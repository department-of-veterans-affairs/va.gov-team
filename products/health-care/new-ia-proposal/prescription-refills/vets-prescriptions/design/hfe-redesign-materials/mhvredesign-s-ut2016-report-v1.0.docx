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charts/chart3.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theme/themeOverride2.xml" ContentType="application/vnd.openxmlformats-officedocument.themeOverride+xml"/>
  <Override PartName="/word/charts/chart7.xml" ContentType="application/vnd.openxmlformats-officedocument.drawingml.chart+xml"/>
  <Override PartName="/word/comments.xml" ContentType="application/vnd.openxmlformats-officedocument.wordprocessingml.comments+xml"/>
  <Override PartName="/word/theme/themeOverride1.xml" ContentType="application/vnd.openxmlformats-officedocument.themeOverride+xml"/>
  <Override PartName="/word/charts/chart1.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commentsExtended.xml" ContentType="application/vnd.openxmlformats-officedocument.wordprocessingml.commentsExtended+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366391" w14:textId="77777777" w:rsidR="00E80336" w:rsidRDefault="00E80336"/>
    <w:p w14:paraId="2C96A42B" w14:textId="77777777" w:rsidR="00671C28" w:rsidRDefault="00671C28"/>
    <w:p w14:paraId="2A24CE14" w14:textId="77777777" w:rsidR="00671C28" w:rsidRDefault="00671C28"/>
    <w:p w14:paraId="6102A18A" w14:textId="77777777" w:rsidR="00E80336" w:rsidRDefault="00E80336"/>
    <w:p w14:paraId="3CFC27E4" w14:textId="49376AC2" w:rsidR="00E80336" w:rsidRPr="00A4044C" w:rsidRDefault="00A4044C" w:rsidP="0063028E">
      <w:pPr>
        <w:rPr>
          <w:rFonts w:ascii="Georgia" w:eastAsiaTheme="majorEastAsia" w:hAnsi="Georgia" w:cstheme="majorBidi"/>
          <w:b/>
          <w:bCs/>
          <w:color w:val="365F91" w:themeColor="accent1" w:themeShade="BF"/>
          <w:sz w:val="28"/>
          <w:szCs w:val="28"/>
        </w:rPr>
      </w:pPr>
      <w:proofErr w:type="spellStart"/>
      <w:r>
        <w:rPr>
          <w:rFonts w:ascii="Georgia" w:eastAsiaTheme="majorEastAsia" w:hAnsi="Georgia" w:cstheme="majorBidi"/>
          <w:b/>
          <w:bCs/>
          <w:color w:val="365F91" w:themeColor="accent1" w:themeShade="BF"/>
          <w:sz w:val="28"/>
          <w:szCs w:val="28"/>
        </w:rPr>
        <w:t>MyHealth</w:t>
      </w:r>
      <w:r>
        <w:rPr>
          <w:rFonts w:ascii="Georgia" w:eastAsiaTheme="majorEastAsia" w:hAnsi="Georgia" w:cstheme="majorBidi"/>
          <w:b/>
          <w:bCs/>
          <w:i/>
          <w:color w:val="365F91" w:themeColor="accent1" w:themeShade="BF"/>
          <w:sz w:val="28"/>
          <w:szCs w:val="28"/>
        </w:rPr>
        <w:t>e</w:t>
      </w:r>
      <w:r w:rsidR="00231D73">
        <w:rPr>
          <w:rFonts w:ascii="Georgia" w:eastAsiaTheme="majorEastAsia" w:hAnsi="Georgia" w:cstheme="majorBidi"/>
          <w:b/>
          <w:bCs/>
          <w:color w:val="365F91" w:themeColor="accent1" w:themeShade="BF"/>
          <w:sz w:val="28"/>
          <w:szCs w:val="28"/>
        </w:rPr>
        <w:t>Vet</w:t>
      </w:r>
      <w:proofErr w:type="spellEnd"/>
      <w:r w:rsidR="00231D73">
        <w:rPr>
          <w:rFonts w:ascii="Georgia" w:eastAsiaTheme="majorEastAsia" w:hAnsi="Georgia" w:cstheme="majorBidi"/>
          <w:b/>
          <w:bCs/>
          <w:color w:val="365F91" w:themeColor="accent1" w:themeShade="BF"/>
          <w:sz w:val="28"/>
          <w:szCs w:val="28"/>
        </w:rPr>
        <w:t xml:space="preserve"> Baseline Usability </w:t>
      </w:r>
      <w:r>
        <w:rPr>
          <w:rFonts w:ascii="Georgia" w:eastAsiaTheme="majorEastAsia" w:hAnsi="Georgia" w:cstheme="majorBidi"/>
          <w:b/>
          <w:bCs/>
          <w:color w:val="365F91" w:themeColor="accent1" w:themeShade="BF"/>
          <w:sz w:val="28"/>
          <w:szCs w:val="28"/>
        </w:rPr>
        <w:t>Testing</w:t>
      </w:r>
      <w:r w:rsidR="0093448B">
        <w:rPr>
          <w:rFonts w:ascii="Georgia" w:eastAsiaTheme="majorEastAsia" w:hAnsi="Georgia" w:cstheme="majorBidi"/>
          <w:b/>
          <w:bCs/>
          <w:color w:val="365F91" w:themeColor="accent1" w:themeShade="BF"/>
          <w:sz w:val="28"/>
          <w:szCs w:val="28"/>
        </w:rPr>
        <w:t xml:space="preserve"> 2016</w:t>
      </w:r>
    </w:p>
    <w:p w14:paraId="309319DD" w14:textId="77777777" w:rsidR="00E80336" w:rsidRPr="0063028E" w:rsidRDefault="00E80336" w:rsidP="0063028E">
      <w:pPr>
        <w:rPr>
          <w:rFonts w:asciiTheme="majorHAnsi" w:eastAsiaTheme="majorEastAsia" w:hAnsiTheme="majorHAnsi" w:cstheme="majorBidi"/>
          <w:b/>
          <w:bCs/>
          <w:color w:val="4F81BD" w:themeColor="accent1"/>
          <w:sz w:val="26"/>
          <w:szCs w:val="26"/>
        </w:rPr>
      </w:pPr>
      <w:r w:rsidRPr="0063028E">
        <w:rPr>
          <w:rFonts w:asciiTheme="majorHAnsi" w:eastAsiaTheme="majorEastAsia" w:hAnsiTheme="majorHAnsi" w:cstheme="majorBidi"/>
          <w:b/>
          <w:bCs/>
          <w:color w:val="4F81BD" w:themeColor="accent1"/>
          <w:sz w:val="26"/>
          <w:szCs w:val="26"/>
        </w:rPr>
        <w:t>Veterans Health Administration</w:t>
      </w:r>
    </w:p>
    <w:p w14:paraId="16540A6E" w14:textId="77777777" w:rsidR="00E80336" w:rsidRPr="0063028E" w:rsidRDefault="00E80336" w:rsidP="0063028E">
      <w:pPr>
        <w:rPr>
          <w:rFonts w:asciiTheme="majorHAnsi" w:eastAsiaTheme="majorEastAsia" w:hAnsiTheme="majorHAnsi" w:cstheme="majorBidi"/>
          <w:b/>
          <w:bCs/>
          <w:color w:val="4F81BD" w:themeColor="accent1"/>
          <w:sz w:val="26"/>
          <w:szCs w:val="26"/>
        </w:rPr>
      </w:pPr>
      <w:r w:rsidRPr="0063028E">
        <w:rPr>
          <w:rFonts w:asciiTheme="majorHAnsi" w:eastAsiaTheme="majorEastAsia" w:hAnsiTheme="majorHAnsi" w:cstheme="majorBidi"/>
          <w:b/>
          <w:bCs/>
          <w:color w:val="4F81BD" w:themeColor="accent1"/>
          <w:sz w:val="26"/>
          <w:szCs w:val="26"/>
        </w:rPr>
        <w:t>Human Factors Engineering</w:t>
      </w:r>
    </w:p>
    <w:p w14:paraId="3120DAF4" w14:textId="77777777" w:rsidR="00E80336" w:rsidRDefault="00E80336" w:rsidP="0063028E"/>
    <w:p w14:paraId="7CBC9821" w14:textId="77777777" w:rsidR="00CD30D9" w:rsidRDefault="00223353" w:rsidP="0063028E">
      <w:pPr>
        <w:rPr>
          <w:rFonts w:ascii="Georgia" w:hAnsi="Georgia"/>
        </w:rPr>
      </w:pPr>
      <w:r>
        <w:rPr>
          <w:rFonts w:ascii="Georgia" w:hAnsi="Georgia"/>
        </w:rPr>
        <w:t>02/</w:t>
      </w:r>
      <w:r w:rsidR="00403BE5">
        <w:rPr>
          <w:rFonts w:ascii="Georgia" w:hAnsi="Georgia"/>
        </w:rPr>
        <w:t>26</w:t>
      </w:r>
      <w:r>
        <w:rPr>
          <w:rFonts w:ascii="Georgia" w:hAnsi="Georgia"/>
        </w:rPr>
        <w:t>/201</w:t>
      </w:r>
      <w:r w:rsidR="0093448B">
        <w:rPr>
          <w:rFonts w:ascii="Georgia" w:hAnsi="Georgia"/>
        </w:rPr>
        <w:t>6</w:t>
      </w:r>
    </w:p>
    <w:p w14:paraId="2C5AE7CC" w14:textId="77777777" w:rsidR="00CD30D9" w:rsidRDefault="00CD30D9">
      <w:pPr>
        <w:rPr>
          <w:rFonts w:ascii="Georgia" w:hAnsi="Georgia"/>
        </w:rPr>
      </w:pPr>
      <w:r>
        <w:rPr>
          <w:rFonts w:ascii="Georgia" w:hAnsi="Georgia"/>
        </w:rPr>
        <w:br w:type="page"/>
      </w:r>
    </w:p>
    <w:p w14:paraId="3ECBDD1F" w14:textId="77777777" w:rsidR="00CD30D9" w:rsidRPr="00393F10" w:rsidRDefault="00FC1646" w:rsidP="00CD30D9">
      <w:pPr>
        <w:pStyle w:val="Heading2"/>
      </w:pPr>
      <w:hyperlink w:anchor="_Revision_History" w:history="1">
        <w:bookmarkStart w:id="0" w:name="_Toc361733273"/>
        <w:bookmarkStart w:id="1" w:name="_Toc380158128"/>
        <w:bookmarkStart w:id="2" w:name="_Toc387413841"/>
        <w:bookmarkStart w:id="3" w:name="_Toc441056888"/>
        <w:bookmarkStart w:id="4" w:name="_Toc443556335"/>
        <w:r w:rsidR="00CD30D9" w:rsidRPr="00393F10">
          <w:rPr>
            <w:rStyle w:val="Hyperlink"/>
            <w:color w:val="auto"/>
          </w:rPr>
          <w:t>Version History</w:t>
        </w:r>
        <w:bookmarkEnd w:id="0"/>
        <w:bookmarkEnd w:id="1"/>
        <w:bookmarkEnd w:id="2"/>
        <w:bookmarkEnd w:id="3"/>
        <w:bookmarkEnd w:id="4"/>
      </w:hyperlink>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20" w:firstRow="1" w:lastRow="0" w:firstColumn="0" w:lastColumn="0" w:noHBand="0" w:noVBand="0"/>
        <w:tblCaption w:val="Version History"/>
      </w:tblPr>
      <w:tblGrid>
        <w:gridCol w:w="1530"/>
        <w:gridCol w:w="2652"/>
        <w:gridCol w:w="6834"/>
      </w:tblGrid>
      <w:tr w:rsidR="00CD30D9" w:rsidRPr="00D561A3" w14:paraId="4FBF699E" w14:textId="77777777" w:rsidTr="00AB50A2">
        <w:tc>
          <w:tcPr>
            <w:tcW w:w="1530" w:type="dxa"/>
            <w:shd w:val="clear" w:color="auto" w:fill="1F497D" w:themeFill="text2"/>
            <w:vAlign w:val="center"/>
          </w:tcPr>
          <w:p w14:paraId="2DEED5F7" w14:textId="77777777" w:rsidR="00CD30D9" w:rsidRPr="00D561A3" w:rsidRDefault="00CD30D9" w:rsidP="00AB50A2">
            <w:pPr>
              <w:spacing w:after="0" w:line="240" w:lineRule="auto"/>
              <w:rPr>
                <w:rFonts w:ascii="Georgia" w:hAnsi="Georgia"/>
                <w:b/>
                <w:color w:val="FFFFFF" w:themeColor="background1"/>
                <w:u w:val="single"/>
              </w:rPr>
            </w:pPr>
            <w:r w:rsidRPr="00D561A3">
              <w:rPr>
                <w:rFonts w:ascii="Georgia" w:hAnsi="Georgia"/>
                <w:b/>
                <w:color w:val="FFFFFF" w:themeColor="background1"/>
              </w:rPr>
              <w:t>Version</w:t>
            </w:r>
          </w:p>
        </w:tc>
        <w:tc>
          <w:tcPr>
            <w:tcW w:w="2652" w:type="dxa"/>
            <w:shd w:val="clear" w:color="auto" w:fill="1F497D" w:themeFill="text2"/>
            <w:vAlign w:val="center"/>
          </w:tcPr>
          <w:p w14:paraId="3E932731" w14:textId="77777777" w:rsidR="00CD30D9" w:rsidRPr="00D561A3" w:rsidRDefault="00CD30D9" w:rsidP="00AB50A2">
            <w:pPr>
              <w:spacing w:after="0" w:line="240" w:lineRule="auto"/>
              <w:rPr>
                <w:rFonts w:ascii="Georgia" w:hAnsi="Georgia"/>
                <w:b/>
                <w:color w:val="FFFFFF" w:themeColor="background1"/>
                <w:u w:val="single"/>
              </w:rPr>
            </w:pPr>
            <w:r w:rsidRPr="00D561A3">
              <w:rPr>
                <w:rFonts w:ascii="Georgia" w:hAnsi="Georgia"/>
                <w:b/>
                <w:color w:val="FFFFFF" w:themeColor="background1"/>
              </w:rPr>
              <w:t>Date</w:t>
            </w:r>
          </w:p>
        </w:tc>
        <w:tc>
          <w:tcPr>
            <w:tcW w:w="6834" w:type="dxa"/>
            <w:shd w:val="clear" w:color="auto" w:fill="1F497D" w:themeFill="text2"/>
            <w:vAlign w:val="center"/>
          </w:tcPr>
          <w:p w14:paraId="2E536110" w14:textId="77777777" w:rsidR="00CD30D9" w:rsidRPr="00D561A3" w:rsidRDefault="00CD30D9" w:rsidP="00AB50A2">
            <w:pPr>
              <w:spacing w:after="0" w:line="240" w:lineRule="auto"/>
              <w:rPr>
                <w:rFonts w:ascii="Georgia" w:hAnsi="Georgia"/>
                <w:b/>
                <w:color w:val="FFFFFF" w:themeColor="background1"/>
                <w:u w:val="single"/>
              </w:rPr>
            </w:pPr>
            <w:r w:rsidRPr="00D561A3">
              <w:rPr>
                <w:rFonts w:ascii="Georgia" w:hAnsi="Georgia"/>
                <w:b/>
                <w:color w:val="FFFFFF" w:themeColor="background1"/>
              </w:rPr>
              <w:t>Comments</w:t>
            </w:r>
          </w:p>
        </w:tc>
      </w:tr>
      <w:tr w:rsidR="00CD30D9" w:rsidRPr="00A12401" w14:paraId="439D742F" w14:textId="77777777" w:rsidTr="00AB50A2">
        <w:tc>
          <w:tcPr>
            <w:tcW w:w="1530" w:type="dxa"/>
            <w:shd w:val="clear" w:color="auto" w:fill="D9D9D9" w:themeFill="background1" w:themeFillShade="D9"/>
          </w:tcPr>
          <w:p w14:paraId="7D43C52F" w14:textId="77777777" w:rsidR="00CD30D9" w:rsidRPr="00A12401" w:rsidRDefault="00CD30D9" w:rsidP="00AB50A2">
            <w:pPr>
              <w:spacing w:before="120" w:after="120"/>
              <w:rPr>
                <w:rFonts w:ascii="Georgia" w:hAnsi="Georgia"/>
                <w:sz w:val="20"/>
                <w:szCs w:val="20"/>
              </w:rPr>
            </w:pPr>
            <w:r>
              <w:rPr>
                <w:rFonts w:ascii="Georgia" w:hAnsi="Georgia"/>
                <w:sz w:val="20"/>
                <w:szCs w:val="20"/>
              </w:rPr>
              <w:t>0.1</w:t>
            </w:r>
          </w:p>
        </w:tc>
        <w:tc>
          <w:tcPr>
            <w:tcW w:w="2652" w:type="dxa"/>
            <w:shd w:val="clear" w:color="auto" w:fill="D9D9D9" w:themeFill="background1" w:themeFillShade="D9"/>
          </w:tcPr>
          <w:p w14:paraId="2BF0A6C5" w14:textId="6BF194F7" w:rsidR="00CD30D9" w:rsidRPr="00A12401" w:rsidRDefault="00CD30D9" w:rsidP="00CD30D9">
            <w:pPr>
              <w:spacing w:before="120" w:after="120"/>
              <w:rPr>
                <w:rFonts w:ascii="Georgia" w:hAnsi="Georgia"/>
                <w:sz w:val="20"/>
                <w:szCs w:val="20"/>
              </w:rPr>
            </w:pPr>
            <w:r>
              <w:rPr>
                <w:rFonts w:ascii="Georgia" w:hAnsi="Georgia"/>
                <w:sz w:val="20"/>
                <w:szCs w:val="20"/>
              </w:rPr>
              <w:t>February 14, 2016</w:t>
            </w:r>
          </w:p>
        </w:tc>
        <w:tc>
          <w:tcPr>
            <w:tcW w:w="6834" w:type="dxa"/>
            <w:shd w:val="clear" w:color="auto" w:fill="D9D9D9" w:themeFill="background1" w:themeFillShade="D9"/>
          </w:tcPr>
          <w:p w14:paraId="4A3A8F6F" w14:textId="2897A99B" w:rsidR="00CD30D9" w:rsidRPr="00A12401" w:rsidRDefault="00D243EC" w:rsidP="00AB50A2">
            <w:pPr>
              <w:spacing w:before="120" w:after="120"/>
              <w:rPr>
                <w:rFonts w:ascii="Georgia" w:hAnsi="Georgia"/>
                <w:sz w:val="20"/>
                <w:szCs w:val="20"/>
              </w:rPr>
            </w:pPr>
            <w:r>
              <w:rPr>
                <w:rFonts w:ascii="Georgia" w:hAnsi="Georgia"/>
                <w:sz w:val="20"/>
                <w:szCs w:val="20"/>
              </w:rPr>
              <w:t>Initial</w:t>
            </w:r>
            <w:r w:rsidR="00CD30D9">
              <w:rPr>
                <w:rFonts w:ascii="Georgia" w:hAnsi="Georgia"/>
                <w:sz w:val="20"/>
                <w:szCs w:val="20"/>
              </w:rPr>
              <w:t xml:space="preserve"> draft of the Plan</w:t>
            </w:r>
          </w:p>
        </w:tc>
      </w:tr>
      <w:tr w:rsidR="00CD30D9" w:rsidRPr="00A12401" w14:paraId="6342EDC3" w14:textId="77777777" w:rsidTr="00AB50A2">
        <w:tc>
          <w:tcPr>
            <w:tcW w:w="1530" w:type="dxa"/>
            <w:shd w:val="clear" w:color="auto" w:fill="D9D9D9" w:themeFill="background1" w:themeFillShade="D9"/>
          </w:tcPr>
          <w:p w14:paraId="0817FE16" w14:textId="0DBC034F" w:rsidR="00CD30D9" w:rsidRDefault="00CD30D9" w:rsidP="00AB50A2">
            <w:pPr>
              <w:spacing w:before="120" w:after="120"/>
              <w:rPr>
                <w:rFonts w:ascii="Georgia" w:hAnsi="Georgia"/>
                <w:sz w:val="20"/>
                <w:szCs w:val="20"/>
              </w:rPr>
            </w:pPr>
            <w:r>
              <w:rPr>
                <w:rFonts w:ascii="Georgia" w:hAnsi="Georgia"/>
                <w:sz w:val="20"/>
                <w:szCs w:val="20"/>
              </w:rPr>
              <w:t>0.7</w:t>
            </w:r>
          </w:p>
        </w:tc>
        <w:tc>
          <w:tcPr>
            <w:tcW w:w="2652" w:type="dxa"/>
            <w:shd w:val="clear" w:color="auto" w:fill="D9D9D9" w:themeFill="background1" w:themeFillShade="D9"/>
          </w:tcPr>
          <w:p w14:paraId="1B7B45B2" w14:textId="3E52BDCB" w:rsidR="00CD30D9" w:rsidRDefault="00CD30D9" w:rsidP="00AB50A2">
            <w:pPr>
              <w:spacing w:before="120" w:after="120"/>
              <w:rPr>
                <w:rFonts w:ascii="Georgia" w:hAnsi="Georgia"/>
                <w:sz w:val="20"/>
                <w:szCs w:val="20"/>
              </w:rPr>
            </w:pPr>
            <w:r>
              <w:rPr>
                <w:rFonts w:ascii="Georgia" w:hAnsi="Georgia"/>
                <w:sz w:val="20"/>
                <w:szCs w:val="20"/>
              </w:rPr>
              <w:t>February 18, 2016</w:t>
            </w:r>
          </w:p>
        </w:tc>
        <w:tc>
          <w:tcPr>
            <w:tcW w:w="6834" w:type="dxa"/>
            <w:shd w:val="clear" w:color="auto" w:fill="D9D9D9" w:themeFill="background1" w:themeFillShade="D9"/>
          </w:tcPr>
          <w:p w14:paraId="632D7DE0" w14:textId="45E324ED" w:rsidR="00CD30D9" w:rsidRDefault="00CD30D9" w:rsidP="00AB50A2">
            <w:pPr>
              <w:spacing w:before="120" w:after="120"/>
              <w:rPr>
                <w:rFonts w:ascii="Georgia" w:hAnsi="Georgia"/>
                <w:sz w:val="20"/>
                <w:szCs w:val="20"/>
              </w:rPr>
            </w:pPr>
            <w:r>
              <w:rPr>
                <w:rFonts w:ascii="Georgia" w:hAnsi="Georgia"/>
                <w:sz w:val="20"/>
                <w:szCs w:val="20"/>
              </w:rPr>
              <w:t>White gloved</w:t>
            </w:r>
          </w:p>
        </w:tc>
      </w:tr>
      <w:tr w:rsidR="00D243EC" w:rsidRPr="00A12401" w14:paraId="2C606477" w14:textId="77777777" w:rsidTr="00AB50A2">
        <w:tc>
          <w:tcPr>
            <w:tcW w:w="1530" w:type="dxa"/>
            <w:shd w:val="clear" w:color="auto" w:fill="D9D9D9" w:themeFill="background1" w:themeFillShade="D9"/>
          </w:tcPr>
          <w:p w14:paraId="53E2BB0C" w14:textId="09E08FFA" w:rsidR="00D243EC" w:rsidRDefault="00D243EC" w:rsidP="00AB50A2">
            <w:pPr>
              <w:spacing w:before="120" w:after="120"/>
              <w:rPr>
                <w:rFonts w:ascii="Georgia" w:hAnsi="Georgia"/>
                <w:sz w:val="20"/>
                <w:szCs w:val="20"/>
              </w:rPr>
            </w:pPr>
            <w:r>
              <w:rPr>
                <w:rFonts w:ascii="Georgia" w:hAnsi="Georgia"/>
                <w:sz w:val="20"/>
                <w:szCs w:val="20"/>
              </w:rPr>
              <w:t>0.8</w:t>
            </w:r>
          </w:p>
        </w:tc>
        <w:tc>
          <w:tcPr>
            <w:tcW w:w="2652" w:type="dxa"/>
            <w:shd w:val="clear" w:color="auto" w:fill="D9D9D9" w:themeFill="background1" w:themeFillShade="D9"/>
          </w:tcPr>
          <w:p w14:paraId="3C2EB0EC" w14:textId="5F031E73" w:rsidR="00D243EC" w:rsidRDefault="00D243EC" w:rsidP="00AB50A2">
            <w:pPr>
              <w:spacing w:before="120" w:after="120"/>
              <w:rPr>
                <w:rFonts w:ascii="Georgia" w:hAnsi="Georgia"/>
                <w:sz w:val="20"/>
                <w:szCs w:val="20"/>
              </w:rPr>
            </w:pPr>
            <w:r>
              <w:rPr>
                <w:rFonts w:ascii="Georgia" w:hAnsi="Georgia"/>
                <w:sz w:val="20"/>
                <w:szCs w:val="20"/>
              </w:rPr>
              <w:t>February 18, 2016</w:t>
            </w:r>
          </w:p>
        </w:tc>
        <w:tc>
          <w:tcPr>
            <w:tcW w:w="6834" w:type="dxa"/>
            <w:shd w:val="clear" w:color="auto" w:fill="D9D9D9" w:themeFill="background1" w:themeFillShade="D9"/>
          </w:tcPr>
          <w:p w14:paraId="66462759" w14:textId="2583932D" w:rsidR="00D243EC" w:rsidRDefault="00D243EC" w:rsidP="00AB50A2">
            <w:pPr>
              <w:spacing w:before="120" w:after="120"/>
              <w:rPr>
                <w:rFonts w:ascii="Georgia" w:hAnsi="Georgia"/>
                <w:sz w:val="20"/>
                <w:szCs w:val="20"/>
              </w:rPr>
            </w:pPr>
            <w:r>
              <w:rPr>
                <w:rFonts w:ascii="Georgia" w:hAnsi="Georgia"/>
                <w:sz w:val="20"/>
                <w:szCs w:val="20"/>
              </w:rPr>
              <w:t>Final draft</w:t>
            </w:r>
          </w:p>
        </w:tc>
      </w:tr>
    </w:tbl>
    <w:p w14:paraId="547C96EF" w14:textId="6A2519C7" w:rsidR="00D97FAE" w:rsidRPr="00E80336" w:rsidRDefault="00433B02" w:rsidP="0063028E">
      <w:pPr>
        <w:rPr>
          <w:rFonts w:ascii="Georgia" w:hAnsi="Georgia"/>
        </w:rPr>
      </w:pPr>
      <w:r w:rsidRPr="00E80336">
        <w:rPr>
          <w:rFonts w:ascii="Georgia" w:hAnsi="Georgia"/>
        </w:rPr>
        <w:br w:type="page"/>
      </w:r>
    </w:p>
    <w:sdt>
      <w:sdtPr>
        <w:rPr>
          <w:rFonts w:asciiTheme="minorHAnsi" w:eastAsiaTheme="minorHAnsi" w:hAnsiTheme="minorHAnsi" w:cstheme="minorBidi"/>
          <w:b w:val="0"/>
          <w:bCs w:val="0"/>
          <w:color w:val="auto"/>
          <w:sz w:val="24"/>
          <w:szCs w:val="22"/>
          <w:lang w:eastAsia="en-US"/>
        </w:rPr>
        <w:id w:val="1531294608"/>
        <w:docPartObj>
          <w:docPartGallery w:val="Table of Contents"/>
          <w:docPartUnique/>
        </w:docPartObj>
      </w:sdtPr>
      <w:sdtEndPr>
        <w:rPr>
          <w:noProof/>
        </w:rPr>
      </w:sdtEndPr>
      <w:sdtContent>
        <w:p w14:paraId="4AB735ED" w14:textId="77777777" w:rsidR="00D97FAE" w:rsidRDefault="00D97FAE">
          <w:pPr>
            <w:pStyle w:val="TOCHeading"/>
          </w:pPr>
          <w:r>
            <w:t>Table of Contents</w:t>
          </w:r>
        </w:p>
        <w:p w14:paraId="731D9A7D" w14:textId="77777777" w:rsidR="00A937EE" w:rsidRDefault="00CC5E06">
          <w:pPr>
            <w:pStyle w:val="TOC2"/>
            <w:tabs>
              <w:tab w:val="right" w:leader="dot" w:pos="10790"/>
            </w:tabs>
            <w:rPr>
              <w:rFonts w:eastAsiaTheme="minorEastAsia"/>
              <w:noProof/>
              <w:sz w:val="22"/>
            </w:rPr>
          </w:pPr>
          <w:r>
            <w:fldChar w:fldCharType="begin"/>
          </w:r>
          <w:r w:rsidR="00D97FAE">
            <w:instrText xml:space="preserve"> TOC \o "1-3" \h \z \u </w:instrText>
          </w:r>
          <w:r>
            <w:fldChar w:fldCharType="separate"/>
          </w:r>
          <w:hyperlink w:anchor="_Toc443556335" w:history="1">
            <w:r w:rsidR="00A937EE" w:rsidRPr="000D0A84">
              <w:rPr>
                <w:rStyle w:val="Hyperlink"/>
                <w:noProof/>
              </w:rPr>
              <w:t>Version History</w:t>
            </w:r>
            <w:r w:rsidR="00A937EE">
              <w:rPr>
                <w:noProof/>
                <w:webHidden/>
              </w:rPr>
              <w:tab/>
            </w:r>
            <w:r w:rsidR="00A937EE">
              <w:rPr>
                <w:noProof/>
                <w:webHidden/>
              </w:rPr>
              <w:fldChar w:fldCharType="begin"/>
            </w:r>
            <w:r w:rsidR="00A937EE">
              <w:rPr>
                <w:noProof/>
                <w:webHidden/>
              </w:rPr>
              <w:instrText xml:space="preserve"> PAGEREF _Toc443556335 \h </w:instrText>
            </w:r>
            <w:r w:rsidR="00A937EE">
              <w:rPr>
                <w:noProof/>
                <w:webHidden/>
              </w:rPr>
            </w:r>
            <w:r w:rsidR="00A937EE">
              <w:rPr>
                <w:noProof/>
                <w:webHidden/>
              </w:rPr>
              <w:fldChar w:fldCharType="separate"/>
            </w:r>
            <w:r w:rsidR="00A937EE">
              <w:rPr>
                <w:noProof/>
                <w:webHidden/>
              </w:rPr>
              <w:t>2</w:t>
            </w:r>
            <w:r w:rsidR="00A937EE">
              <w:rPr>
                <w:noProof/>
                <w:webHidden/>
              </w:rPr>
              <w:fldChar w:fldCharType="end"/>
            </w:r>
          </w:hyperlink>
        </w:p>
        <w:p w14:paraId="51BCB3E8" w14:textId="77777777" w:rsidR="00A937EE" w:rsidRDefault="00A937EE">
          <w:pPr>
            <w:pStyle w:val="TOC1"/>
            <w:tabs>
              <w:tab w:val="right" w:leader="dot" w:pos="10790"/>
            </w:tabs>
            <w:rPr>
              <w:rFonts w:eastAsiaTheme="minorEastAsia"/>
              <w:noProof/>
              <w:sz w:val="22"/>
            </w:rPr>
          </w:pPr>
          <w:hyperlink w:anchor="_Toc443556336" w:history="1">
            <w:r w:rsidRPr="000D0A84">
              <w:rPr>
                <w:rStyle w:val="Hyperlink"/>
                <w:noProof/>
              </w:rPr>
              <w:t>Executive Summary</w:t>
            </w:r>
            <w:r>
              <w:rPr>
                <w:noProof/>
                <w:webHidden/>
              </w:rPr>
              <w:tab/>
            </w:r>
            <w:r>
              <w:rPr>
                <w:noProof/>
                <w:webHidden/>
              </w:rPr>
              <w:fldChar w:fldCharType="begin"/>
            </w:r>
            <w:r>
              <w:rPr>
                <w:noProof/>
                <w:webHidden/>
              </w:rPr>
              <w:instrText xml:space="preserve"> PAGEREF _Toc443556336 \h </w:instrText>
            </w:r>
            <w:r>
              <w:rPr>
                <w:noProof/>
                <w:webHidden/>
              </w:rPr>
            </w:r>
            <w:r>
              <w:rPr>
                <w:noProof/>
                <w:webHidden/>
              </w:rPr>
              <w:fldChar w:fldCharType="separate"/>
            </w:r>
            <w:r>
              <w:rPr>
                <w:noProof/>
                <w:webHidden/>
              </w:rPr>
              <w:t>5</w:t>
            </w:r>
            <w:r>
              <w:rPr>
                <w:noProof/>
                <w:webHidden/>
              </w:rPr>
              <w:fldChar w:fldCharType="end"/>
            </w:r>
          </w:hyperlink>
        </w:p>
        <w:p w14:paraId="4F4EA6EB" w14:textId="77777777" w:rsidR="00A937EE" w:rsidRDefault="00A937EE">
          <w:pPr>
            <w:pStyle w:val="TOC2"/>
            <w:tabs>
              <w:tab w:val="right" w:leader="dot" w:pos="10790"/>
            </w:tabs>
            <w:rPr>
              <w:rFonts w:eastAsiaTheme="minorEastAsia"/>
              <w:noProof/>
              <w:sz w:val="22"/>
            </w:rPr>
          </w:pPr>
          <w:hyperlink w:anchor="_Toc443556337" w:history="1">
            <w:r w:rsidRPr="000D0A84">
              <w:rPr>
                <w:rStyle w:val="Hyperlink"/>
                <w:noProof/>
              </w:rPr>
              <w:t>Introduction</w:t>
            </w:r>
            <w:r>
              <w:rPr>
                <w:noProof/>
                <w:webHidden/>
              </w:rPr>
              <w:tab/>
            </w:r>
            <w:r>
              <w:rPr>
                <w:noProof/>
                <w:webHidden/>
              </w:rPr>
              <w:fldChar w:fldCharType="begin"/>
            </w:r>
            <w:r>
              <w:rPr>
                <w:noProof/>
                <w:webHidden/>
              </w:rPr>
              <w:instrText xml:space="preserve"> PAGEREF _Toc443556337 \h </w:instrText>
            </w:r>
            <w:r>
              <w:rPr>
                <w:noProof/>
                <w:webHidden/>
              </w:rPr>
            </w:r>
            <w:r>
              <w:rPr>
                <w:noProof/>
                <w:webHidden/>
              </w:rPr>
              <w:fldChar w:fldCharType="separate"/>
            </w:r>
            <w:r>
              <w:rPr>
                <w:noProof/>
                <w:webHidden/>
              </w:rPr>
              <w:t>5</w:t>
            </w:r>
            <w:r>
              <w:rPr>
                <w:noProof/>
                <w:webHidden/>
              </w:rPr>
              <w:fldChar w:fldCharType="end"/>
            </w:r>
          </w:hyperlink>
          <w:bookmarkStart w:id="5" w:name="_GoBack"/>
          <w:bookmarkEnd w:id="5"/>
        </w:p>
        <w:p w14:paraId="176664D5" w14:textId="77777777" w:rsidR="00A937EE" w:rsidRDefault="00A937EE">
          <w:pPr>
            <w:pStyle w:val="TOC2"/>
            <w:tabs>
              <w:tab w:val="right" w:leader="dot" w:pos="10790"/>
            </w:tabs>
            <w:rPr>
              <w:rFonts w:eastAsiaTheme="minorEastAsia"/>
              <w:noProof/>
              <w:sz w:val="22"/>
            </w:rPr>
          </w:pPr>
          <w:hyperlink w:anchor="_Toc443556338" w:history="1">
            <w:r w:rsidRPr="000D0A84">
              <w:rPr>
                <w:rStyle w:val="Hyperlink"/>
                <w:noProof/>
              </w:rPr>
              <w:t>Results</w:t>
            </w:r>
            <w:r>
              <w:rPr>
                <w:noProof/>
                <w:webHidden/>
              </w:rPr>
              <w:tab/>
            </w:r>
            <w:r>
              <w:rPr>
                <w:noProof/>
                <w:webHidden/>
              </w:rPr>
              <w:fldChar w:fldCharType="begin"/>
            </w:r>
            <w:r>
              <w:rPr>
                <w:noProof/>
                <w:webHidden/>
              </w:rPr>
              <w:instrText xml:space="preserve"> PAGEREF _Toc443556338 \h </w:instrText>
            </w:r>
            <w:r>
              <w:rPr>
                <w:noProof/>
                <w:webHidden/>
              </w:rPr>
            </w:r>
            <w:r>
              <w:rPr>
                <w:noProof/>
                <w:webHidden/>
              </w:rPr>
              <w:fldChar w:fldCharType="separate"/>
            </w:r>
            <w:r>
              <w:rPr>
                <w:noProof/>
                <w:webHidden/>
              </w:rPr>
              <w:t>6</w:t>
            </w:r>
            <w:r>
              <w:rPr>
                <w:noProof/>
                <w:webHidden/>
              </w:rPr>
              <w:fldChar w:fldCharType="end"/>
            </w:r>
          </w:hyperlink>
        </w:p>
        <w:p w14:paraId="4E370297" w14:textId="77777777" w:rsidR="00A937EE" w:rsidRDefault="00A937EE">
          <w:pPr>
            <w:pStyle w:val="TOC2"/>
            <w:tabs>
              <w:tab w:val="right" w:leader="dot" w:pos="10790"/>
            </w:tabs>
            <w:rPr>
              <w:rFonts w:eastAsiaTheme="minorEastAsia"/>
              <w:noProof/>
              <w:sz w:val="22"/>
            </w:rPr>
          </w:pPr>
          <w:hyperlink w:anchor="_Toc443556339" w:history="1">
            <w:r w:rsidRPr="000D0A84">
              <w:rPr>
                <w:rStyle w:val="Hyperlink"/>
                <w:noProof/>
              </w:rPr>
              <w:t>Analysis and Comments</w:t>
            </w:r>
            <w:r>
              <w:rPr>
                <w:noProof/>
                <w:webHidden/>
              </w:rPr>
              <w:tab/>
            </w:r>
            <w:r>
              <w:rPr>
                <w:noProof/>
                <w:webHidden/>
              </w:rPr>
              <w:fldChar w:fldCharType="begin"/>
            </w:r>
            <w:r>
              <w:rPr>
                <w:noProof/>
                <w:webHidden/>
              </w:rPr>
              <w:instrText xml:space="preserve"> PAGEREF _Toc443556339 \h </w:instrText>
            </w:r>
            <w:r>
              <w:rPr>
                <w:noProof/>
                <w:webHidden/>
              </w:rPr>
            </w:r>
            <w:r>
              <w:rPr>
                <w:noProof/>
                <w:webHidden/>
              </w:rPr>
              <w:fldChar w:fldCharType="separate"/>
            </w:r>
            <w:r>
              <w:rPr>
                <w:noProof/>
                <w:webHidden/>
              </w:rPr>
              <w:t>8</w:t>
            </w:r>
            <w:r>
              <w:rPr>
                <w:noProof/>
                <w:webHidden/>
              </w:rPr>
              <w:fldChar w:fldCharType="end"/>
            </w:r>
          </w:hyperlink>
        </w:p>
        <w:p w14:paraId="2F6B3213" w14:textId="77777777" w:rsidR="00A937EE" w:rsidRDefault="00A937EE">
          <w:pPr>
            <w:pStyle w:val="TOC1"/>
            <w:tabs>
              <w:tab w:val="right" w:leader="dot" w:pos="10790"/>
            </w:tabs>
            <w:rPr>
              <w:rFonts w:eastAsiaTheme="minorEastAsia"/>
              <w:noProof/>
              <w:sz w:val="22"/>
            </w:rPr>
          </w:pPr>
          <w:hyperlink w:anchor="_Toc443556340" w:history="1">
            <w:r w:rsidRPr="000D0A84">
              <w:rPr>
                <w:rStyle w:val="Hyperlink"/>
                <w:noProof/>
              </w:rPr>
              <w:t>Introduction</w:t>
            </w:r>
            <w:r>
              <w:rPr>
                <w:noProof/>
                <w:webHidden/>
              </w:rPr>
              <w:tab/>
            </w:r>
            <w:r>
              <w:rPr>
                <w:noProof/>
                <w:webHidden/>
              </w:rPr>
              <w:fldChar w:fldCharType="begin"/>
            </w:r>
            <w:r>
              <w:rPr>
                <w:noProof/>
                <w:webHidden/>
              </w:rPr>
              <w:instrText xml:space="preserve"> PAGEREF _Toc443556340 \h </w:instrText>
            </w:r>
            <w:r>
              <w:rPr>
                <w:noProof/>
                <w:webHidden/>
              </w:rPr>
            </w:r>
            <w:r>
              <w:rPr>
                <w:noProof/>
                <w:webHidden/>
              </w:rPr>
              <w:fldChar w:fldCharType="separate"/>
            </w:r>
            <w:r>
              <w:rPr>
                <w:noProof/>
                <w:webHidden/>
              </w:rPr>
              <w:t>10</w:t>
            </w:r>
            <w:r>
              <w:rPr>
                <w:noProof/>
                <w:webHidden/>
              </w:rPr>
              <w:fldChar w:fldCharType="end"/>
            </w:r>
          </w:hyperlink>
        </w:p>
        <w:p w14:paraId="3E6CC6DD" w14:textId="77777777" w:rsidR="00A937EE" w:rsidRDefault="00A937EE">
          <w:pPr>
            <w:pStyle w:val="TOC2"/>
            <w:tabs>
              <w:tab w:val="right" w:leader="dot" w:pos="10790"/>
            </w:tabs>
            <w:rPr>
              <w:rFonts w:eastAsiaTheme="minorEastAsia"/>
              <w:noProof/>
              <w:sz w:val="22"/>
            </w:rPr>
          </w:pPr>
          <w:hyperlink w:anchor="_Toc443556341" w:history="1">
            <w:r w:rsidRPr="000D0A84">
              <w:rPr>
                <w:rStyle w:val="Hyperlink"/>
                <w:noProof/>
              </w:rPr>
              <w:t>Study Details</w:t>
            </w:r>
            <w:r>
              <w:rPr>
                <w:noProof/>
                <w:webHidden/>
              </w:rPr>
              <w:tab/>
            </w:r>
            <w:r>
              <w:rPr>
                <w:noProof/>
                <w:webHidden/>
              </w:rPr>
              <w:fldChar w:fldCharType="begin"/>
            </w:r>
            <w:r>
              <w:rPr>
                <w:noProof/>
                <w:webHidden/>
              </w:rPr>
              <w:instrText xml:space="preserve"> PAGEREF _Toc443556341 \h </w:instrText>
            </w:r>
            <w:r>
              <w:rPr>
                <w:noProof/>
                <w:webHidden/>
              </w:rPr>
            </w:r>
            <w:r>
              <w:rPr>
                <w:noProof/>
                <w:webHidden/>
              </w:rPr>
              <w:fldChar w:fldCharType="separate"/>
            </w:r>
            <w:r>
              <w:rPr>
                <w:noProof/>
                <w:webHidden/>
              </w:rPr>
              <w:t>10</w:t>
            </w:r>
            <w:r>
              <w:rPr>
                <w:noProof/>
                <w:webHidden/>
              </w:rPr>
              <w:fldChar w:fldCharType="end"/>
            </w:r>
          </w:hyperlink>
        </w:p>
        <w:p w14:paraId="6E15DC75" w14:textId="77777777" w:rsidR="00A937EE" w:rsidRDefault="00A937EE">
          <w:pPr>
            <w:pStyle w:val="TOC2"/>
            <w:tabs>
              <w:tab w:val="right" w:leader="dot" w:pos="10790"/>
            </w:tabs>
            <w:rPr>
              <w:rFonts w:eastAsiaTheme="minorEastAsia"/>
              <w:noProof/>
              <w:sz w:val="22"/>
            </w:rPr>
          </w:pPr>
          <w:hyperlink w:anchor="_Toc443556342" w:history="1">
            <w:r w:rsidRPr="000D0A84">
              <w:rPr>
                <w:rStyle w:val="Hyperlink"/>
                <w:noProof/>
              </w:rPr>
              <w:t>Application Description</w:t>
            </w:r>
            <w:r>
              <w:rPr>
                <w:noProof/>
                <w:webHidden/>
              </w:rPr>
              <w:tab/>
            </w:r>
            <w:r>
              <w:rPr>
                <w:noProof/>
                <w:webHidden/>
              </w:rPr>
              <w:fldChar w:fldCharType="begin"/>
            </w:r>
            <w:r>
              <w:rPr>
                <w:noProof/>
                <w:webHidden/>
              </w:rPr>
              <w:instrText xml:space="preserve"> PAGEREF _Toc443556342 \h </w:instrText>
            </w:r>
            <w:r>
              <w:rPr>
                <w:noProof/>
                <w:webHidden/>
              </w:rPr>
            </w:r>
            <w:r>
              <w:rPr>
                <w:noProof/>
                <w:webHidden/>
              </w:rPr>
              <w:fldChar w:fldCharType="separate"/>
            </w:r>
            <w:r>
              <w:rPr>
                <w:noProof/>
                <w:webHidden/>
              </w:rPr>
              <w:t>10</w:t>
            </w:r>
            <w:r>
              <w:rPr>
                <w:noProof/>
                <w:webHidden/>
              </w:rPr>
              <w:fldChar w:fldCharType="end"/>
            </w:r>
          </w:hyperlink>
        </w:p>
        <w:p w14:paraId="57B75BFB" w14:textId="77777777" w:rsidR="00A937EE" w:rsidRDefault="00A937EE">
          <w:pPr>
            <w:pStyle w:val="TOC2"/>
            <w:tabs>
              <w:tab w:val="right" w:leader="dot" w:pos="10790"/>
            </w:tabs>
            <w:rPr>
              <w:rFonts w:eastAsiaTheme="minorEastAsia"/>
              <w:noProof/>
              <w:sz w:val="22"/>
            </w:rPr>
          </w:pPr>
          <w:hyperlink w:anchor="_Toc443556343" w:history="1">
            <w:r w:rsidRPr="000D0A84">
              <w:rPr>
                <w:rStyle w:val="Hyperlink"/>
                <w:noProof/>
              </w:rPr>
              <w:t>Study Objectives</w:t>
            </w:r>
            <w:r>
              <w:rPr>
                <w:noProof/>
                <w:webHidden/>
              </w:rPr>
              <w:tab/>
            </w:r>
            <w:r>
              <w:rPr>
                <w:noProof/>
                <w:webHidden/>
              </w:rPr>
              <w:fldChar w:fldCharType="begin"/>
            </w:r>
            <w:r>
              <w:rPr>
                <w:noProof/>
                <w:webHidden/>
              </w:rPr>
              <w:instrText xml:space="preserve"> PAGEREF _Toc443556343 \h </w:instrText>
            </w:r>
            <w:r>
              <w:rPr>
                <w:noProof/>
                <w:webHidden/>
              </w:rPr>
            </w:r>
            <w:r>
              <w:rPr>
                <w:noProof/>
                <w:webHidden/>
              </w:rPr>
              <w:fldChar w:fldCharType="separate"/>
            </w:r>
            <w:r>
              <w:rPr>
                <w:noProof/>
                <w:webHidden/>
              </w:rPr>
              <w:t>10</w:t>
            </w:r>
            <w:r>
              <w:rPr>
                <w:noProof/>
                <w:webHidden/>
              </w:rPr>
              <w:fldChar w:fldCharType="end"/>
            </w:r>
          </w:hyperlink>
        </w:p>
        <w:p w14:paraId="3050802E" w14:textId="77777777" w:rsidR="00A937EE" w:rsidRDefault="00A937EE">
          <w:pPr>
            <w:pStyle w:val="TOC1"/>
            <w:tabs>
              <w:tab w:val="right" w:leader="dot" w:pos="10790"/>
            </w:tabs>
            <w:rPr>
              <w:rFonts w:eastAsiaTheme="minorEastAsia"/>
              <w:noProof/>
              <w:sz w:val="22"/>
            </w:rPr>
          </w:pPr>
          <w:hyperlink w:anchor="_Toc443556344" w:history="1">
            <w:r w:rsidRPr="000D0A84">
              <w:rPr>
                <w:rStyle w:val="Hyperlink"/>
                <w:noProof/>
              </w:rPr>
              <w:t>Method Overview</w:t>
            </w:r>
            <w:r>
              <w:rPr>
                <w:noProof/>
                <w:webHidden/>
              </w:rPr>
              <w:tab/>
            </w:r>
            <w:r>
              <w:rPr>
                <w:noProof/>
                <w:webHidden/>
              </w:rPr>
              <w:fldChar w:fldCharType="begin"/>
            </w:r>
            <w:r>
              <w:rPr>
                <w:noProof/>
                <w:webHidden/>
              </w:rPr>
              <w:instrText xml:space="preserve"> PAGEREF _Toc443556344 \h </w:instrText>
            </w:r>
            <w:r>
              <w:rPr>
                <w:noProof/>
                <w:webHidden/>
              </w:rPr>
            </w:r>
            <w:r>
              <w:rPr>
                <w:noProof/>
                <w:webHidden/>
              </w:rPr>
              <w:fldChar w:fldCharType="separate"/>
            </w:r>
            <w:r>
              <w:rPr>
                <w:noProof/>
                <w:webHidden/>
              </w:rPr>
              <w:t>11</w:t>
            </w:r>
            <w:r>
              <w:rPr>
                <w:noProof/>
                <w:webHidden/>
              </w:rPr>
              <w:fldChar w:fldCharType="end"/>
            </w:r>
          </w:hyperlink>
        </w:p>
        <w:p w14:paraId="1B522FF1" w14:textId="77777777" w:rsidR="00A937EE" w:rsidRDefault="00A937EE">
          <w:pPr>
            <w:pStyle w:val="TOC2"/>
            <w:tabs>
              <w:tab w:val="right" w:leader="dot" w:pos="10790"/>
            </w:tabs>
            <w:rPr>
              <w:rFonts w:eastAsiaTheme="minorEastAsia"/>
              <w:noProof/>
              <w:sz w:val="22"/>
            </w:rPr>
          </w:pPr>
          <w:hyperlink w:anchor="_Toc443556345" w:history="1">
            <w:r w:rsidRPr="000D0A84">
              <w:rPr>
                <w:rStyle w:val="Hyperlink"/>
                <w:noProof/>
              </w:rPr>
              <w:t>Study Design</w:t>
            </w:r>
            <w:r>
              <w:rPr>
                <w:noProof/>
                <w:webHidden/>
              </w:rPr>
              <w:tab/>
            </w:r>
            <w:r>
              <w:rPr>
                <w:noProof/>
                <w:webHidden/>
              </w:rPr>
              <w:fldChar w:fldCharType="begin"/>
            </w:r>
            <w:r>
              <w:rPr>
                <w:noProof/>
                <w:webHidden/>
              </w:rPr>
              <w:instrText xml:space="preserve"> PAGEREF _Toc443556345 \h </w:instrText>
            </w:r>
            <w:r>
              <w:rPr>
                <w:noProof/>
                <w:webHidden/>
              </w:rPr>
            </w:r>
            <w:r>
              <w:rPr>
                <w:noProof/>
                <w:webHidden/>
              </w:rPr>
              <w:fldChar w:fldCharType="separate"/>
            </w:r>
            <w:r>
              <w:rPr>
                <w:noProof/>
                <w:webHidden/>
              </w:rPr>
              <w:t>11</w:t>
            </w:r>
            <w:r>
              <w:rPr>
                <w:noProof/>
                <w:webHidden/>
              </w:rPr>
              <w:fldChar w:fldCharType="end"/>
            </w:r>
          </w:hyperlink>
        </w:p>
        <w:p w14:paraId="3B05F21D" w14:textId="77777777" w:rsidR="00A937EE" w:rsidRDefault="00A937EE">
          <w:pPr>
            <w:pStyle w:val="TOC3"/>
            <w:rPr>
              <w:rFonts w:eastAsiaTheme="minorEastAsia"/>
              <w:noProof/>
              <w:sz w:val="22"/>
            </w:rPr>
          </w:pPr>
          <w:hyperlink w:anchor="_Toc443556346" w:history="1">
            <w:r w:rsidRPr="000D0A84">
              <w:rPr>
                <w:rStyle w:val="Hyperlink"/>
                <w:noProof/>
              </w:rPr>
              <w:t>Test Configuration</w:t>
            </w:r>
            <w:r>
              <w:rPr>
                <w:noProof/>
                <w:webHidden/>
              </w:rPr>
              <w:tab/>
            </w:r>
            <w:r>
              <w:rPr>
                <w:noProof/>
                <w:webHidden/>
              </w:rPr>
              <w:fldChar w:fldCharType="begin"/>
            </w:r>
            <w:r>
              <w:rPr>
                <w:noProof/>
                <w:webHidden/>
              </w:rPr>
              <w:instrText xml:space="preserve"> PAGEREF _Toc443556346 \h </w:instrText>
            </w:r>
            <w:r>
              <w:rPr>
                <w:noProof/>
                <w:webHidden/>
              </w:rPr>
            </w:r>
            <w:r>
              <w:rPr>
                <w:noProof/>
                <w:webHidden/>
              </w:rPr>
              <w:fldChar w:fldCharType="separate"/>
            </w:r>
            <w:r>
              <w:rPr>
                <w:noProof/>
                <w:webHidden/>
              </w:rPr>
              <w:t>11</w:t>
            </w:r>
            <w:r>
              <w:rPr>
                <w:noProof/>
                <w:webHidden/>
              </w:rPr>
              <w:fldChar w:fldCharType="end"/>
            </w:r>
          </w:hyperlink>
        </w:p>
        <w:p w14:paraId="6E2619E6" w14:textId="77777777" w:rsidR="00A937EE" w:rsidRDefault="00A937EE">
          <w:pPr>
            <w:pStyle w:val="TOC3"/>
            <w:rPr>
              <w:rFonts w:eastAsiaTheme="minorEastAsia"/>
              <w:noProof/>
              <w:sz w:val="22"/>
            </w:rPr>
          </w:pPr>
          <w:hyperlink w:anchor="_Toc443556347" w:history="1">
            <w:r w:rsidRPr="000D0A84">
              <w:rPr>
                <w:rStyle w:val="Hyperlink"/>
                <w:noProof/>
              </w:rPr>
              <w:t>Task Focus Areas</w:t>
            </w:r>
            <w:r>
              <w:rPr>
                <w:noProof/>
                <w:webHidden/>
              </w:rPr>
              <w:tab/>
            </w:r>
            <w:r>
              <w:rPr>
                <w:noProof/>
                <w:webHidden/>
              </w:rPr>
              <w:fldChar w:fldCharType="begin"/>
            </w:r>
            <w:r>
              <w:rPr>
                <w:noProof/>
                <w:webHidden/>
              </w:rPr>
              <w:instrText xml:space="preserve"> PAGEREF _Toc443556347 \h </w:instrText>
            </w:r>
            <w:r>
              <w:rPr>
                <w:noProof/>
                <w:webHidden/>
              </w:rPr>
            </w:r>
            <w:r>
              <w:rPr>
                <w:noProof/>
                <w:webHidden/>
              </w:rPr>
              <w:fldChar w:fldCharType="separate"/>
            </w:r>
            <w:r>
              <w:rPr>
                <w:noProof/>
                <w:webHidden/>
              </w:rPr>
              <w:t>12</w:t>
            </w:r>
            <w:r>
              <w:rPr>
                <w:noProof/>
                <w:webHidden/>
              </w:rPr>
              <w:fldChar w:fldCharType="end"/>
            </w:r>
          </w:hyperlink>
        </w:p>
        <w:p w14:paraId="46BC84D1" w14:textId="77777777" w:rsidR="00A937EE" w:rsidRDefault="00A937EE">
          <w:pPr>
            <w:pStyle w:val="TOC3"/>
            <w:rPr>
              <w:rFonts w:eastAsiaTheme="minorEastAsia"/>
              <w:noProof/>
              <w:sz w:val="22"/>
            </w:rPr>
          </w:pPr>
          <w:hyperlink w:anchor="_Toc443556348" w:history="1">
            <w:r w:rsidRPr="000D0A84">
              <w:rPr>
                <w:rStyle w:val="Hyperlink"/>
                <w:noProof/>
              </w:rPr>
              <w:t>Test Measures</w:t>
            </w:r>
            <w:r>
              <w:rPr>
                <w:noProof/>
                <w:webHidden/>
              </w:rPr>
              <w:tab/>
            </w:r>
            <w:r>
              <w:rPr>
                <w:noProof/>
                <w:webHidden/>
              </w:rPr>
              <w:fldChar w:fldCharType="begin"/>
            </w:r>
            <w:r>
              <w:rPr>
                <w:noProof/>
                <w:webHidden/>
              </w:rPr>
              <w:instrText xml:space="preserve"> PAGEREF _Toc443556348 \h </w:instrText>
            </w:r>
            <w:r>
              <w:rPr>
                <w:noProof/>
                <w:webHidden/>
              </w:rPr>
            </w:r>
            <w:r>
              <w:rPr>
                <w:noProof/>
                <w:webHidden/>
              </w:rPr>
              <w:fldChar w:fldCharType="separate"/>
            </w:r>
            <w:r>
              <w:rPr>
                <w:noProof/>
                <w:webHidden/>
              </w:rPr>
              <w:t>13</w:t>
            </w:r>
            <w:r>
              <w:rPr>
                <w:noProof/>
                <w:webHidden/>
              </w:rPr>
              <w:fldChar w:fldCharType="end"/>
            </w:r>
          </w:hyperlink>
        </w:p>
        <w:p w14:paraId="49400DEE" w14:textId="77777777" w:rsidR="00A937EE" w:rsidRDefault="00A937EE">
          <w:pPr>
            <w:pStyle w:val="TOC2"/>
            <w:tabs>
              <w:tab w:val="right" w:leader="dot" w:pos="10790"/>
            </w:tabs>
            <w:rPr>
              <w:rFonts w:eastAsiaTheme="minorEastAsia"/>
              <w:noProof/>
              <w:sz w:val="22"/>
            </w:rPr>
          </w:pPr>
          <w:hyperlink w:anchor="_Toc443556349" w:history="1">
            <w:r w:rsidRPr="000D0A84">
              <w:rPr>
                <w:rStyle w:val="Hyperlink"/>
                <w:noProof/>
              </w:rPr>
              <w:t>Participants</w:t>
            </w:r>
            <w:r>
              <w:rPr>
                <w:noProof/>
                <w:webHidden/>
              </w:rPr>
              <w:tab/>
            </w:r>
            <w:r>
              <w:rPr>
                <w:noProof/>
                <w:webHidden/>
              </w:rPr>
              <w:fldChar w:fldCharType="begin"/>
            </w:r>
            <w:r>
              <w:rPr>
                <w:noProof/>
                <w:webHidden/>
              </w:rPr>
              <w:instrText xml:space="preserve"> PAGEREF _Toc443556349 \h </w:instrText>
            </w:r>
            <w:r>
              <w:rPr>
                <w:noProof/>
                <w:webHidden/>
              </w:rPr>
            </w:r>
            <w:r>
              <w:rPr>
                <w:noProof/>
                <w:webHidden/>
              </w:rPr>
              <w:fldChar w:fldCharType="separate"/>
            </w:r>
            <w:r>
              <w:rPr>
                <w:noProof/>
                <w:webHidden/>
              </w:rPr>
              <w:t>14</w:t>
            </w:r>
            <w:r>
              <w:rPr>
                <w:noProof/>
                <w:webHidden/>
              </w:rPr>
              <w:fldChar w:fldCharType="end"/>
            </w:r>
          </w:hyperlink>
        </w:p>
        <w:p w14:paraId="396352A8" w14:textId="77777777" w:rsidR="00A937EE" w:rsidRDefault="00A937EE">
          <w:pPr>
            <w:pStyle w:val="TOC3"/>
            <w:rPr>
              <w:rFonts w:eastAsiaTheme="minorEastAsia"/>
              <w:noProof/>
              <w:sz w:val="22"/>
            </w:rPr>
          </w:pPr>
          <w:hyperlink w:anchor="_Toc443556350" w:history="1">
            <w:r w:rsidRPr="000D0A84">
              <w:rPr>
                <w:rStyle w:val="Hyperlink"/>
                <w:noProof/>
              </w:rPr>
              <w:t>Profile</w:t>
            </w:r>
            <w:r>
              <w:rPr>
                <w:noProof/>
                <w:webHidden/>
              </w:rPr>
              <w:tab/>
            </w:r>
            <w:r>
              <w:rPr>
                <w:noProof/>
                <w:webHidden/>
              </w:rPr>
              <w:fldChar w:fldCharType="begin"/>
            </w:r>
            <w:r>
              <w:rPr>
                <w:noProof/>
                <w:webHidden/>
              </w:rPr>
              <w:instrText xml:space="preserve"> PAGEREF _Toc443556350 \h </w:instrText>
            </w:r>
            <w:r>
              <w:rPr>
                <w:noProof/>
                <w:webHidden/>
              </w:rPr>
            </w:r>
            <w:r>
              <w:rPr>
                <w:noProof/>
                <w:webHidden/>
              </w:rPr>
              <w:fldChar w:fldCharType="separate"/>
            </w:r>
            <w:r>
              <w:rPr>
                <w:noProof/>
                <w:webHidden/>
              </w:rPr>
              <w:t>14</w:t>
            </w:r>
            <w:r>
              <w:rPr>
                <w:noProof/>
                <w:webHidden/>
              </w:rPr>
              <w:fldChar w:fldCharType="end"/>
            </w:r>
          </w:hyperlink>
        </w:p>
        <w:p w14:paraId="3266BFCA" w14:textId="77777777" w:rsidR="00A937EE" w:rsidRDefault="00A937EE">
          <w:pPr>
            <w:pStyle w:val="TOC1"/>
            <w:tabs>
              <w:tab w:val="right" w:leader="dot" w:pos="10790"/>
            </w:tabs>
            <w:rPr>
              <w:rFonts w:eastAsiaTheme="minorEastAsia"/>
              <w:noProof/>
              <w:sz w:val="22"/>
            </w:rPr>
          </w:pPr>
          <w:hyperlink w:anchor="_Toc443556351" w:history="1">
            <w:r w:rsidRPr="000D0A84">
              <w:rPr>
                <w:rStyle w:val="Hyperlink"/>
                <w:noProof/>
              </w:rPr>
              <w:t>Key Issues and Recommendations</w:t>
            </w:r>
            <w:r>
              <w:rPr>
                <w:noProof/>
                <w:webHidden/>
              </w:rPr>
              <w:tab/>
            </w:r>
            <w:r>
              <w:rPr>
                <w:noProof/>
                <w:webHidden/>
              </w:rPr>
              <w:fldChar w:fldCharType="begin"/>
            </w:r>
            <w:r>
              <w:rPr>
                <w:noProof/>
                <w:webHidden/>
              </w:rPr>
              <w:instrText xml:space="preserve"> PAGEREF _Toc443556351 \h </w:instrText>
            </w:r>
            <w:r>
              <w:rPr>
                <w:noProof/>
                <w:webHidden/>
              </w:rPr>
            </w:r>
            <w:r>
              <w:rPr>
                <w:noProof/>
                <w:webHidden/>
              </w:rPr>
              <w:fldChar w:fldCharType="separate"/>
            </w:r>
            <w:r>
              <w:rPr>
                <w:noProof/>
                <w:webHidden/>
              </w:rPr>
              <w:t>14</w:t>
            </w:r>
            <w:r>
              <w:rPr>
                <w:noProof/>
                <w:webHidden/>
              </w:rPr>
              <w:fldChar w:fldCharType="end"/>
            </w:r>
          </w:hyperlink>
        </w:p>
        <w:p w14:paraId="2AD86A2C" w14:textId="77777777" w:rsidR="00A937EE" w:rsidRDefault="00A937EE">
          <w:pPr>
            <w:pStyle w:val="TOC2"/>
            <w:tabs>
              <w:tab w:val="right" w:leader="dot" w:pos="10790"/>
            </w:tabs>
            <w:rPr>
              <w:rFonts w:eastAsiaTheme="minorEastAsia"/>
              <w:noProof/>
              <w:sz w:val="22"/>
            </w:rPr>
          </w:pPr>
          <w:hyperlink w:anchor="_Toc443556352" w:history="1">
            <w:r w:rsidRPr="000D0A84">
              <w:rPr>
                <w:rStyle w:val="Hyperlink"/>
                <w:noProof/>
              </w:rPr>
              <w:t>High Impact Issues</w:t>
            </w:r>
            <w:r>
              <w:rPr>
                <w:noProof/>
                <w:webHidden/>
              </w:rPr>
              <w:tab/>
            </w:r>
            <w:r>
              <w:rPr>
                <w:noProof/>
                <w:webHidden/>
              </w:rPr>
              <w:fldChar w:fldCharType="begin"/>
            </w:r>
            <w:r>
              <w:rPr>
                <w:noProof/>
                <w:webHidden/>
              </w:rPr>
              <w:instrText xml:space="preserve"> PAGEREF _Toc443556352 \h </w:instrText>
            </w:r>
            <w:r>
              <w:rPr>
                <w:noProof/>
                <w:webHidden/>
              </w:rPr>
            </w:r>
            <w:r>
              <w:rPr>
                <w:noProof/>
                <w:webHidden/>
              </w:rPr>
              <w:fldChar w:fldCharType="separate"/>
            </w:r>
            <w:r>
              <w:rPr>
                <w:noProof/>
                <w:webHidden/>
              </w:rPr>
              <w:t>15</w:t>
            </w:r>
            <w:r>
              <w:rPr>
                <w:noProof/>
                <w:webHidden/>
              </w:rPr>
              <w:fldChar w:fldCharType="end"/>
            </w:r>
          </w:hyperlink>
        </w:p>
        <w:p w14:paraId="4B6DDFE4" w14:textId="77777777" w:rsidR="00A937EE" w:rsidRDefault="00A937EE">
          <w:pPr>
            <w:pStyle w:val="TOC2"/>
            <w:tabs>
              <w:tab w:val="right" w:leader="dot" w:pos="10790"/>
            </w:tabs>
            <w:rPr>
              <w:rFonts w:eastAsiaTheme="minorEastAsia"/>
              <w:noProof/>
              <w:sz w:val="22"/>
            </w:rPr>
          </w:pPr>
          <w:hyperlink w:anchor="_Toc443556353" w:history="1">
            <w:r w:rsidRPr="000D0A84">
              <w:rPr>
                <w:rStyle w:val="Hyperlink"/>
                <w:noProof/>
              </w:rPr>
              <w:t>Medium Impact Issues</w:t>
            </w:r>
            <w:r>
              <w:rPr>
                <w:noProof/>
                <w:webHidden/>
              </w:rPr>
              <w:tab/>
            </w:r>
            <w:r>
              <w:rPr>
                <w:noProof/>
                <w:webHidden/>
              </w:rPr>
              <w:fldChar w:fldCharType="begin"/>
            </w:r>
            <w:r>
              <w:rPr>
                <w:noProof/>
                <w:webHidden/>
              </w:rPr>
              <w:instrText xml:space="preserve"> PAGEREF _Toc443556353 \h </w:instrText>
            </w:r>
            <w:r>
              <w:rPr>
                <w:noProof/>
                <w:webHidden/>
              </w:rPr>
            </w:r>
            <w:r>
              <w:rPr>
                <w:noProof/>
                <w:webHidden/>
              </w:rPr>
              <w:fldChar w:fldCharType="separate"/>
            </w:r>
            <w:r>
              <w:rPr>
                <w:noProof/>
                <w:webHidden/>
              </w:rPr>
              <w:t>21</w:t>
            </w:r>
            <w:r>
              <w:rPr>
                <w:noProof/>
                <w:webHidden/>
              </w:rPr>
              <w:fldChar w:fldCharType="end"/>
            </w:r>
          </w:hyperlink>
        </w:p>
        <w:p w14:paraId="513319B9" w14:textId="77777777" w:rsidR="00A937EE" w:rsidRDefault="00A937EE">
          <w:pPr>
            <w:pStyle w:val="TOC2"/>
            <w:tabs>
              <w:tab w:val="right" w:leader="dot" w:pos="10790"/>
            </w:tabs>
            <w:rPr>
              <w:rFonts w:eastAsiaTheme="minorEastAsia"/>
              <w:noProof/>
              <w:sz w:val="22"/>
            </w:rPr>
          </w:pPr>
          <w:hyperlink w:anchor="_Toc443556354" w:history="1">
            <w:r w:rsidRPr="000D0A84">
              <w:rPr>
                <w:rStyle w:val="Hyperlink"/>
                <w:noProof/>
              </w:rPr>
              <w:t>Low Impact (Minor) Issues</w:t>
            </w:r>
            <w:r>
              <w:rPr>
                <w:noProof/>
                <w:webHidden/>
              </w:rPr>
              <w:tab/>
            </w:r>
            <w:r>
              <w:rPr>
                <w:noProof/>
                <w:webHidden/>
              </w:rPr>
              <w:fldChar w:fldCharType="begin"/>
            </w:r>
            <w:r>
              <w:rPr>
                <w:noProof/>
                <w:webHidden/>
              </w:rPr>
              <w:instrText xml:space="preserve"> PAGEREF _Toc443556354 \h </w:instrText>
            </w:r>
            <w:r>
              <w:rPr>
                <w:noProof/>
                <w:webHidden/>
              </w:rPr>
            </w:r>
            <w:r>
              <w:rPr>
                <w:noProof/>
                <w:webHidden/>
              </w:rPr>
              <w:fldChar w:fldCharType="separate"/>
            </w:r>
            <w:r>
              <w:rPr>
                <w:noProof/>
                <w:webHidden/>
              </w:rPr>
              <w:t>27</w:t>
            </w:r>
            <w:r>
              <w:rPr>
                <w:noProof/>
                <w:webHidden/>
              </w:rPr>
              <w:fldChar w:fldCharType="end"/>
            </w:r>
          </w:hyperlink>
        </w:p>
        <w:p w14:paraId="306EBDA0" w14:textId="77777777" w:rsidR="00A937EE" w:rsidRDefault="00A937EE">
          <w:pPr>
            <w:pStyle w:val="TOC2"/>
            <w:tabs>
              <w:tab w:val="right" w:leader="dot" w:pos="10790"/>
            </w:tabs>
            <w:rPr>
              <w:rFonts w:eastAsiaTheme="minorEastAsia"/>
              <w:noProof/>
              <w:sz w:val="22"/>
            </w:rPr>
          </w:pPr>
          <w:hyperlink w:anchor="_Toc443556355" w:history="1">
            <w:r w:rsidRPr="000D0A84">
              <w:rPr>
                <w:rStyle w:val="Hyperlink"/>
                <w:noProof/>
              </w:rPr>
              <w:t>Strengths</w:t>
            </w:r>
            <w:r>
              <w:rPr>
                <w:noProof/>
                <w:webHidden/>
              </w:rPr>
              <w:tab/>
            </w:r>
            <w:r>
              <w:rPr>
                <w:noProof/>
                <w:webHidden/>
              </w:rPr>
              <w:fldChar w:fldCharType="begin"/>
            </w:r>
            <w:r>
              <w:rPr>
                <w:noProof/>
                <w:webHidden/>
              </w:rPr>
              <w:instrText xml:space="preserve"> PAGEREF _Toc443556355 \h </w:instrText>
            </w:r>
            <w:r>
              <w:rPr>
                <w:noProof/>
                <w:webHidden/>
              </w:rPr>
            </w:r>
            <w:r>
              <w:rPr>
                <w:noProof/>
                <w:webHidden/>
              </w:rPr>
              <w:fldChar w:fldCharType="separate"/>
            </w:r>
            <w:r>
              <w:rPr>
                <w:noProof/>
                <w:webHidden/>
              </w:rPr>
              <w:t>28</w:t>
            </w:r>
            <w:r>
              <w:rPr>
                <w:noProof/>
                <w:webHidden/>
              </w:rPr>
              <w:fldChar w:fldCharType="end"/>
            </w:r>
          </w:hyperlink>
        </w:p>
        <w:p w14:paraId="236D80CA" w14:textId="77777777" w:rsidR="00A937EE" w:rsidRDefault="00A937EE">
          <w:pPr>
            <w:pStyle w:val="TOC2"/>
            <w:tabs>
              <w:tab w:val="right" w:leader="dot" w:pos="10790"/>
            </w:tabs>
            <w:rPr>
              <w:rFonts w:eastAsiaTheme="minorEastAsia"/>
              <w:noProof/>
              <w:sz w:val="22"/>
            </w:rPr>
          </w:pPr>
          <w:hyperlink w:anchor="_Toc443556356" w:history="1">
            <w:r w:rsidRPr="000D0A84">
              <w:rPr>
                <w:rStyle w:val="Hyperlink"/>
                <w:noProof/>
              </w:rPr>
              <w:t>Not Applicable</w:t>
            </w:r>
            <w:r>
              <w:rPr>
                <w:noProof/>
                <w:webHidden/>
              </w:rPr>
              <w:tab/>
            </w:r>
            <w:r>
              <w:rPr>
                <w:noProof/>
                <w:webHidden/>
              </w:rPr>
              <w:fldChar w:fldCharType="begin"/>
            </w:r>
            <w:r>
              <w:rPr>
                <w:noProof/>
                <w:webHidden/>
              </w:rPr>
              <w:instrText xml:space="preserve"> PAGEREF _Toc443556356 \h </w:instrText>
            </w:r>
            <w:r>
              <w:rPr>
                <w:noProof/>
                <w:webHidden/>
              </w:rPr>
            </w:r>
            <w:r>
              <w:rPr>
                <w:noProof/>
                <w:webHidden/>
              </w:rPr>
              <w:fldChar w:fldCharType="separate"/>
            </w:r>
            <w:r>
              <w:rPr>
                <w:noProof/>
                <w:webHidden/>
              </w:rPr>
              <w:t>28</w:t>
            </w:r>
            <w:r>
              <w:rPr>
                <w:noProof/>
                <w:webHidden/>
              </w:rPr>
              <w:fldChar w:fldCharType="end"/>
            </w:r>
          </w:hyperlink>
        </w:p>
        <w:p w14:paraId="3AF27ACF" w14:textId="77777777" w:rsidR="00A937EE" w:rsidRDefault="00A937EE">
          <w:pPr>
            <w:pStyle w:val="TOC1"/>
            <w:tabs>
              <w:tab w:val="right" w:leader="dot" w:pos="10790"/>
            </w:tabs>
            <w:rPr>
              <w:rFonts w:eastAsiaTheme="minorEastAsia"/>
              <w:noProof/>
              <w:sz w:val="22"/>
            </w:rPr>
          </w:pPr>
          <w:hyperlink w:anchor="_Toc443556357" w:history="1">
            <w:r w:rsidRPr="000D0A84">
              <w:rPr>
                <w:rStyle w:val="Hyperlink"/>
                <w:noProof/>
              </w:rPr>
              <w:t>User Performance Measures</w:t>
            </w:r>
            <w:r>
              <w:rPr>
                <w:noProof/>
                <w:webHidden/>
              </w:rPr>
              <w:tab/>
            </w:r>
            <w:r>
              <w:rPr>
                <w:noProof/>
                <w:webHidden/>
              </w:rPr>
              <w:fldChar w:fldCharType="begin"/>
            </w:r>
            <w:r>
              <w:rPr>
                <w:noProof/>
                <w:webHidden/>
              </w:rPr>
              <w:instrText xml:space="preserve"> PAGEREF _Toc443556357 \h </w:instrText>
            </w:r>
            <w:r>
              <w:rPr>
                <w:noProof/>
                <w:webHidden/>
              </w:rPr>
            </w:r>
            <w:r>
              <w:rPr>
                <w:noProof/>
                <w:webHidden/>
              </w:rPr>
              <w:fldChar w:fldCharType="separate"/>
            </w:r>
            <w:r>
              <w:rPr>
                <w:noProof/>
                <w:webHidden/>
              </w:rPr>
              <w:t>29</w:t>
            </w:r>
            <w:r>
              <w:rPr>
                <w:noProof/>
                <w:webHidden/>
              </w:rPr>
              <w:fldChar w:fldCharType="end"/>
            </w:r>
          </w:hyperlink>
        </w:p>
        <w:p w14:paraId="035E1E3C" w14:textId="77777777" w:rsidR="00A937EE" w:rsidRDefault="00A937EE">
          <w:pPr>
            <w:pStyle w:val="TOC1"/>
            <w:tabs>
              <w:tab w:val="right" w:leader="dot" w:pos="10790"/>
            </w:tabs>
            <w:rPr>
              <w:rFonts w:eastAsiaTheme="minorEastAsia"/>
              <w:noProof/>
              <w:sz w:val="22"/>
            </w:rPr>
          </w:pPr>
          <w:hyperlink w:anchor="_Toc443556358" w:history="1">
            <w:r w:rsidRPr="000D0A84">
              <w:rPr>
                <w:rStyle w:val="Hyperlink"/>
                <w:noProof/>
              </w:rPr>
              <w:t>Satisfaction</w:t>
            </w:r>
            <w:r>
              <w:rPr>
                <w:noProof/>
                <w:webHidden/>
              </w:rPr>
              <w:tab/>
            </w:r>
            <w:r>
              <w:rPr>
                <w:noProof/>
                <w:webHidden/>
              </w:rPr>
              <w:fldChar w:fldCharType="begin"/>
            </w:r>
            <w:r>
              <w:rPr>
                <w:noProof/>
                <w:webHidden/>
              </w:rPr>
              <w:instrText xml:space="preserve"> PAGEREF _Toc443556358 \h </w:instrText>
            </w:r>
            <w:r>
              <w:rPr>
                <w:noProof/>
                <w:webHidden/>
              </w:rPr>
            </w:r>
            <w:r>
              <w:rPr>
                <w:noProof/>
                <w:webHidden/>
              </w:rPr>
              <w:fldChar w:fldCharType="separate"/>
            </w:r>
            <w:r>
              <w:rPr>
                <w:noProof/>
                <w:webHidden/>
              </w:rPr>
              <w:t>30</w:t>
            </w:r>
            <w:r>
              <w:rPr>
                <w:noProof/>
                <w:webHidden/>
              </w:rPr>
              <w:fldChar w:fldCharType="end"/>
            </w:r>
          </w:hyperlink>
        </w:p>
        <w:p w14:paraId="4CBA9EC4" w14:textId="77777777" w:rsidR="00A937EE" w:rsidRDefault="00A937EE">
          <w:pPr>
            <w:pStyle w:val="TOC1"/>
            <w:tabs>
              <w:tab w:val="right" w:leader="dot" w:pos="10790"/>
            </w:tabs>
            <w:rPr>
              <w:rFonts w:eastAsiaTheme="minorEastAsia"/>
              <w:noProof/>
              <w:sz w:val="22"/>
            </w:rPr>
          </w:pPr>
          <w:hyperlink w:anchor="_Toc443556359" w:history="1">
            <w:r w:rsidRPr="000D0A84">
              <w:rPr>
                <w:rStyle w:val="Hyperlink"/>
                <w:noProof/>
              </w:rPr>
              <w:t>Perceived Utility</w:t>
            </w:r>
            <w:r>
              <w:rPr>
                <w:noProof/>
                <w:webHidden/>
              </w:rPr>
              <w:tab/>
            </w:r>
            <w:r>
              <w:rPr>
                <w:noProof/>
                <w:webHidden/>
              </w:rPr>
              <w:fldChar w:fldCharType="begin"/>
            </w:r>
            <w:r>
              <w:rPr>
                <w:noProof/>
                <w:webHidden/>
              </w:rPr>
              <w:instrText xml:space="preserve"> PAGEREF _Toc443556359 \h </w:instrText>
            </w:r>
            <w:r>
              <w:rPr>
                <w:noProof/>
                <w:webHidden/>
              </w:rPr>
            </w:r>
            <w:r>
              <w:rPr>
                <w:noProof/>
                <w:webHidden/>
              </w:rPr>
              <w:fldChar w:fldCharType="separate"/>
            </w:r>
            <w:r>
              <w:rPr>
                <w:noProof/>
                <w:webHidden/>
              </w:rPr>
              <w:t>32</w:t>
            </w:r>
            <w:r>
              <w:rPr>
                <w:noProof/>
                <w:webHidden/>
              </w:rPr>
              <w:fldChar w:fldCharType="end"/>
            </w:r>
          </w:hyperlink>
        </w:p>
        <w:p w14:paraId="2E699D2C" w14:textId="77777777" w:rsidR="00A937EE" w:rsidRDefault="00A937EE">
          <w:pPr>
            <w:pStyle w:val="TOC1"/>
            <w:tabs>
              <w:tab w:val="right" w:leader="dot" w:pos="10790"/>
            </w:tabs>
            <w:rPr>
              <w:rFonts w:eastAsiaTheme="minorEastAsia"/>
              <w:noProof/>
              <w:sz w:val="22"/>
            </w:rPr>
          </w:pPr>
          <w:hyperlink w:anchor="_Toc443556360" w:history="1">
            <w:r w:rsidRPr="000D0A84">
              <w:rPr>
                <w:rStyle w:val="Hyperlink"/>
                <w:noProof/>
              </w:rPr>
              <w:t>Limitations</w:t>
            </w:r>
            <w:r>
              <w:rPr>
                <w:noProof/>
                <w:webHidden/>
              </w:rPr>
              <w:tab/>
            </w:r>
            <w:r>
              <w:rPr>
                <w:noProof/>
                <w:webHidden/>
              </w:rPr>
              <w:fldChar w:fldCharType="begin"/>
            </w:r>
            <w:r>
              <w:rPr>
                <w:noProof/>
                <w:webHidden/>
              </w:rPr>
              <w:instrText xml:space="preserve"> PAGEREF _Toc443556360 \h </w:instrText>
            </w:r>
            <w:r>
              <w:rPr>
                <w:noProof/>
                <w:webHidden/>
              </w:rPr>
            </w:r>
            <w:r>
              <w:rPr>
                <w:noProof/>
                <w:webHidden/>
              </w:rPr>
              <w:fldChar w:fldCharType="separate"/>
            </w:r>
            <w:r>
              <w:rPr>
                <w:noProof/>
                <w:webHidden/>
              </w:rPr>
              <w:t>34</w:t>
            </w:r>
            <w:r>
              <w:rPr>
                <w:noProof/>
                <w:webHidden/>
              </w:rPr>
              <w:fldChar w:fldCharType="end"/>
            </w:r>
          </w:hyperlink>
        </w:p>
        <w:p w14:paraId="24BF5DE7" w14:textId="77777777" w:rsidR="00A937EE" w:rsidRDefault="00A937EE">
          <w:pPr>
            <w:pStyle w:val="TOC2"/>
            <w:tabs>
              <w:tab w:val="right" w:leader="dot" w:pos="10790"/>
            </w:tabs>
            <w:rPr>
              <w:rFonts w:eastAsiaTheme="minorEastAsia"/>
              <w:noProof/>
              <w:sz w:val="22"/>
            </w:rPr>
          </w:pPr>
          <w:hyperlink w:anchor="_Toc443556361" w:history="1">
            <w:r w:rsidRPr="000D0A84">
              <w:rPr>
                <w:rStyle w:val="Hyperlink"/>
                <w:noProof/>
              </w:rPr>
              <w:t>General Study Design Limitations</w:t>
            </w:r>
            <w:r>
              <w:rPr>
                <w:noProof/>
                <w:webHidden/>
              </w:rPr>
              <w:tab/>
            </w:r>
            <w:r>
              <w:rPr>
                <w:noProof/>
                <w:webHidden/>
              </w:rPr>
              <w:fldChar w:fldCharType="begin"/>
            </w:r>
            <w:r>
              <w:rPr>
                <w:noProof/>
                <w:webHidden/>
              </w:rPr>
              <w:instrText xml:space="preserve"> PAGEREF _Toc443556361 \h </w:instrText>
            </w:r>
            <w:r>
              <w:rPr>
                <w:noProof/>
                <w:webHidden/>
              </w:rPr>
            </w:r>
            <w:r>
              <w:rPr>
                <w:noProof/>
                <w:webHidden/>
              </w:rPr>
              <w:fldChar w:fldCharType="separate"/>
            </w:r>
            <w:r>
              <w:rPr>
                <w:noProof/>
                <w:webHidden/>
              </w:rPr>
              <w:t>34</w:t>
            </w:r>
            <w:r>
              <w:rPr>
                <w:noProof/>
                <w:webHidden/>
              </w:rPr>
              <w:fldChar w:fldCharType="end"/>
            </w:r>
          </w:hyperlink>
        </w:p>
        <w:p w14:paraId="5C82343E" w14:textId="77777777" w:rsidR="00A937EE" w:rsidRDefault="00A937EE">
          <w:pPr>
            <w:pStyle w:val="TOC2"/>
            <w:tabs>
              <w:tab w:val="right" w:leader="dot" w:pos="10790"/>
            </w:tabs>
            <w:rPr>
              <w:rFonts w:eastAsiaTheme="minorEastAsia"/>
              <w:noProof/>
              <w:sz w:val="22"/>
            </w:rPr>
          </w:pPr>
          <w:hyperlink w:anchor="_Toc443556362" w:history="1">
            <w:r w:rsidRPr="000D0A84">
              <w:rPr>
                <w:rStyle w:val="Hyperlink"/>
                <w:noProof/>
              </w:rPr>
              <w:t>Appointments Test Data Limitations</w:t>
            </w:r>
            <w:r>
              <w:rPr>
                <w:noProof/>
                <w:webHidden/>
              </w:rPr>
              <w:tab/>
            </w:r>
            <w:r>
              <w:rPr>
                <w:noProof/>
                <w:webHidden/>
              </w:rPr>
              <w:fldChar w:fldCharType="begin"/>
            </w:r>
            <w:r>
              <w:rPr>
                <w:noProof/>
                <w:webHidden/>
              </w:rPr>
              <w:instrText xml:space="preserve"> PAGEREF _Toc443556362 \h </w:instrText>
            </w:r>
            <w:r>
              <w:rPr>
                <w:noProof/>
                <w:webHidden/>
              </w:rPr>
            </w:r>
            <w:r>
              <w:rPr>
                <w:noProof/>
                <w:webHidden/>
              </w:rPr>
              <w:fldChar w:fldCharType="separate"/>
            </w:r>
            <w:r>
              <w:rPr>
                <w:noProof/>
                <w:webHidden/>
              </w:rPr>
              <w:t>35</w:t>
            </w:r>
            <w:r>
              <w:rPr>
                <w:noProof/>
                <w:webHidden/>
              </w:rPr>
              <w:fldChar w:fldCharType="end"/>
            </w:r>
          </w:hyperlink>
        </w:p>
        <w:p w14:paraId="0A1B19C0" w14:textId="77777777" w:rsidR="00A937EE" w:rsidRDefault="00A937EE">
          <w:pPr>
            <w:pStyle w:val="TOC2"/>
            <w:tabs>
              <w:tab w:val="right" w:leader="dot" w:pos="10790"/>
            </w:tabs>
            <w:rPr>
              <w:rFonts w:eastAsiaTheme="minorEastAsia"/>
              <w:noProof/>
              <w:sz w:val="22"/>
            </w:rPr>
          </w:pPr>
          <w:hyperlink w:anchor="_Toc443556363" w:history="1">
            <w:r w:rsidRPr="000D0A84">
              <w:rPr>
                <w:rStyle w:val="Hyperlink"/>
                <w:noProof/>
              </w:rPr>
              <w:t>Blue Button Test Data Limitations</w:t>
            </w:r>
            <w:r>
              <w:rPr>
                <w:noProof/>
                <w:webHidden/>
              </w:rPr>
              <w:tab/>
            </w:r>
            <w:r>
              <w:rPr>
                <w:noProof/>
                <w:webHidden/>
              </w:rPr>
              <w:fldChar w:fldCharType="begin"/>
            </w:r>
            <w:r>
              <w:rPr>
                <w:noProof/>
                <w:webHidden/>
              </w:rPr>
              <w:instrText xml:space="preserve"> PAGEREF _Toc443556363 \h </w:instrText>
            </w:r>
            <w:r>
              <w:rPr>
                <w:noProof/>
                <w:webHidden/>
              </w:rPr>
            </w:r>
            <w:r>
              <w:rPr>
                <w:noProof/>
                <w:webHidden/>
              </w:rPr>
              <w:fldChar w:fldCharType="separate"/>
            </w:r>
            <w:r>
              <w:rPr>
                <w:noProof/>
                <w:webHidden/>
              </w:rPr>
              <w:t>35</w:t>
            </w:r>
            <w:r>
              <w:rPr>
                <w:noProof/>
                <w:webHidden/>
              </w:rPr>
              <w:fldChar w:fldCharType="end"/>
            </w:r>
          </w:hyperlink>
        </w:p>
        <w:p w14:paraId="4CB78B74" w14:textId="77777777" w:rsidR="00A937EE" w:rsidRDefault="00A937EE">
          <w:pPr>
            <w:pStyle w:val="TOC2"/>
            <w:tabs>
              <w:tab w:val="right" w:leader="dot" w:pos="10790"/>
            </w:tabs>
            <w:rPr>
              <w:rFonts w:eastAsiaTheme="minorEastAsia"/>
              <w:noProof/>
              <w:sz w:val="22"/>
            </w:rPr>
          </w:pPr>
          <w:hyperlink w:anchor="_Toc443556364" w:history="1">
            <w:r w:rsidRPr="000D0A84">
              <w:rPr>
                <w:rStyle w:val="Hyperlink"/>
                <w:noProof/>
              </w:rPr>
              <w:t>Veterans Health Library Test Data Limitations</w:t>
            </w:r>
            <w:r>
              <w:rPr>
                <w:noProof/>
                <w:webHidden/>
              </w:rPr>
              <w:tab/>
            </w:r>
            <w:r>
              <w:rPr>
                <w:noProof/>
                <w:webHidden/>
              </w:rPr>
              <w:fldChar w:fldCharType="begin"/>
            </w:r>
            <w:r>
              <w:rPr>
                <w:noProof/>
                <w:webHidden/>
              </w:rPr>
              <w:instrText xml:space="preserve"> PAGEREF _Toc443556364 \h </w:instrText>
            </w:r>
            <w:r>
              <w:rPr>
                <w:noProof/>
                <w:webHidden/>
              </w:rPr>
            </w:r>
            <w:r>
              <w:rPr>
                <w:noProof/>
                <w:webHidden/>
              </w:rPr>
              <w:fldChar w:fldCharType="separate"/>
            </w:r>
            <w:r>
              <w:rPr>
                <w:noProof/>
                <w:webHidden/>
              </w:rPr>
              <w:t>35</w:t>
            </w:r>
            <w:r>
              <w:rPr>
                <w:noProof/>
                <w:webHidden/>
              </w:rPr>
              <w:fldChar w:fldCharType="end"/>
            </w:r>
          </w:hyperlink>
        </w:p>
        <w:p w14:paraId="386DBD87" w14:textId="77777777" w:rsidR="00A937EE" w:rsidRDefault="00A937EE">
          <w:pPr>
            <w:pStyle w:val="TOC1"/>
            <w:tabs>
              <w:tab w:val="right" w:leader="dot" w:pos="10790"/>
            </w:tabs>
            <w:rPr>
              <w:rFonts w:eastAsiaTheme="minorEastAsia"/>
              <w:noProof/>
              <w:sz w:val="22"/>
            </w:rPr>
          </w:pPr>
          <w:hyperlink w:anchor="_Toc443556365" w:history="1">
            <w:r w:rsidRPr="000D0A84">
              <w:rPr>
                <w:rStyle w:val="Hyperlink"/>
                <w:noProof/>
              </w:rPr>
              <w:t>Conclusion</w:t>
            </w:r>
            <w:r>
              <w:rPr>
                <w:noProof/>
                <w:webHidden/>
              </w:rPr>
              <w:tab/>
            </w:r>
            <w:r>
              <w:rPr>
                <w:noProof/>
                <w:webHidden/>
              </w:rPr>
              <w:fldChar w:fldCharType="begin"/>
            </w:r>
            <w:r>
              <w:rPr>
                <w:noProof/>
                <w:webHidden/>
              </w:rPr>
              <w:instrText xml:space="preserve"> PAGEREF _Toc443556365 \h </w:instrText>
            </w:r>
            <w:r>
              <w:rPr>
                <w:noProof/>
                <w:webHidden/>
              </w:rPr>
            </w:r>
            <w:r>
              <w:rPr>
                <w:noProof/>
                <w:webHidden/>
              </w:rPr>
              <w:fldChar w:fldCharType="separate"/>
            </w:r>
            <w:r>
              <w:rPr>
                <w:noProof/>
                <w:webHidden/>
              </w:rPr>
              <w:t>35</w:t>
            </w:r>
            <w:r>
              <w:rPr>
                <w:noProof/>
                <w:webHidden/>
              </w:rPr>
              <w:fldChar w:fldCharType="end"/>
            </w:r>
          </w:hyperlink>
        </w:p>
        <w:p w14:paraId="650CBC75" w14:textId="77777777" w:rsidR="00A937EE" w:rsidRDefault="00A937EE">
          <w:pPr>
            <w:pStyle w:val="TOC1"/>
            <w:tabs>
              <w:tab w:val="right" w:leader="dot" w:pos="10790"/>
            </w:tabs>
            <w:rPr>
              <w:rFonts w:eastAsiaTheme="minorEastAsia"/>
              <w:noProof/>
              <w:sz w:val="22"/>
            </w:rPr>
          </w:pPr>
          <w:hyperlink w:anchor="_Toc443556366" w:history="1">
            <w:r w:rsidRPr="000D0A84">
              <w:rPr>
                <w:rStyle w:val="Hyperlink"/>
                <w:noProof/>
              </w:rPr>
              <w:t>Appendix A: Participant Demographics and Background Information</w:t>
            </w:r>
            <w:r>
              <w:rPr>
                <w:noProof/>
                <w:webHidden/>
              </w:rPr>
              <w:tab/>
            </w:r>
            <w:r>
              <w:rPr>
                <w:noProof/>
                <w:webHidden/>
              </w:rPr>
              <w:fldChar w:fldCharType="begin"/>
            </w:r>
            <w:r>
              <w:rPr>
                <w:noProof/>
                <w:webHidden/>
              </w:rPr>
              <w:instrText xml:space="preserve"> PAGEREF _Toc443556366 \h </w:instrText>
            </w:r>
            <w:r>
              <w:rPr>
                <w:noProof/>
                <w:webHidden/>
              </w:rPr>
            </w:r>
            <w:r>
              <w:rPr>
                <w:noProof/>
                <w:webHidden/>
              </w:rPr>
              <w:fldChar w:fldCharType="separate"/>
            </w:r>
            <w:r>
              <w:rPr>
                <w:noProof/>
                <w:webHidden/>
              </w:rPr>
              <w:t>37</w:t>
            </w:r>
            <w:r>
              <w:rPr>
                <w:noProof/>
                <w:webHidden/>
              </w:rPr>
              <w:fldChar w:fldCharType="end"/>
            </w:r>
          </w:hyperlink>
        </w:p>
        <w:p w14:paraId="34A6BB3B" w14:textId="77777777" w:rsidR="00A937EE" w:rsidRDefault="00A937EE">
          <w:pPr>
            <w:pStyle w:val="TOC1"/>
            <w:tabs>
              <w:tab w:val="right" w:leader="dot" w:pos="10790"/>
            </w:tabs>
            <w:rPr>
              <w:rFonts w:eastAsiaTheme="minorEastAsia"/>
              <w:noProof/>
              <w:sz w:val="22"/>
            </w:rPr>
          </w:pPr>
          <w:hyperlink w:anchor="_Toc443556367" w:history="1">
            <w:r w:rsidRPr="000D0A84">
              <w:rPr>
                <w:rStyle w:val="Hyperlink"/>
                <w:noProof/>
              </w:rPr>
              <w:t>Appendix B:  Detailed Performance Data</w:t>
            </w:r>
            <w:r>
              <w:rPr>
                <w:noProof/>
                <w:webHidden/>
              </w:rPr>
              <w:tab/>
            </w:r>
            <w:r>
              <w:rPr>
                <w:noProof/>
                <w:webHidden/>
              </w:rPr>
              <w:fldChar w:fldCharType="begin"/>
            </w:r>
            <w:r>
              <w:rPr>
                <w:noProof/>
                <w:webHidden/>
              </w:rPr>
              <w:instrText xml:space="preserve"> PAGEREF _Toc443556367 \h </w:instrText>
            </w:r>
            <w:r>
              <w:rPr>
                <w:noProof/>
                <w:webHidden/>
              </w:rPr>
            </w:r>
            <w:r>
              <w:rPr>
                <w:noProof/>
                <w:webHidden/>
              </w:rPr>
              <w:fldChar w:fldCharType="separate"/>
            </w:r>
            <w:r>
              <w:rPr>
                <w:noProof/>
                <w:webHidden/>
              </w:rPr>
              <w:t>37</w:t>
            </w:r>
            <w:r>
              <w:rPr>
                <w:noProof/>
                <w:webHidden/>
              </w:rPr>
              <w:fldChar w:fldCharType="end"/>
            </w:r>
          </w:hyperlink>
        </w:p>
        <w:p w14:paraId="7B69A165" w14:textId="77777777" w:rsidR="00A937EE" w:rsidRDefault="00A937EE">
          <w:pPr>
            <w:pStyle w:val="TOC1"/>
            <w:tabs>
              <w:tab w:val="right" w:leader="dot" w:pos="10790"/>
            </w:tabs>
            <w:rPr>
              <w:rFonts w:eastAsiaTheme="minorEastAsia"/>
              <w:noProof/>
              <w:sz w:val="22"/>
            </w:rPr>
          </w:pPr>
          <w:hyperlink w:anchor="_Toc443556368" w:history="1">
            <w:r w:rsidRPr="000D0A84">
              <w:rPr>
                <w:rStyle w:val="Hyperlink"/>
                <w:noProof/>
              </w:rPr>
              <w:t>Appendix C: Study Scripts</w:t>
            </w:r>
            <w:r>
              <w:rPr>
                <w:noProof/>
                <w:webHidden/>
              </w:rPr>
              <w:tab/>
            </w:r>
            <w:r>
              <w:rPr>
                <w:noProof/>
                <w:webHidden/>
              </w:rPr>
              <w:fldChar w:fldCharType="begin"/>
            </w:r>
            <w:r>
              <w:rPr>
                <w:noProof/>
                <w:webHidden/>
              </w:rPr>
              <w:instrText xml:space="preserve"> PAGEREF _Toc443556368 \h </w:instrText>
            </w:r>
            <w:r>
              <w:rPr>
                <w:noProof/>
                <w:webHidden/>
              </w:rPr>
            </w:r>
            <w:r>
              <w:rPr>
                <w:noProof/>
                <w:webHidden/>
              </w:rPr>
              <w:fldChar w:fldCharType="separate"/>
            </w:r>
            <w:r>
              <w:rPr>
                <w:noProof/>
                <w:webHidden/>
              </w:rPr>
              <w:t>39</w:t>
            </w:r>
            <w:r>
              <w:rPr>
                <w:noProof/>
                <w:webHidden/>
              </w:rPr>
              <w:fldChar w:fldCharType="end"/>
            </w:r>
          </w:hyperlink>
        </w:p>
        <w:p w14:paraId="1E618D2A" w14:textId="77777777" w:rsidR="00A937EE" w:rsidRDefault="00A937EE">
          <w:pPr>
            <w:pStyle w:val="TOC3"/>
            <w:rPr>
              <w:rFonts w:eastAsiaTheme="minorEastAsia"/>
              <w:noProof/>
              <w:sz w:val="22"/>
            </w:rPr>
          </w:pPr>
          <w:hyperlink w:anchor="_Toc443556369" w:history="1">
            <w:r w:rsidRPr="000D0A84">
              <w:rPr>
                <w:rStyle w:val="Hyperlink"/>
                <w:noProof/>
              </w:rPr>
              <w:t>Introduction</w:t>
            </w:r>
            <w:r>
              <w:rPr>
                <w:noProof/>
                <w:webHidden/>
              </w:rPr>
              <w:tab/>
            </w:r>
            <w:r>
              <w:rPr>
                <w:noProof/>
                <w:webHidden/>
              </w:rPr>
              <w:fldChar w:fldCharType="begin"/>
            </w:r>
            <w:r>
              <w:rPr>
                <w:noProof/>
                <w:webHidden/>
              </w:rPr>
              <w:instrText xml:space="preserve"> PAGEREF _Toc443556369 \h </w:instrText>
            </w:r>
            <w:r>
              <w:rPr>
                <w:noProof/>
                <w:webHidden/>
              </w:rPr>
            </w:r>
            <w:r>
              <w:rPr>
                <w:noProof/>
                <w:webHidden/>
              </w:rPr>
              <w:fldChar w:fldCharType="separate"/>
            </w:r>
            <w:r>
              <w:rPr>
                <w:noProof/>
                <w:webHidden/>
              </w:rPr>
              <w:t>39</w:t>
            </w:r>
            <w:r>
              <w:rPr>
                <w:noProof/>
                <w:webHidden/>
              </w:rPr>
              <w:fldChar w:fldCharType="end"/>
            </w:r>
          </w:hyperlink>
        </w:p>
        <w:p w14:paraId="1F714646" w14:textId="77777777" w:rsidR="00A937EE" w:rsidRDefault="00A937EE">
          <w:pPr>
            <w:pStyle w:val="TOC3"/>
            <w:rPr>
              <w:rFonts w:eastAsiaTheme="minorEastAsia"/>
              <w:noProof/>
              <w:sz w:val="22"/>
            </w:rPr>
          </w:pPr>
          <w:hyperlink w:anchor="_Toc443556370" w:history="1">
            <w:r w:rsidRPr="000D0A84">
              <w:rPr>
                <w:rStyle w:val="Hyperlink"/>
                <w:noProof/>
              </w:rPr>
              <w:t>Opening Questionnaire</w:t>
            </w:r>
            <w:r>
              <w:rPr>
                <w:noProof/>
                <w:webHidden/>
              </w:rPr>
              <w:tab/>
            </w:r>
            <w:r>
              <w:rPr>
                <w:noProof/>
                <w:webHidden/>
              </w:rPr>
              <w:fldChar w:fldCharType="begin"/>
            </w:r>
            <w:r>
              <w:rPr>
                <w:noProof/>
                <w:webHidden/>
              </w:rPr>
              <w:instrText xml:space="preserve"> PAGEREF _Toc443556370 \h </w:instrText>
            </w:r>
            <w:r>
              <w:rPr>
                <w:noProof/>
                <w:webHidden/>
              </w:rPr>
            </w:r>
            <w:r>
              <w:rPr>
                <w:noProof/>
                <w:webHidden/>
              </w:rPr>
              <w:fldChar w:fldCharType="separate"/>
            </w:r>
            <w:r>
              <w:rPr>
                <w:noProof/>
                <w:webHidden/>
              </w:rPr>
              <w:t>39</w:t>
            </w:r>
            <w:r>
              <w:rPr>
                <w:noProof/>
                <w:webHidden/>
              </w:rPr>
              <w:fldChar w:fldCharType="end"/>
            </w:r>
          </w:hyperlink>
        </w:p>
        <w:p w14:paraId="57A19FE1" w14:textId="77777777" w:rsidR="00A937EE" w:rsidRDefault="00A937EE">
          <w:pPr>
            <w:pStyle w:val="TOC3"/>
            <w:rPr>
              <w:rFonts w:eastAsiaTheme="minorEastAsia"/>
              <w:noProof/>
              <w:sz w:val="22"/>
            </w:rPr>
          </w:pPr>
          <w:hyperlink w:anchor="_Toc443556371" w:history="1">
            <w:r w:rsidRPr="000D0A84">
              <w:rPr>
                <w:rStyle w:val="Hyperlink"/>
                <w:noProof/>
              </w:rPr>
              <w:t>Closing Questionnaire</w:t>
            </w:r>
            <w:r>
              <w:rPr>
                <w:noProof/>
                <w:webHidden/>
              </w:rPr>
              <w:tab/>
            </w:r>
            <w:r>
              <w:rPr>
                <w:noProof/>
                <w:webHidden/>
              </w:rPr>
              <w:fldChar w:fldCharType="begin"/>
            </w:r>
            <w:r>
              <w:rPr>
                <w:noProof/>
                <w:webHidden/>
              </w:rPr>
              <w:instrText xml:space="preserve"> PAGEREF _Toc443556371 \h </w:instrText>
            </w:r>
            <w:r>
              <w:rPr>
                <w:noProof/>
                <w:webHidden/>
              </w:rPr>
            </w:r>
            <w:r>
              <w:rPr>
                <w:noProof/>
                <w:webHidden/>
              </w:rPr>
              <w:fldChar w:fldCharType="separate"/>
            </w:r>
            <w:r>
              <w:rPr>
                <w:noProof/>
                <w:webHidden/>
              </w:rPr>
              <w:t>49</w:t>
            </w:r>
            <w:r>
              <w:rPr>
                <w:noProof/>
                <w:webHidden/>
              </w:rPr>
              <w:fldChar w:fldCharType="end"/>
            </w:r>
          </w:hyperlink>
        </w:p>
        <w:p w14:paraId="6E7F5A45" w14:textId="77777777" w:rsidR="00A937EE" w:rsidRDefault="00A937EE">
          <w:pPr>
            <w:pStyle w:val="TOC3"/>
            <w:rPr>
              <w:rFonts w:eastAsiaTheme="minorEastAsia"/>
              <w:noProof/>
              <w:sz w:val="22"/>
            </w:rPr>
          </w:pPr>
          <w:hyperlink w:anchor="_Toc443556372" w:history="1">
            <w:r w:rsidRPr="000D0A84">
              <w:rPr>
                <w:rStyle w:val="Hyperlink"/>
                <w:noProof/>
              </w:rPr>
              <w:t>SUS</w:t>
            </w:r>
            <w:r>
              <w:rPr>
                <w:noProof/>
                <w:webHidden/>
              </w:rPr>
              <w:tab/>
            </w:r>
            <w:r>
              <w:rPr>
                <w:noProof/>
                <w:webHidden/>
              </w:rPr>
              <w:fldChar w:fldCharType="begin"/>
            </w:r>
            <w:r>
              <w:rPr>
                <w:noProof/>
                <w:webHidden/>
              </w:rPr>
              <w:instrText xml:space="preserve"> PAGEREF _Toc443556372 \h </w:instrText>
            </w:r>
            <w:r>
              <w:rPr>
                <w:noProof/>
                <w:webHidden/>
              </w:rPr>
            </w:r>
            <w:r>
              <w:rPr>
                <w:noProof/>
                <w:webHidden/>
              </w:rPr>
              <w:fldChar w:fldCharType="separate"/>
            </w:r>
            <w:r>
              <w:rPr>
                <w:noProof/>
                <w:webHidden/>
              </w:rPr>
              <w:t>50</w:t>
            </w:r>
            <w:r>
              <w:rPr>
                <w:noProof/>
                <w:webHidden/>
              </w:rPr>
              <w:fldChar w:fldCharType="end"/>
            </w:r>
          </w:hyperlink>
        </w:p>
        <w:p w14:paraId="26B6F99C" w14:textId="77777777" w:rsidR="00A937EE" w:rsidRDefault="00A937EE">
          <w:pPr>
            <w:pStyle w:val="TOC2"/>
            <w:tabs>
              <w:tab w:val="right" w:leader="dot" w:pos="10790"/>
            </w:tabs>
            <w:rPr>
              <w:rFonts w:eastAsiaTheme="minorEastAsia"/>
              <w:noProof/>
              <w:sz w:val="22"/>
            </w:rPr>
          </w:pPr>
          <w:hyperlink w:anchor="_Toc443556373" w:history="1">
            <w:r w:rsidRPr="000D0A84">
              <w:rPr>
                <w:rStyle w:val="Hyperlink"/>
                <w:noProof/>
              </w:rPr>
              <w:t>The standard SUS questions are delivered here.</w:t>
            </w:r>
            <w:r>
              <w:rPr>
                <w:noProof/>
                <w:webHidden/>
              </w:rPr>
              <w:tab/>
            </w:r>
            <w:r>
              <w:rPr>
                <w:noProof/>
                <w:webHidden/>
              </w:rPr>
              <w:fldChar w:fldCharType="begin"/>
            </w:r>
            <w:r>
              <w:rPr>
                <w:noProof/>
                <w:webHidden/>
              </w:rPr>
              <w:instrText xml:space="preserve"> PAGEREF _Toc443556373 \h </w:instrText>
            </w:r>
            <w:r>
              <w:rPr>
                <w:noProof/>
                <w:webHidden/>
              </w:rPr>
            </w:r>
            <w:r>
              <w:rPr>
                <w:noProof/>
                <w:webHidden/>
              </w:rPr>
              <w:fldChar w:fldCharType="separate"/>
            </w:r>
            <w:r>
              <w:rPr>
                <w:noProof/>
                <w:webHidden/>
              </w:rPr>
              <w:t>50</w:t>
            </w:r>
            <w:r>
              <w:rPr>
                <w:noProof/>
                <w:webHidden/>
              </w:rPr>
              <w:fldChar w:fldCharType="end"/>
            </w:r>
          </w:hyperlink>
        </w:p>
        <w:p w14:paraId="5492A8EB" w14:textId="77777777" w:rsidR="00A937EE" w:rsidRDefault="00A937EE">
          <w:pPr>
            <w:pStyle w:val="TOC2"/>
            <w:tabs>
              <w:tab w:val="right" w:leader="dot" w:pos="10790"/>
            </w:tabs>
            <w:rPr>
              <w:rFonts w:eastAsiaTheme="minorEastAsia"/>
              <w:noProof/>
              <w:sz w:val="22"/>
            </w:rPr>
          </w:pPr>
          <w:hyperlink w:anchor="_Toc443556374" w:history="1">
            <w:r w:rsidRPr="000D0A84">
              <w:rPr>
                <w:rStyle w:val="Hyperlink"/>
                <w:noProof/>
              </w:rPr>
              <w:t>Closing</w:t>
            </w:r>
            <w:r>
              <w:rPr>
                <w:noProof/>
                <w:webHidden/>
              </w:rPr>
              <w:tab/>
            </w:r>
            <w:r>
              <w:rPr>
                <w:noProof/>
                <w:webHidden/>
              </w:rPr>
              <w:fldChar w:fldCharType="begin"/>
            </w:r>
            <w:r>
              <w:rPr>
                <w:noProof/>
                <w:webHidden/>
              </w:rPr>
              <w:instrText xml:space="preserve"> PAGEREF _Toc443556374 \h </w:instrText>
            </w:r>
            <w:r>
              <w:rPr>
                <w:noProof/>
                <w:webHidden/>
              </w:rPr>
            </w:r>
            <w:r>
              <w:rPr>
                <w:noProof/>
                <w:webHidden/>
              </w:rPr>
              <w:fldChar w:fldCharType="separate"/>
            </w:r>
            <w:r>
              <w:rPr>
                <w:noProof/>
                <w:webHidden/>
              </w:rPr>
              <w:t>50</w:t>
            </w:r>
            <w:r>
              <w:rPr>
                <w:noProof/>
                <w:webHidden/>
              </w:rPr>
              <w:fldChar w:fldCharType="end"/>
            </w:r>
          </w:hyperlink>
        </w:p>
        <w:p w14:paraId="196711A5" w14:textId="77777777" w:rsidR="00A937EE" w:rsidRDefault="00A937EE">
          <w:pPr>
            <w:pStyle w:val="TOC1"/>
            <w:tabs>
              <w:tab w:val="right" w:leader="dot" w:pos="10790"/>
            </w:tabs>
            <w:rPr>
              <w:rFonts w:eastAsiaTheme="minorEastAsia"/>
              <w:noProof/>
              <w:sz w:val="22"/>
            </w:rPr>
          </w:pPr>
          <w:hyperlink w:anchor="_Toc443556375" w:history="1">
            <w:r w:rsidRPr="000D0A84">
              <w:rPr>
                <w:rStyle w:val="Hyperlink"/>
                <w:noProof/>
              </w:rPr>
              <w:t>Appendix D: Issue Ranking System</w:t>
            </w:r>
            <w:r>
              <w:rPr>
                <w:noProof/>
                <w:webHidden/>
              </w:rPr>
              <w:tab/>
            </w:r>
            <w:r>
              <w:rPr>
                <w:noProof/>
                <w:webHidden/>
              </w:rPr>
              <w:fldChar w:fldCharType="begin"/>
            </w:r>
            <w:r>
              <w:rPr>
                <w:noProof/>
                <w:webHidden/>
              </w:rPr>
              <w:instrText xml:space="preserve"> PAGEREF _Toc443556375 \h </w:instrText>
            </w:r>
            <w:r>
              <w:rPr>
                <w:noProof/>
                <w:webHidden/>
              </w:rPr>
            </w:r>
            <w:r>
              <w:rPr>
                <w:noProof/>
                <w:webHidden/>
              </w:rPr>
              <w:fldChar w:fldCharType="separate"/>
            </w:r>
            <w:r>
              <w:rPr>
                <w:noProof/>
                <w:webHidden/>
              </w:rPr>
              <w:t>52</w:t>
            </w:r>
            <w:r>
              <w:rPr>
                <w:noProof/>
                <w:webHidden/>
              </w:rPr>
              <w:fldChar w:fldCharType="end"/>
            </w:r>
          </w:hyperlink>
        </w:p>
        <w:p w14:paraId="221CAB5A" w14:textId="77777777" w:rsidR="00A937EE" w:rsidRDefault="00A937EE">
          <w:pPr>
            <w:pStyle w:val="TOC1"/>
            <w:tabs>
              <w:tab w:val="right" w:leader="dot" w:pos="10790"/>
            </w:tabs>
            <w:rPr>
              <w:rFonts w:eastAsiaTheme="minorEastAsia"/>
              <w:noProof/>
              <w:sz w:val="22"/>
            </w:rPr>
          </w:pPr>
          <w:hyperlink w:anchor="_Toc443556376" w:history="1">
            <w:r w:rsidRPr="000D0A84">
              <w:rPr>
                <w:rStyle w:val="Hyperlink"/>
                <w:noProof/>
                <w:lang w:bidi="en-US"/>
              </w:rPr>
              <w:t>Appendix E: System Usability Scale</w:t>
            </w:r>
            <w:r>
              <w:rPr>
                <w:noProof/>
                <w:webHidden/>
              </w:rPr>
              <w:tab/>
            </w:r>
            <w:r>
              <w:rPr>
                <w:noProof/>
                <w:webHidden/>
              </w:rPr>
              <w:fldChar w:fldCharType="begin"/>
            </w:r>
            <w:r>
              <w:rPr>
                <w:noProof/>
                <w:webHidden/>
              </w:rPr>
              <w:instrText xml:space="preserve"> PAGEREF _Toc443556376 \h </w:instrText>
            </w:r>
            <w:r>
              <w:rPr>
                <w:noProof/>
                <w:webHidden/>
              </w:rPr>
            </w:r>
            <w:r>
              <w:rPr>
                <w:noProof/>
                <w:webHidden/>
              </w:rPr>
              <w:fldChar w:fldCharType="separate"/>
            </w:r>
            <w:r>
              <w:rPr>
                <w:noProof/>
                <w:webHidden/>
              </w:rPr>
              <w:t>54</w:t>
            </w:r>
            <w:r>
              <w:rPr>
                <w:noProof/>
                <w:webHidden/>
              </w:rPr>
              <w:fldChar w:fldCharType="end"/>
            </w:r>
          </w:hyperlink>
        </w:p>
        <w:p w14:paraId="40E66F51" w14:textId="77777777" w:rsidR="00A937EE" w:rsidRDefault="00A937EE">
          <w:pPr>
            <w:pStyle w:val="TOC3"/>
            <w:rPr>
              <w:rFonts w:eastAsiaTheme="minorEastAsia"/>
              <w:noProof/>
              <w:sz w:val="22"/>
            </w:rPr>
          </w:pPr>
          <w:hyperlink w:anchor="_Toc443556377" w:history="1">
            <w:r w:rsidRPr="000D0A84">
              <w:rPr>
                <w:rStyle w:val="Hyperlink"/>
                <w:noProof/>
              </w:rPr>
              <w:t>System Usability Scale</w:t>
            </w:r>
            <w:r>
              <w:rPr>
                <w:noProof/>
                <w:webHidden/>
              </w:rPr>
              <w:tab/>
            </w:r>
            <w:r>
              <w:rPr>
                <w:noProof/>
                <w:webHidden/>
              </w:rPr>
              <w:fldChar w:fldCharType="begin"/>
            </w:r>
            <w:r>
              <w:rPr>
                <w:noProof/>
                <w:webHidden/>
              </w:rPr>
              <w:instrText xml:space="preserve"> PAGEREF _Toc443556377 \h </w:instrText>
            </w:r>
            <w:r>
              <w:rPr>
                <w:noProof/>
                <w:webHidden/>
              </w:rPr>
            </w:r>
            <w:r>
              <w:rPr>
                <w:noProof/>
                <w:webHidden/>
              </w:rPr>
              <w:fldChar w:fldCharType="separate"/>
            </w:r>
            <w:r>
              <w:rPr>
                <w:noProof/>
                <w:webHidden/>
              </w:rPr>
              <w:t>54</w:t>
            </w:r>
            <w:r>
              <w:rPr>
                <w:noProof/>
                <w:webHidden/>
              </w:rPr>
              <w:fldChar w:fldCharType="end"/>
            </w:r>
          </w:hyperlink>
        </w:p>
        <w:p w14:paraId="6AEBF5D9" w14:textId="54845D79" w:rsidR="00E0421E" w:rsidRDefault="00CC5E06" w:rsidP="00127865">
          <w:pPr>
            <w:rPr>
              <w:noProof/>
            </w:rPr>
          </w:pPr>
          <w:r>
            <w:rPr>
              <w:b/>
              <w:bCs/>
              <w:noProof/>
            </w:rPr>
            <w:fldChar w:fldCharType="end"/>
          </w:r>
        </w:p>
      </w:sdtContent>
    </w:sdt>
    <w:p w14:paraId="7502BBF4" w14:textId="77777777" w:rsidR="00127865" w:rsidRDefault="00127865" w:rsidP="00127865">
      <w:pPr>
        <w:rPr>
          <w:noProof/>
        </w:rPr>
      </w:pPr>
    </w:p>
    <w:p w14:paraId="46AB9137" w14:textId="77777777" w:rsidR="00127865" w:rsidRDefault="00127865" w:rsidP="00127865">
      <w:pPr>
        <w:rPr>
          <w:noProof/>
        </w:rPr>
      </w:pPr>
    </w:p>
    <w:p w14:paraId="3EEEBCBA" w14:textId="77777777" w:rsidR="00127865" w:rsidRDefault="00127865" w:rsidP="00127865">
      <w:pPr>
        <w:rPr>
          <w:noProof/>
        </w:rPr>
      </w:pPr>
    </w:p>
    <w:p w14:paraId="67CB0BED" w14:textId="77777777" w:rsidR="00127865" w:rsidRDefault="00127865" w:rsidP="00127865">
      <w:pPr>
        <w:rPr>
          <w:noProof/>
        </w:rPr>
      </w:pPr>
    </w:p>
    <w:p w14:paraId="73957390" w14:textId="77777777" w:rsidR="00127865" w:rsidRDefault="00127865" w:rsidP="00127865">
      <w:pPr>
        <w:rPr>
          <w:noProof/>
        </w:rPr>
      </w:pPr>
    </w:p>
    <w:p w14:paraId="477F4DCE" w14:textId="77777777" w:rsidR="00127865" w:rsidRDefault="00127865" w:rsidP="00127865">
      <w:pPr>
        <w:rPr>
          <w:noProof/>
        </w:rPr>
      </w:pPr>
    </w:p>
    <w:p w14:paraId="79D8A04A" w14:textId="77777777" w:rsidR="00127865" w:rsidRDefault="00127865" w:rsidP="00127865">
      <w:pPr>
        <w:rPr>
          <w:noProof/>
        </w:rPr>
      </w:pPr>
    </w:p>
    <w:p w14:paraId="068A2987" w14:textId="77777777" w:rsidR="00127865" w:rsidRDefault="00127865" w:rsidP="00127865">
      <w:pPr>
        <w:rPr>
          <w:noProof/>
        </w:rPr>
      </w:pPr>
    </w:p>
    <w:p w14:paraId="7D67D038" w14:textId="77777777" w:rsidR="00127865" w:rsidRDefault="00127865" w:rsidP="00127865">
      <w:pPr>
        <w:rPr>
          <w:noProof/>
        </w:rPr>
      </w:pPr>
    </w:p>
    <w:p w14:paraId="12ABECAF" w14:textId="77777777" w:rsidR="00127865" w:rsidRDefault="00127865" w:rsidP="00127865">
      <w:pPr>
        <w:rPr>
          <w:noProof/>
        </w:rPr>
      </w:pPr>
    </w:p>
    <w:p w14:paraId="7A0487E3" w14:textId="71BA5179" w:rsidR="00127865" w:rsidRDefault="00127865" w:rsidP="00127865"/>
    <w:p w14:paraId="685987E4" w14:textId="77777777" w:rsidR="0049252D" w:rsidRPr="005B7067" w:rsidRDefault="0049252D" w:rsidP="0049252D">
      <w:pPr>
        <w:pStyle w:val="Heading1"/>
      </w:pPr>
      <w:bookmarkStart w:id="6" w:name="_Toc443556336"/>
      <w:r w:rsidRPr="005B7067">
        <w:t>Executive Summary</w:t>
      </w:r>
      <w:bookmarkEnd w:id="6"/>
    </w:p>
    <w:p w14:paraId="4DBF35E1" w14:textId="77777777" w:rsidR="0049252D" w:rsidRDefault="0049252D" w:rsidP="0049252D">
      <w:pPr>
        <w:pStyle w:val="Heading2"/>
      </w:pPr>
      <w:bookmarkStart w:id="7" w:name="_Toc443556337"/>
      <w:r>
        <w:t>Introduction</w:t>
      </w:r>
      <w:bookmarkEnd w:id="7"/>
    </w:p>
    <w:p w14:paraId="3B82E2D6" w14:textId="352B9BC6" w:rsidR="0093448B" w:rsidRPr="0093448B" w:rsidRDefault="0093448B" w:rsidP="0093448B">
      <w:r w:rsidRPr="000E69FC">
        <w:t xml:space="preserve">My </w:t>
      </w:r>
      <w:r>
        <w:t>Health</w:t>
      </w:r>
      <w:r w:rsidRPr="00F904D7">
        <w:rPr>
          <w:b/>
          <w:i/>
        </w:rPr>
        <w:t>e</w:t>
      </w:r>
      <w:r>
        <w:t>Vet (MHV)</w:t>
      </w:r>
      <w:r w:rsidRPr="000E69FC">
        <w:t xml:space="preserve"> was desi</w:t>
      </w:r>
      <w:r>
        <w:t>gned for Veterans, active duty s</w:t>
      </w:r>
      <w:r w:rsidRPr="000E69FC">
        <w:t>ervice</w:t>
      </w:r>
      <w:r>
        <w:t xml:space="preserve"> m</w:t>
      </w:r>
      <w:r w:rsidRPr="000E69FC">
        <w:t>embers, their dependents</w:t>
      </w:r>
      <w:r>
        <w:t>,</w:t>
      </w:r>
      <w:r w:rsidRPr="000E69FC">
        <w:t xml:space="preserve"> and caregivers. </w:t>
      </w:r>
      <w:r>
        <w:t>It</w:t>
      </w:r>
      <w:r w:rsidRPr="000E69FC">
        <w:t xml:space="preserve"> helps </w:t>
      </w:r>
      <w:r>
        <w:t xml:space="preserve">them to </w:t>
      </w:r>
      <w:r w:rsidRPr="000E69FC">
        <w:t xml:space="preserve">partner with </w:t>
      </w:r>
      <w:r>
        <w:t xml:space="preserve">their </w:t>
      </w:r>
      <w:r w:rsidRPr="000E69FC">
        <w:t>health care team</w:t>
      </w:r>
      <w:r>
        <w:t xml:space="preserve"> by providing</w:t>
      </w:r>
      <w:r w:rsidRPr="000E69FC">
        <w:t xml:space="preserve"> </w:t>
      </w:r>
      <w:r>
        <w:t>information</w:t>
      </w:r>
      <w:r w:rsidRPr="000E69FC">
        <w:t xml:space="preserve"> and tools to make informed decisions and manage </w:t>
      </w:r>
      <w:r>
        <w:t xml:space="preserve">their </w:t>
      </w:r>
      <w:r w:rsidRPr="000E69FC">
        <w:t>health care</w:t>
      </w:r>
      <w:r>
        <w:t xml:space="preserve">.   After producing and supporting MHV for more than ten years, the VA has developed a redesign of the patient portal, based on user feedback and needs. The patient portal’s development team has built the new MHV portal on a LifeRay™ Content Management System (CMS) framework.  </w:t>
      </w:r>
    </w:p>
    <w:p w14:paraId="27450D60" w14:textId="2F554581" w:rsidR="0093448B" w:rsidRDefault="0093448B" w:rsidP="0093448B">
      <w:r>
        <w:t>In 2015, HFE conducted a baseline study of the previous version of My Health</w:t>
      </w:r>
      <w:r w:rsidRPr="002C7E2E">
        <w:rPr>
          <w:b/>
          <w:i/>
        </w:rPr>
        <w:t>e</w:t>
      </w:r>
      <w:r>
        <w:t xml:space="preserve">Vet. </w:t>
      </w:r>
      <w:ins w:id="8" w:author="Author">
        <w:r w:rsidR="0081420E">
          <w:t xml:space="preserve">After </w:t>
        </w:r>
      </w:ins>
      <w:r>
        <w:t>the redesign of My Health</w:t>
      </w:r>
      <w:r>
        <w:rPr>
          <w:b/>
        </w:rPr>
        <w:t>e</w:t>
      </w:r>
      <w:r>
        <w:t>Vet, HFE collected data for key capabilities using a summative test methodology, repeating tasks (or analogous tasks) from the baseline study.  The data was used to validate the usability of the new design, and to determine what level of improvement has been made since the baseline study. The study design followed traditional summative testing guidelines or format. Seventeen participants</w:t>
      </w:r>
      <w:r w:rsidR="00D14C24">
        <w:t>,</w:t>
      </w:r>
      <w:r>
        <w:t xml:space="preserve"> representing the range of target users (men and women ages 40-60, see complete criteria in </w:t>
      </w:r>
      <w:hyperlink w:anchor="_Participants" w:history="1">
        <w:r w:rsidRPr="005F5FBB">
          <w:rPr>
            <w:rStyle w:val="Hyperlink"/>
          </w:rPr>
          <w:t>Participant</w:t>
        </w:r>
        <w:r w:rsidR="00731339">
          <w:rPr>
            <w:rStyle w:val="Hyperlink"/>
          </w:rPr>
          <w:t>s</w:t>
        </w:r>
      </w:hyperlink>
      <w:r>
        <w:t>)</w:t>
      </w:r>
      <w:r w:rsidR="00D14C24">
        <w:t>,</w:t>
      </w:r>
      <w:r>
        <w:t xml:space="preserve"> were </w:t>
      </w:r>
      <w:r w:rsidRPr="00CA3071">
        <w:t xml:space="preserve">recruited from </w:t>
      </w:r>
      <w:r w:rsidRPr="00381079">
        <w:t>the greater Nashville area</w:t>
      </w:r>
      <w:r w:rsidRPr="00CA3071">
        <w:t xml:space="preserve"> for </w:t>
      </w:r>
      <w:r w:rsidRPr="00F863B9">
        <w:t>test sessions at HFE’s Informatics Research and Design Center (IRDC)</w:t>
      </w:r>
      <w:r w:rsidRPr="00CA3071">
        <w:t xml:space="preserve"> over the course of </w:t>
      </w:r>
      <w:r w:rsidRPr="00381079">
        <w:t>eight days, January 2</w:t>
      </w:r>
      <w:r>
        <w:t>7</w:t>
      </w:r>
      <w:r w:rsidRPr="00381079">
        <w:t xml:space="preserve"> - February 5, 2016</w:t>
      </w:r>
      <w:r w:rsidRPr="00CA3071">
        <w:t xml:space="preserve">. Participants </w:t>
      </w:r>
      <w:r>
        <w:t>were</w:t>
      </w:r>
      <w:r w:rsidRPr="00CA3071">
        <w:t xml:space="preserve"> asked to complete </w:t>
      </w:r>
      <w:r w:rsidRPr="00381079">
        <w:t>ten</w:t>
      </w:r>
      <w:r w:rsidRPr="00CA3071">
        <w:t xml:space="preserve"> common tasks in </w:t>
      </w:r>
      <w:r w:rsidRPr="00381079">
        <w:t>six</w:t>
      </w:r>
      <w:r w:rsidRPr="00CA3071">
        <w:t xml:space="preserve"> of the most commonly used focus areas of MHV, including:</w:t>
      </w:r>
    </w:p>
    <w:p w14:paraId="1F1EE95A" w14:textId="77777777" w:rsidR="0093448B" w:rsidRDefault="0093448B" w:rsidP="0081420E">
      <w:pPr>
        <w:pStyle w:val="ListParagraph"/>
        <w:numPr>
          <w:ilvl w:val="0"/>
          <w:numId w:val="16"/>
        </w:numPr>
      </w:pPr>
      <w:r>
        <w:t>Logon (1 task)</w:t>
      </w:r>
    </w:p>
    <w:p w14:paraId="7FEAF47D" w14:textId="77777777" w:rsidR="0093448B" w:rsidRDefault="0093448B" w:rsidP="0081420E">
      <w:pPr>
        <w:pStyle w:val="ListParagraph"/>
        <w:numPr>
          <w:ilvl w:val="0"/>
          <w:numId w:val="16"/>
        </w:numPr>
      </w:pPr>
      <w:r>
        <w:t>Rx Refill (2 tasks)</w:t>
      </w:r>
    </w:p>
    <w:p w14:paraId="73B25498" w14:textId="77777777" w:rsidR="0093448B" w:rsidRDefault="0093448B" w:rsidP="0081420E">
      <w:pPr>
        <w:pStyle w:val="ListParagraph"/>
        <w:numPr>
          <w:ilvl w:val="0"/>
          <w:numId w:val="16"/>
        </w:numPr>
      </w:pPr>
      <w:r>
        <w:t>Secure Messaging (2 tasks)</w:t>
      </w:r>
    </w:p>
    <w:p w14:paraId="1B644EB8" w14:textId="71E21BF5" w:rsidR="0093448B" w:rsidRDefault="0093448B" w:rsidP="0081420E">
      <w:pPr>
        <w:pStyle w:val="ListParagraph"/>
        <w:numPr>
          <w:ilvl w:val="0"/>
          <w:numId w:val="16"/>
        </w:numPr>
      </w:pPr>
      <w:r>
        <w:t>Appointments (</w:t>
      </w:r>
      <w:r w:rsidR="00325265">
        <w:t xml:space="preserve">3 </w:t>
      </w:r>
      <w:r>
        <w:t>tasks)</w:t>
      </w:r>
    </w:p>
    <w:p w14:paraId="722CBA4A" w14:textId="0A576C96" w:rsidR="0093448B" w:rsidRDefault="0093448B" w:rsidP="0081420E">
      <w:pPr>
        <w:pStyle w:val="ListParagraph"/>
        <w:numPr>
          <w:ilvl w:val="0"/>
          <w:numId w:val="16"/>
        </w:numPr>
      </w:pPr>
      <w:r>
        <w:t>Blue Button (</w:t>
      </w:r>
      <w:r w:rsidR="00325265">
        <w:t>1</w:t>
      </w:r>
      <w:r>
        <w:t xml:space="preserve"> tasks)</w:t>
      </w:r>
    </w:p>
    <w:p w14:paraId="38F393BB" w14:textId="77777777" w:rsidR="0093448B" w:rsidRDefault="0093448B" w:rsidP="0081420E">
      <w:pPr>
        <w:pStyle w:val="ListParagraph"/>
        <w:numPr>
          <w:ilvl w:val="0"/>
          <w:numId w:val="16"/>
        </w:numPr>
      </w:pPr>
      <w:r>
        <w:t>Veterans Health Library (1 task)</w:t>
      </w:r>
    </w:p>
    <w:p w14:paraId="4A936CD5" w14:textId="77777777" w:rsidR="0081420E" w:rsidRDefault="0081420E" w:rsidP="00375B95">
      <w:pPr>
        <w:pStyle w:val="ListParagraph"/>
        <w:ind w:left="0"/>
        <w:rPr>
          <w:ins w:id="9" w:author="Author"/>
        </w:rPr>
      </w:pPr>
    </w:p>
    <w:p w14:paraId="42056A0D" w14:textId="5C8CC5F2" w:rsidR="0093448B" w:rsidRDefault="0093448B" w:rsidP="00375B95">
      <w:pPr>
        <w:pStyle w:val="ListParagraph"/>
        <w:ind w:left="0"/>
      </w:pPr>
      <w:r>
        <w:t xml:space="preserve">Complete task descriptions are found in </w:t>
      </w:r>
      <w:hyperlink w:anchor="_Appendix_C:_Study_1" w:history="1">
        <w:r>
          <w:rPr>
            <w:rStyle w:val="Hyperlink"/>
            <w:rFonts w:ascii="Calibri" w:hAnsi="Calibri" w:cs="Calibri"/>
          </w:rPr>
          <w:t xml:space="preserve">Appendix </w:t>
        </w:r>
        <w:r w:rsidR="00731339">
          <w:rPr>
            <w:rStyle w:val="Hyperlink"/>
            <w:rFonts w:ascii="Calibri" w:hAnsi="Calibri" w:cs="Calibri"/>
          </w:rPr>
          <w:t>C</w:t>
        </w:r>
        <w:r>
          <w:rPr>
            <w:rStyle w:val="Hyperlink"/>
            <w:rFonts w:ascii="Calibri" w:hAnsi="Calibri" w:cs="Calibri"/>
          </w:rPr>
          <w:t>: Session Test Scripts</w:t>
        </w:r>
      </w:hyperlink>
      <w:r>
        <w:rPr>
          <w:rFonts w:ascii="Calibri" w:hAnsi="Calibri" w:cs="Calibri"/>
        </w:rPr>
        <w:t>.</w:t>
      </w:r>
      <w:ins w:id="10" w:author="Author">
        <w:r w:rsidR="00375B95">
          <w:rPr>
            <w:rFonts w:ascii="Calibri" w:hAnsi="Calibri" w:cs="Calibri"/>
          </w:rPr>
          <w:t xml:space="preserve">  </w:t>
        </w:r>
      </w:ins>
      <w:r>
        <w:t xml:space="preserve">Both qualitative and quantitative data </w:t>
      </w:r>
      <w:r w:rsidR="00325265">
        <w:t xml:space="preserve">were </w:t>
      </w:r>
      <w:r>
        <w:t xml:space="preserve">collected. Key measures included task success (as measured by success criteria and task time success threshold), task failure, task times, mouse clicks, user satisfaction (as measured by a </w:t>
      </w:r>
      <w:hyperlink w:anchor="_Appendix_E:_System_1" w:history="1">
        <w:r>
          <w:rPr>
            <w:rStyle w:val="Hyperlink"/>
          </w:rPr>
          <w:t>SUS questionnaire</w:t>
        </w:r>
      </w:hyperlink>
      <w:r>
        <w:t>) and coded usability findings by participant and frequency. Metrics were combined to assess overall effectiveness, efficiency and satisfaction.  Finally, data was compared against results from the earlier baseline usability study.</w:t>
      </w:r>
    </w:p>
    <w:p w14:paraId="64C2432C" w14:textId="7F8E9ED8" w:rsidR="0093448B" w:rsidRPr="00381079" w:rsidRDefault="0093448B" w:rsidP="0093448B">
      <w:r w:rsidRPr="00381079">
        <w:t>As determined by HFE and the development team, additional cycles of testing on a further iteration of the portal may be performed.</w:t>
      </w:r>
    </w:p>
    <w:p w14:paraId="0B97CFA5" w14:textId="77777777" w:rsidR="0049252D" w:rsidRDefault="0049252D" w:rsidP="0049252D">
      <w:pPr>
        <w:pStyle w:val="Heading2"/>
      </w:pPr>
      <w:bookmarkStart w:id="11" w:name="_Toc443556338"/>
      <w:r>
        <w:lastRenderedPageBreak/>
        <w:t>Results</w:t>
      </w:r>
      <w:bookmarkEnd w:id="11"/>
    </w:p>
    <w:p w14:paraId="1155F43F" w14:textId="77777777" w:rsidR="0027718B" w:rsidRDefault="00325265" w:rsidP="00325265">
      <w:pPr>
        <w:shd w:val="clear" w:color="auto" w:fill="FFFFFF"/>
        <w:spacing w:after="0"/>
        <w:rPr>
          <w:ins w:id="12" w:author="Author"/>
          <w:rFonts w:eastAsia="Times New Roman" w:cs="Times New Roman"/>
          <w:szCs w:val="24"/>
        </w:rPr>
      </w:pPr>
      <w:r>
        <w:rPr>
          <w:rFonts w:eastAsia="Times New Roman" w:cs="Times New Roman"/>
          <w:szCs w:val="24"/>
        </w:rPr>
        <w:t>T</w:t>
      </w:r>
      <w:r w:rsidRPr="002D4D58">
        <w:rPr>
          <w:rFonts w:eastAsia="Times New Roman" w:cs="Times New Roman"/>
          <w:szCs w:val="24"/>
        </w:rPr>
        <w:t xml:space="preserve">he </w:t>
      </w:r>
      <w:r>
        <w:rPr>
          <w:rFonts w:eastAsia="Times New Roman" w:cs="Times New Roman"/>
          <w:szCs w:val="24"/>
        </w:rPr>
        <w:t>redesigned prototype</w:t>
      </w:r>
      <w:r w:rsidRPr="002D4D58">
        <w:rPr>
          <w:rFonts w:eastAsia="Times New Roman" w:cs="Times New Roman"/>
          <w:szCs w:val="24"/>
        </w:rPr>
        <w:t xml:space="preserve"> of My Health</w:t>
      </w:r>
      <w:r w:rsidRPr="00410DA2">
        <w:rPr>
          <w:rFonts w:eastAsia="Times New Roman" w:cs="Times New Roman"/>
          <w:b/>
          <w:i/>
          <w:iCs/>
          <w:szCs w:val="24"/>
        </w:rPr>
        <w:t>e</w:t>
      </w:r>
      <w:r w:rsidRPr="002D4D58">
        <w:rPr>
          <w:rFonts w:eastAsia="Times New Roman" w:cs="Times New Roman"/>
          <w:szCs w:val="24"/>
        </w:rPr>
        <w:t xml:space="preserve">Vet scored </w:t>
      </w:r>
      <w:r>
        <w:rPr>
          <w:rFonts w:eastAsia="Times New Roman" w:cs="Times New Roman"/>
          <w:szCs w:val="24"/>
        </w:rPr>
        <w:t>moderately high</w:t>
      </w:r>
      <w:r w:rsidRPr="002D4D58">
        <w:rPr>
          <w:rFonts w:eastAsia="Times New Roman" w:cs="Times New Roman"/>
          <w:szCs w:val="24"/>
        </w:rPr>
        <w:t xml:space="preserve"> in effectiveness and </w:t>
      </w:r>
      <w:r>
        <w:rPr>
          <w:rFonts w:eastAsia="Times New Roman" w:cs="Times New Roman"/>
          <w:szCs w:val="24"/>
        </w:rPr>
        <w:t>above</w:t>
      </w:r>
      <w:r w:rsidRPr="002D4D58">
        <w:rPr>
          <w:rFonts w:eastAsia="Times New Roman" w:cs="Times New Roman"/>
          <w:szCs w:val="24"/>
        </w:rPr>
        <w:t xml:space="preserve"> average in satisfaction. The task success rate was </w:t>
      </w:r>
      <w:r>
        <w:rPr>
          <w:rFonts w:eastAsia="Times New Roman" w:cs="Times New Roman"/>
          <w:szCs w:val="24"/>
        </w:rPr>
        <w:t>high at 6</w:t>
      </w:r>
      <w:r w:rsidRPr="002D4D58">
        <w:rPr>
          <w:rFonts w:eastAsia="Times New Roman" w:cs="Times New Roman"/>
          <w:szCs w:val="24"/>
        </w:rPr>
        <w:t>4%</w:t>
      </w:r>
      <w:r>
        <w:rPr>
          <w:rFonts w:eastAsia="Times New Roman" w:cs="Times New Roman"/>
          <w:szCs w:val="24"/>
        </w:rPr>
        <w:t xml:space="preserve"> (as compared with 44% for the 2015 baseline study)</w:t>
      </w:r>
      <w:r w:rsidRPr="002D4D58">
        <w:rPr>
          <w:rFonts w:eastAsia="Times New Roman" w:cs="Times New Roman"/>
          <w:szCs w:val="24"/>
        </w:rPr>
        <w:t xml:space="preserve">, with participants failing </w:t>
      </w:r>
      <w:r>
        <w:rPr>
          <w:rFonts w:eastAsia="Times New Roman" w:cs="Times New Roman"/>
          <w:szCs w:val="24"/>
        </w:rPr>
        <w:t>3</w:t>
      </w:r>
      <w:r w:rsidRPr="002D4D58">
        <w:rPr>
          <w:rFonts w:eastAsia="Times New Roman" w:cs="Times New Roman"/>
          <w:szCs w:val="24"/>
        </w:rPr>
        <w:t xml:space="preserve">6% of all tasks attempted. Participants failed </w:t>
      </w:r>
      <w:r w:rsidRPr="000362F1">
        <w:rPr>
          <w:rFonts w:eastAsia="Times New Roman" w:cs="Times New Roman"/>
          <w:szCs w:val="24"/>
        </w:rPr>
        <w:t xml:space="preserve">29 </w:t>
      </w:r>
      <w:r w:rsidRPr="002D4D58">
        <w:rPr>
          <w:rFonts w:eastAsia="Times New Roman" w:cs="Times New Roman"/>
          <w:szCs w:val="24"/>
        </w:rPr>
        <w:t>out of the total 1</w:t>
      </w:r>
      <w:r>
        <w:rPr>
          <w:rFonts w:eastAsia="Times New Roman" w:cs="Times New Roman"/>
          <w:szCs w:val="24"/>
        </w:rPr>
        <w:t>7</w:t>
      </w:r>
      <w:r w:rsidRPr="002D4D58">
        <w:rPr>
          <w:rFonts w:eastAsia="Times New Roman" w:cs="Times New Roman"/>
          <w:szCs w:val="24"/>
        </w:rPr>
        <w:t>0 tasks performed (over the course of 1</w:t>
      </w:r>
      <w:r>
        <w:rPr>
          <w:rFonts w:eastAsia="Times New Roman" w:cs="Times New Roman"/>
          <w:szCs w:val="24"/>
        </w:rPr>
        <w:t>7</w:t>
      </w:r>
      <w:r w:rsidRPr="002D4D58">
        <w:rPr>
          <w:rFonts w:eastAsia="Times New Roman" w:cs="Times New Roman"/>
          <w:szCs w:val="24"/>
        </w:rPr>
        <w:t xml:space="preserve"> sessions) due to exceeding the task time success threshold (</w:t>
      </w:r>
      <w:r>
        <w:rPr>
          <w:rFonts w:eastAsia="Times New Roman" w:cs="Times New Roman"/>
          <w:szCs w:val="24"/>
        </w:rPr>
        <w:t>benchmark</w:t>
      </w:r>
      <w:r w:rsidRPr="002D4D58">
        <w:rPr>
          <w:rFonts w:eastAsia="Times New Roman" w:cs="Times New Roman"/>
          <w:szCs w:val="24"/>
        </w:rPr>
        <w:t xml:space="preserve"> time + 100%). </w:t>
      </w:r>
      <w:r>
        <w:rPr>
          <w:rFonts w:eastAsia="Times New Roman" w:cs="Times New Roman"/>
          <w:szCs w:val="24"/>
        </w:rPr>
        <w:t>Participants</w:t>
      </w:r>
      <w:r w:rsidRPr="002D4D58">
        <w:rPr>
          <w:rFonts w:eastAsia="Times New Roman" w:cs="Times New Roman"/>
          <w:szCs w:val="24"/>
        </w:rPr>
        <w:t xml:space="preserve"> who did succeed did so </w:t>
      </w:r>
      <w:r>
        <w:rPr>
          <w:rFonts w:eastAsia="Times New Roman" w:cs="Times New Roman"/>
          <w:szCs w:val="24"/>
        </w:rPr>
        <w:t>24</w:t>
      </w:r>
      <w:r w:rsidRPr="002D4D58">
        <w:rPr>
          <w:rFonts w:eastAsia="Times New Roman" w:cs="Times New Roman"/>
          <w:szCs w:val="24"/>
        </w:rPr>
        <w:t xml:space="preserve">% slower than the </w:t>
      </w:r>
      <w:ins w:id="13" w:author="Author">
        <w:r w:rsidR="0027718B">
          <w:rPr>
            <w:rFonts w:eastAsia="Times New Roman" w:cs="Times New Roman"/>
            <w:szCs w:val="24"/>
          </w:rPr>
          <w:t xml:space="preserve">recorded </w:t>
        </w:r>
      </w:ins>
      <w:r>
        <w:rPr>
          <w:rFonts w:eastAsia="Times New Roman" w:cs="Times New Roman"/>
          <w:szCs w:val="24"/>
        </w:rPr>
        <w:t>benchmark time</w:t>
      </w:r>
      <w:ins w:id="14" w:author="Author">
        <w:r w:rsidR="0027718B">
          <w:rPr>
            <w:rFonts w:eastAsia="Times New Roman" w:cs="Times New Roman"/>
            <w:szCs w:val="24"/>
          </w:rPr>
          <w:t xml:space="preserve"> for this study</w:t>
        </w:r>
      </w:ins>
      <w:r>
        <w:rPr>
          <w:rFonts w:eastAsia="Times New Roman" w:cs="Times New Roman"/>
          <w:szCs w:val="24"/>
        </w:rPr>
        <w:t xml:space="preserve">, which is acceptable. </w:t>
      </w:r>
    </w:p>
    <w:p w14:paraId="209CF74B" w14:textId="77777777" w:rsidR="00325265" w:rsidRPr="002D4D58" w:rsidRDefault="00325265" w:rsidP="00325265">
      <w:pPr>
        <w:shd w:val="clear" w:color="auto" w:fill="FFFFFF"/>
        <w:spacing w:after="0"/>
        <w:rPr>
          <w:rFonts w:eastAsia="Times New Roman" w:cs="Times New Roman"/>
          <w:szCs w:val="24"/>
        </w:rPr>
      </w:pPr>
    </w:p>
    <w:p w14:paraId="26B9A598" w14:textId="0F8033A4" w:rsidR="00C1214E" w:rsidRDefault="00325265" w:rsidP="00C1214E">
      <w:r>
        <w:rPr>
          <w:rFonts w:eastAsia="Times New Roman" w:cs="Times New Roman"/>
          <w:szCs w:val="24"/>
        </w:rPr>
        <w:t>T</w:t>
      </w:r>
      <w:r w:rsidRPr="002D4D58">
        <w:rPr>
          <w:rFonts w:eastAsia="Times New Roman" w:cs="Times New Roman"/>
          <w:szCs w:val="24"/>
        </w:rPr>
        <w:t>he site received a</w:t>
      </w:r>
      <w:r>
        <w:rPr>
          <w:rFonts w:eastAsia="Times New Roman" w:cs="Times New Roman"/>
          <w:szCs w:val="24"/>
        </w:rPr>
        <w:t>n</w:t>
      </w:r>
      <w:r w:rsidRPr="002D4D58">
        <w:rPr>
          <w:rFonts w:eastAsia="Times New Roman" w:cs="Times New Roman"/>
          <w:szCs w:val="24"/>
        </w:rPr>
        <w:t xml:space="preserve"> </w:t>
      </w:r>
      <w:r>
        <w:rPr>
          <w:rFonts w:eastAsia="Times New Roman" w:cs="Times New Roman"/>
          <w:szCs w:val="24"/>
        </w:rPr>
        <w:t>above</w:t>
      </w:r>
      <w:r w:rsidRPr="002D4D58">
        <w:rPr>
          <w:rFonts w:eastAsia="Times New Roman" w:cs="Times New Roman"/>
          <w:szCs w:val="24"/>
        </w:rPr>
        <w:t xml:space="preserve"> average SUS score of </w:t>
      </w:r>
      <w:r>
        <w:rPr>
          <w:rFonts w:eastAsia="Times New Roman" w:cs="Times New Roman"/>
          <w:szCs w:val="24"/>
        </w:rPr>
        <w:t>82.5</w:t>
      </w:r>
      <w:r w:rsidRPr="002D4D58">
        <w:rPr>
          <w:rFonts w:eastAsia="Times New Roman" w:cs="Times New Roman"/>
          <w:szCs w:val="24"/>
        </w:rPr>
        <w:t xml:space="preserve">, </w:t>
      </w:r>
      <w:r>
        <w:rPr>
          <w:rFonts w:eastAsia="Times New Roman" w:cs="Times New Roman"/>
          <w:szCs w:val="24"/>
        </w:rPr>
        <w:t xml:space="preserve">a very high indicator </w:t>
      </w:r>
      <w:r w:rsidRPr="002D4D58">
        <w:rPr>
          <w:rFonts w:eastAsia="Times New Roman" w:cs="Times New Roman"/>
          <w:szCs w:val="24"/>
        </w:rPr>
        <w:t xml:space="preserve">of participants’ satisfaction with the site. </w:t>
      </w:r>
      <w:r>
        <w:rPr>
          <w:rFonts w:eastAsia="Times New Roman" w:cs="Times New Roman"/>
          <w:szCs w:val="24"/>
        </w:rPr>
        <w:t>In 2015, the previous version of the site scored 64.7. Although the score in the most recent test was well above the average SUS score of 68, this</w:t>
      </w:r>
      <w:r w:rsidRPr="002D4D58">
        <w:rPr>
          <w:rFonts w:eastAsia="Times New Roman" w:cs="Times New Roman"/>
          <w:szCs w:val="24"/>
        </w:rPr>
        <w:t xml:space="preserve"> should also be considered in light of the participants’ </w:t>
      </w:r>
      <w:r>
        <w:rPr>
          <w:rFonts w:eastAsia="Times New Roman" w:cs="Times New Roman"/>
          <w:szCs w:val="24"/>
        </w:rPr>
        <w:t>high failure rate on the Appointments and Blue Button tasks</w:t>
      </w:r>
      <w:r w:rsidRPr="002D4D58">
        <w:rPr>
          <w:rFonts w:eastAsia="Times New Roman" w:cs="Times New Roman"/>
          <w:szCs w:val="24"/>
        </w:rPr>
        <w:t>. As noted in the perceived utility section, participants consistently rated the site hig</w:t>
      </w:r>
      <w:r>
        <w:rPr>
          <w:rFonts w:eastAsia="Times New Roman" w:cs="Times New Roman"/>
          <w:szCs w:val="24"/>
        </w:rPr>
        <w:t xml:space="preserve">h for meeting expectations and </w:t>
      </w:r>
      <w:r w:rsidRPr="002D4D58">
        <w:rPr>
          <w:rFonts w:eastAsia="Times New Roman" w:cs="Times New Roman"/>
          <w:szCs w:val="24"/>
        </w:rPr>
        <w:t>likeliness to use</w:t>
      </w:r>
      <w:r>
        <w:rPr>
          <w:rFonts w:eastAsia="Times New Roman" w:cs="Times New Roman"/>
          <w:szCs w:val="24"/>
        </w:rPr>
        <w:t>, which would indicate that despite flaws which prevented users from successfully completing tasks, the overall function and mechanics of the website are acceptable.</w:t>
      </w:r>
    </w:p>
    <w:tbl>
      <w:tblPr>
        <w:tblStyle w:val="MediumShading1-Accent11"/>
        <w:tblW w:w="10022"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80"/>
        <w:gridCol w:w="839"/>
        <w:gridCol w:w="1029"/>
        <w:gridCol w:w="1033"/>
        <w:gridCol w:w="753"/>
        <w:gridCol w:w="718"/>
        <w:gridCol w:w="1051"/>
        <w:gridCol w:w="1051"/>
        <w:gridCol w:w="910"/>
        <w:gridCol w:w="736"/>
        <w:gridCol w:w="722"/>
      </w:tblGrid>
      <w:tr w:rsidR="00FB267E" w:rsidRPr="0076523E" w14:paraId="61D1C542" w14:textId="77777777" w:rsidTr="0081420E">
        <w:trPr>
          <w:cnfStyle w:val="100000000000" w:firstRow="1" w:lastRow="0" w:firstColumn="0" w:lastColumn="0" w:oddVBand="0" w:evenVBand="0" w:oddHBand="0" w:evenHBand="0" w:firstRowFirstColumn="0" w:firstRowLastColumn="0" w:lastRowFirstColumn="0" w:lastRowLastColumn="0"/>
          <w:trHeight w:val="718"/>
          <w:jc w:val="center"/>
        </w:trPr>
        <w:tc>
          <w:tcPr>
            <w:cnfStyle w:val="001000000000" w:firstRow="0" w:lastRow="0" w:firstColumn="1" w:lastColumn="0" w:oddVBand="0" w:evenVBand="0" w:oddHBand="0" w:evenHBand="0" w:firstRowFirstColumn="0" w:firstRowLastColumn="0" w:lastRowFirstColumn="0" w:lastRowLastColumn="0"/>
            <w:tcW w:w="1191" w:type="dxa"/>
          </w:tcPr>
          <w:p w14:paraId="3B12822C" w14:textId="77777777" w:rsidR="00520700" w:rsidRPr="0076523E" w:rsidRDefault="00520700" w:rsidP="00520700">
            <w:pPr>
              <w:jc w:val="center"/>
              <w:rPr>
                <w:b w:val="0"/>
                <w:bCs w:val="0"/>
              </w:rPr>
            </w:pPr>
          </w:p>
        </w:tc>
        <w:tc>
          <w:tcPr>
            <w:tcW w:w="839" w:type="dxa"/>
          </w:tcPr>
          <w:p w14:paraId="5018B68A"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Login</w:t>
            </w:r>
          </w:p>
        </w:tc>
        <w:tc>
          <w:tcPr>
            <w:tcW w:w="1021" w:type="dxa"/>
          </w:tcPr>
          <w:p w14:paraId="5F1F9CD4"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Rx</w:t>
            </w:r>
            <w:r w:rsidR="008B23A0" w:rsidRPr="0081420E">
              <w:rPr>
                <w:sz w:val="22"/>
              </w:rPr>
              <w:t xml:space="preserve"> </w:t>
            </w:r>
            <w:r w:rsidRPr="0081420E">
              <w:rPr>
                <w:sz w:val="22"/>
              </w:rPr>
              <w:t>Refill 1</w:t>
            </w:r>
          </w:p>
        </w:tc>
        <w:tc>
          <w:tcPr>
            <w:tcW w:w="1025" w:type="dxa"/>
          </w:tcPr>
          <w:p w14:paraId="5AD062E8"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Rx</w:t>
            </w:r>
            <w:r w:rsidR="008B23A0" w:rsidRPr="0081420E">
              <w:rPr>
                <w:sz w:val="22"/>
              </w:rPr>
              <w:t xml:space="preserve"> </w:t>
            </w:r>
            <w:r w:rsidRPr="0081420E">
              <w:rPr>
                <w:sz w:val="22"/>
              </w:rPr>
              <w:t>Refill 2</w:t>
            </w:r>
          </w:p>
        </w:tc>
        <w:tc>
          <w:tcPr>
            <w:tcW w:w="759" w:type="dxa"/>
          </w:tcPr>
          <w:p w14:paraId="076F3BB8"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SM 1</w:t>
            </w:r>
          </w:p>
        </w:tc>
        <w:tc>
          <w:tcPr>
            <w:tcW w:w="714" w:type="dxa"/>
          </w:tcPr>
          <w:p w14:paraId="5152C8BA"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SM 2</w:t>
            </w:r>
          </w:p>
        </w:tc>
        <w:tc>
          <w:tcPr>
            <w:tcW w:w="1045" w:type="dxa"/>
          </w:tcPr>
          <w:p w14:paraId="6FEB5AF7" w14:textId="77777777" w:rsidR="00520700" w:rsidRPr="0081420E" w:rsidRDefault="00B14D24" w:rsidP="008B23A0">
            <w:pPr>
              <w:jc w:val="center"/>
              <w:cnfStyle w:val="100000000000" w:firstRow="1" w:lastRow="0" w:firstColumn="0" w:lastColumn="0" w:oddVBand="0" w:evenVBand="0" w:oddHBand="0" w:evenHBand="0" w:firstRowFirstColumn="0" w:firstRowLastColumn="0" w:lastRowFirstColumn="0" w:lastRowLastColumn="0"/>
              <w:rPr>
                <w:bCs w:val="0"/>
                <w:sz w:val="22"/>
              </w:rPr>
            </w:pPr>
            <w:proofErr w:type="spellStart"/>
            <w:r w:rsidRPr="0081420E">
              <w:rPr>
                <w:sz w:val="22"/>
              </w:rPr>
              <w:t>Appts</w:t>
            </w:r>
            <w:proofErr w:type="spellEnd"/>
            <w:r w:rsidR="00520700" w:rsidRPr="0081420E">
              <w:rPr>
                <w:sz w:val="22"/>
              </w:rPr>
              <w:t xml:space="preserve"> 1</w:t>
            </w:r>
          </w:p>
        </w:tc>
        <w:tc>
          <w:tcPr>
            <w:tcW w:w="1045" w:type="dxa"/>
          </w:tcPr>
          <w:p w14:paraId="330D95F1" w14:textId="77777777" w:rsidR="00520700" w:rsidRPr="0081420E" w:rsidRDefault="00B14D24" w:rsidP="008B23A0">
            <w:pPr>
              <w:jc w:val="center"/>
              <w:cnfStyle w:val="100000000000" w:firstRow="1" w:lastRow="0" w:firstColumn="0" w:lastColumn="0" w:oddVBand="0" w:evenVBand="0" w:oddHBand="0" w:evenHBand="0" w:firstRowFirstColumn="0" w:firstRowLastColumn="0" w:lastRowFirstColumn="0" w:lastRowLastColumn="0"/>
              <w:rPr>
                <w:bCs w:val="0"/>
                <w:sz w:val="22"/>
              </w:rPr>
            </w:pPr>
            <w:proofErr w:type="spellStart"/>
            <w:r w:rsidRPr="0081420E">
              <w:rPr>
                <w:sz w:val="22"/>
              </w:rPr>
              <w:t>Appts</w:t>
            </w:r>
            <w:proofErr w:type="spellEnd"/>
            <w:r w:rsidR="00520700" w:rsidRPr="0081420E">
              <w:rPr>
                <w:sz w:val="22"/>
              </w:rPr>
              <w:t xml:space="preserve"> 2</w:t>
            </w:r>
          </w:p>
        </w:tc>
        <w:tc>
          <w:tcPr>
            <w:tcW w:w="920" w:type="dxa"/>
          </w:tcPr>
          <w:p w14:paraId="2B3DFAB8" w14:textId="4449D3D3" w:rsidR="00520700" w:rsidRPr="0081420E" w:rsidRDefault="00FB267E" w:rsidP="008B23A0">
            <w:pPr>
              <w:jc w:val="center"/>
              <w:cnfStyle w:val="100000000000" w:firstRow="1" w:lastRow="0" w:firstColumn="0" w:lastColumn="0" w:oddVBand="0" w:evenVBand="0" w:oddHBand="0" w:evenHBand="0" w:firstRowFirstColumn="0" w:firstRowLastColumn="0" w:lastRowFirstColumn="0" w:lastRowLastColumn="0"/>
              <w:rPr>
                <w:bCs w:val="0"/>
                <w:sz w:val="22"/>
              </w:rPr>
            </w:pPr>
            <w:proofErr w:type="spellStart"/>
            <w:r w:rsidRPr="0081420E">
              <w:rPr>
                <w:sz w:val="22"/>
              </w:rPr>
              <w:t>Appts</w:t>
            </w:r>
            <w:proofErr w:type="spellEnd"/>
            <w:r w:rsidRPr="0081420E">
              <w:rPr>
                <w:sz w:val="22"/>
              </w:rPr>
              <w:t xml:space="preserve"> 3</w:t>
            </w:r>
          </w:p>
        </w:tc>
        <w:tc>
          <w:tcPr>
            <w:tcW w:w="743" w:type="dxa"/>
          </w:tcPr>
          <w:p w14:paraId="03C83938" w14:textId="5F5016CC" w:rsidR="00520700" w:rsidRPr="0081420E" w:rsidRDefault="00FB267E"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BB 1</w:t>
            </w:r>
          </w:p>
        </w:tc>
        <w:tc>
          <w:tcPr>
            <w:tcW w:w="720" w:type="dxa"/>
          </w:tcPr>
          <w:p w14:paraId="3347BAB0" w14:textId="77777777" w:rsidR="00520700" w:rsidRPr="0081420E"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sz w:val="22"/>
              </w:rPr>
            </w:pPr>
            <w:r w:rsidRPr="0081420E">
              <w:rPr>
                <w:sz w:val="22"/>
              </w:rPr>
              <w:t>VHL</w:t>
            </w:r>
          </w:p>
        </w:tc>
      </w:tr>
      <w:tr w:rsidR="00FB267E" w:rsidRPr="0076523E" w14:paraId="7F6848B8" w14:textId="77777777" w:rsidTr="0081420E">
        <w:trPr>
          <w:cnfStyle w:val="000000100000" w:firstRow="0" w:lastRow="0" w:firstColumn="0" w:lastColumn="0" w:oddVBand="0" w:evenVBand="0" w:oddHBand="1" w:evenHBand="0" w:firstRowFirstColumn="0" w:firstRowLastColumn="0" w:lastRowFirstColumn="0" w:lastRowLastColumn="0"/>
          <w:trHeight w:val="448"/>
          <w:jc w:val="center"/>
        </w:trPr>
        <w:tc>
          <w:tcPr>
            <w:cnfStyle w:val="001000000000" w:firstRow="0" w:lastRow="0" w:firstColumn="1" w:lastColumn="0" w:oddVBand="0" w:evenVBand="0" w:oddHBand="0" w:evenHBand="0" w:firstRowFirstColumn="0" w:firstRowLastColumn="0" w:lastRowFirstColumn="0" w:lastRowLastColumn="0"/>
            <w:tcW w:w="1198" w:type="dxa"/>
          </w:tcPr>
          <w:p w14:paraId="47894E37" w14:textId="1E878573" w:rsidR="00FB267E" w:rsidRPr="0076523E" w:rsidRDefault="00FB267E" w:rsidP="008B23A0">
            <w:pPr>
              <w:jc w:val="right"/>
              <w:rPr>
                <w:bCs w:val="0"/>
              </w:rPr>
            </w:pPr>
            <w:r w:rsidRPr="0081420E">
              <w:rPr>
                <w:sz w:val="20"/>
                <w:szCs w:val="20"/>
              </w:rPr>
              <w:t>Average Time (s</w:t>
            </w:r>
            <w:r w:rsidRPr="0076523E">
              <w:rPr>
                <w:bCs w:val="0"/>
              </w:rPr>
              <w:t>)</w:t>
            </w:r>
          </w:p>
        </w:tc>
        <w:tc>
          <w:tcPr>
            <w:tcW w:w="848" w:type="dxa"/>
            <w:vAlign w:val="center"/>
          </w:tcPr>
          <w:p w14:paraId="798A7AA1" w14:textId="5017517C"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40s</w:t>
            </w:r>
          </w:p>
        </w:tc>
        <w:tc>
          <w:tcPr>
            <w:tcW w:w="1051" w:type="dxa"/>
            <w:vAlign w:val="center"/>
          </w:tcPr>
          <w:p w14:paraId="508F6CD8" w14:textId="299DF18B"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26s</w:t>
            </w:r>
          </w:p>
        </w:tc>
        <w:tc>
          <w:tcPr>
            <w:tcW w:w="1056" w:type="dxa"/>
            <w:vAlign w:val="center"/>
          </w:tcPr>
          <w:p w14:paraId="294F8C23" w14:textId="2B481FC3"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37s</w:t>
            </w:r>
          </w:p>
        </w:tc>
        <w:tc>
          <w:tcPr>
            <w:tcW w:w="768" w:type="dxa"/>
            <w:vAlign w:val="center"/>
          </w:tcPr>
          <w:p w14:paraId="6BBFE33E" w14:textId="08F75382"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33s</w:t>
            </w:r>
          </w:p>
        </w:tc>
        <w:tc>
          <w:tcPr>
            <w:tcW w:w="730" w:type="dxa"/>
            <w:vAlign w:val="center"/>
          </w:tcPr>
          <w:p w14:paraId="3B7DBB22" w14:textId="134B69A3"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64s</w:t>
            </w:r>
          </w:p>
        </w:tc>
        <w:tc>
          <w:tcPr>
            <w:tcW w:w="1070" w:type="dxa"/>
            <w:vAlign w:val="center"/>
          </w:tcPr>
          <w:p w14:paraId="6180D9B2" w14:textId="24B6C21F"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33s</w:t>
            </w:r>
          </w:p>
        </w:tc>
        <w:tc>
          <w:tcPr>
            <w:tcW w:w="1070" w:type="dxa"/>
            <w:vAlign w:val="center"/>
          </w:tcPr>
          <w:p w14:paraId="272C7368" w14:textId="1241DE0E"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36s</w:t>
            </w:r>
          </w:p>
        </w:tc>
        <w:tc>
          <w:tcPr>
            <w:tcW w:w="750" w:type="dxa"/>
            <w:vAlign w:val="center"/>
          </w:tcPr>
          <w:p w14:paraId="6F542C47" w14:textId="03F07ACF"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36s</w:t>
            </w:r>
          </w:p>
        </w:tc>
        <w:tc>
          <w:tcPr>
            <w:tcW w:w="750" w:type="dxa"/>
            <w:vAlign w:val="center"/>
          </w:tcPr>
          <w:p w14:paraId="0B339549" w14:textId="3BA401C2"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15s</w:t>
            </w:r>
          </w:p>
        </w:tc>
        <w:tc>
          <w:tcPr>
            <w:tcW w:w="731" w:type="dxa"/>
            <w:vAlign w:val="center"/>
          </w:tcPr>
          <w:p w14:paraId="54F2BDCD" w14:textId="1DE44FE9" w:rsidR="00FB267E" w:rsidRPr="0076523E" w:rsidRDefault="00FB267E">
            <w:pPr>
              <w:jc w:val="center"/>
              <w:cnfStyle w:val="000000100000" w:firstRow="0" w:lastRow="0" w:firstColumn="0" w:lastColumn="0" w:oddVBand="0" w:evenVBand="0" w:oddHBand="1" w:evenHBand="0" w:firstRowFirstColumn="0" w:firstRowLastColumn="0" w:lastRowFirstColumn="0" w:lastRowLastColumn="0"/>
              <w:rPr>
                <w:bCs/>
              </w:rPr>
            </w:pPr>
            <w:r>
              <w:rPr>
                <w:rFonts w:ascii="Calibri" w:hAnsi="Calibri"/>
                <w:color w:val="000000"/>
                <w:sz w:val="22"/>
              </w:rPr>
              <w:t>64s</w:t>
            </w:r>
          </w:p>
        </w:tc>
      </w:tr>
    </w:tbl>
    <w:p w14:paraId="7A3F1441" w14:textId="426F2B95" w:rsidR="00520700" w:rsidRDefault="008B23A0" w:rsidP="008B23A0">
      <w:pPr>
        <w:pStyle w:val="Caption"/>
        <w:jc w:val="center"/>
      </w:pPr>
      <w:r>
        <w:t xml:space="preserve">Table </w:t>
      </w:r>
      <w:fldSimple w:instr=" SEQ Table \* ARABIC ">
        <w:r>
          <w:rPr>
            <w:noProof/>
          </w:rPr>
          <w:t>1</w:t>
        </w:r>
      </w:fldSimple>
      <w:r>
        <w:t xml:space="preserve">: Average Task Time across all attempts </w:t>
      </w:r>
      <w:ins w:id="15" w:author="Author">
        <w:r w:rsidR="0076144C">
          <w:t>in seconds</w:t>
        </w:r>
      </w:ins>
    </w:p>
    <w:p w14:paraId="60F90423" w14:textId="3CE828CE" w:rsidR="00520700" w:rsidRDefault="00520700" w:rsidP="00520700">
      <w:r>
        <w:t xml:space="preserve">This overall success rate represents a wide range of success within the tasks, from </w:t>
      </w:r>
      <w:r w:rsidR="00325265">
        <w:t>0</w:t>
      </w:r>
      <w:r>
        <w:t xml:space="preserve">% task success in the first Appointments task to </w:t>
      </w:r>
      <w:r w:rsidR="00325265">
        <w:t>100</w:t>
      </w:r>
      <w:r>
        <w:t xml:space="preserve">% task success in the </w:t>
      </w:r>
      <w:r w:rsidR="00325265">
        <w:t>Login</w:t>
      </w:r>
      <w:r>
        <w:t xml:space="preserve"> task (see </w:t>
      </w:r>
      <w:hyperlink w:anchor="_Appendix_B:_" w:history="1">
        <w:r w:rsidRPr="0049252D">
          <w:rPr>
            <w:rStyle w:val="Hyperlink"/>
          </w:rPr>
          <w:t>Detailed Performance Data</w:t>
        </w:r>
      </w:hyperlink>
      <w:r>
        <w:t xml:space="preserve"> for complete metrics). However, when asked to assess the most difficult and easiest tasks, </w:t>
      </w:r>
      <w:r w:rsidR="00325265">
        <w:t>14 of 17</w:t>
      </w:r>
      <w:r>
        <w:t xml:space="preserve"> participants pointed to Blue Button and Appointments as difficult, while neither </w:t>
      </w:r>
      <w:r w:rsidR="00F72A67">
        <w:t>was</w:t>
      </w:r>
      <w:r>
        <w:t xml:space="preserve"> mentioned as the easiest. </w:t>
      </w:r>
      <w:r w:rsidR="00325265">
        <w:t xml:space="preserve">Fifteen of </w:t>
      </w:r>
      <w:r w:rsidR="00F72A67">
        <w:t>17 participants</w:t>
      </w:r>
      <w:r>
        <w:t xml:space="preserve"> ranked Login and</w:t>
      </w:r>
      <w:r w:rsidR="00403BE5">
        <w:t>/or</w:t>
      </w:r>
      <w:r>
        <w:t xml:space="preserve"> Prescription Refill as the easiest. </w:t>
      </w:r>
    </w:p>
    <w:p w14:paraId="4C209CBD" w14:textId="23B14A8F" w:rsidR="0049252D" w:rsidRDefault="0049252D" w:rsidP="0081420E">
      <w:pPr>
        <w:keepNext/>
      </w:pPr>
      <w:r>
        <w:lastRenderedPageBreak/>
        <w:t xml:space="preserve">  </w:t>
      </w:r>
      <w:r w:rsidR="00EB5185" w:rsidRPr="00EB5185">
        <w:rPr>
          <w:noProof/>
        </w:rPr>
        <w:t xml:space="preserve"> </w:t>
      </w:r>
      <w:r w:rsidR="006E7A15">
        <w:rPr>
          <w:noProof/>
        </w:rPr>
        <w:drawing>
          <wp:inline distT="0" distB="0" distL="0" distR="0" wp14:anchorId="484C69B2" wp14:editId="0E5EA65A">
            <wp:extent cx="3209925" cy="2390775"/>
            <wp:effectExtent l="0" t="0" r="9525"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6E7A15">
        <w:rPr>
          <w:noProof/>
        </w:rPr>
        <w:drawing>
          <wp:inline distT="0" distB="0" distL="0" distR="0" wp14:anchorId="5881E0F3" wp14:editId="60207CBF">
            <wp:extent cx="3476625" cy="2390775"/>
            <wp:effectExtent l="0" t="0" r="9525" b="952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A29D953" w14:textId="77777777" w:rsidR="0049252D" w:rsidRDefault="0049252D" w:rsidP="0049252D">
      <w:pPr>
        <w:pStyle w:val="Caption"/>
        <w:jc w:val="center"/>
      </w:pPr>
      <w:bookmarkStart w:id="16" w:name="_Toc443394962"/>
      <w:r>
        <w:t xml:space="preserve">Figure </w:t>
      </w:r>
      <w:fldSimple w:instr=" SEQ Figure \* ARABIC ">
        <w:r w:rsidR="0007269D">
          <w:rPr>
            <w:noProof/>
          </w:rPr>
          <w:t>1</w:t>
        </w:r>
      </w:fldSimple>
      <w:r>
        <w:t>: Participant assessments of easiest and most difficult tasks</w:t>
      </w:r>
      <w:bookmarkEnd w:id="16"/>
    </w:p>
    <w:p w14:paraId="528316C0" w14:textId="77777777" w:rsidR="0049252D" w:rsidRPr="004E3B01" w:rsidRDefault="0049252D" w:rsidP="0049252D">
      <w:r>
        <w:t>This slight disconnect between task success and perception of difficulty was magnified at the task level as participants rated the difficulty of each task as the</w:t>
      </w:r>
      <w:r w:rsidR="004D223D">
        <w:t>y</w:t>
      </w:r>
      <w:r>
        <w:t xml:space="preserve"> completed it (see </w:t>
      </w:r>
      <w:hyperlink w:anchor="_Key_Issues_and" w:history="1">
        <w:r>
          <w:rPr>
            <w:rStyle w:val="Hyperlink"/>
          </w:rPr>
          <w:t>Key Issues</w:t>
        </w:r>
        <w:r w:rsidRPr="0049252D">
          <w:rPr>
            <w:rStyle w:val="Hyperlink"/>
          </w:rPr>
          <w:t xml:space="preserve"> and Recommendations</w:t>
        </w:r>
      </w:hyperlink>
      <w:r>
        <w:t>)</w:t>
      </w:r>
      <w:r w:rsidR="00510F6B">
        <w:t>.</w:t>
      </w:r>
    </w:p>
    <w:p w14:paraId="0A0C962D" w14:textId="77777777" w:rsidR="00280C02" w:rsidRDefault="00280C02">
      <w:pPr>
        <w:rPr>
          <w:rFonts w:asciiTheme="majorHAnsi" w:eastAsiaTheme="majorEastAsia" w:hAnsiTheme="majorHAnsi" w:cstheme="majorBidi"/>
          <w:b/>
          <w:bCs/>
          <w:color w:val="4F81BD" w:themeColor="accent1"/>
          <w:sz w:val="26"/>
          <w:szCs w:val="26"/>
        </w:rPr>
      </w:pPr>
      <w:r>
        <w:br w:type="page"/>
      </w:r>
    </w:p>
    <w:p w14:paraId="1FE9E855" w14:textId="77777777" w:rsidR="0049252D" w:rsidRPr="004E3B01" w:rsidRDefault="0049252D" w:rsidP="0049252D">
      <w:pPr>
        <w:pStyle w:val="Heading2"/>
      </w:pPr>
      <w:bookmarkStart w:id="17" w:name="_Toc443556339"/>
      <w:r>
        <w:lastRenderedPageBreak/>
        <w:t>Analysis and Comments</w:t>
      </w:r>
      <w:bookmarkEnd w:id="17"/>
    </w:p>
    <w:p w14:paraId="6B82D041" w14:textId="24F371E4" w:rsidR="0049252D" w:rsidRDefault="005B1BA4" w:rsidP="0049252D">
      <w:pPr>
        <w:spacing w:after="0" w:line="240" w:lineRule="auto"/>
      </w:pPr>
      <w:r>
        <w:t>Although large improvements were apparent</w:t>
      </w:r>
      <w:ins w:id="18" w:author="Author">
        <w:r w:rsidR="0076144C">
          <w:t xml:space="preserve"> in the new design</w:t>
        </w:r>
      </w:ins>
      <w:r>
        <w:t xml:space="preserve">, a few </w:t>
      </w:r>
      <w:proofErr w:type="gramStart"/>
      <w:r w:rsidR="00EA356C">
        <w:t>Serious</w:t>
      </w:r>
      <w:proofErr w:type="gramEnd"/>
      <w:r>
        <w:t xml:space="preserve"> issues were in line with previous studies of the MHV portal, while a few new ones were introduced</w:t>
      </w:r>
      <w:r w:rsidR="0049252D">
        <w:t>:</w:t>
      </w:r>
    </w:p>
    <w:p w14:paraId="147C437A" w14:textId="72ECC1CA" w:rsidR="0049252D" w:rsidRDefault="005B1BA4" w:rsidP="0081420E">
      <w:pPr>
        <w:pStyle w:val="ListParagraph"/>
        <w:numPr>
          <w:ilvl w:val="0"/>
          <w:numId w:val="17"/>
        </w:numPr>
        <w:rPr>
          <w:rFonts w:ascii="Calibri" w:hAnsi="Calibri" w:cs="Calibri"/>
        </w:rPr>
      </w:pPr>
      <w:r>
        <w:rPr>
          <w:rFonts w:ascii="Calibri" w:hAnsi="Calibri" w:cs="Calibri"/>
        </w:rPr>
        <w:t>Difficulty identifying prescriptions that can be refilled</w:t>
      </w:r>
    </w:p>
    <w:p w14:paraId="7E356E84" w14:textId="1331813E" w:rsidR="0049252D" w:rsidRDefault="005B1BA4" w:rsidP="0081420E">
      <w:pPr>
        <w:pStyle w:val="ListParagraph"/>
        <w:numPr>
          <w:ilvl w:val="0"/>
          <w:numId w:val="17"/>
        </w:numPr>
        <w:rPr>
          <w:rFonts w:ascii="Calibri" w:hAnsi="Calibri" w:cs="Calibri"/>
        </w:rPr>
      </w:pPr>
      <w:r>
        <w:rPr>
          <w:rFonts w:ascii="Calibri" w:hAnsi="Calibri" w:cs="Calibri"/>
        </w:rPr>
        <w:t>Difficulty pro</w:t>
      </w:r>
      <w:r w:rsidR="009938ED">
        <w:rPr>
          <w:rFonts w:ascii="Calibri" w:hAnsi="Calibri" w:cs="Calibri"/>
        </w:rPr>
        <w:t xml:space="preserve">ceeding through the Blue Button </w:t>
      </w:r>
      <w:r>
        <w:rPr>
          <w:rFonts w:ascii="Calibri" w:hAnsi="Calibri" w:cs="Calibri"/>
        </w:rPr>
        <w:t>download process</w:t>
      </w:r>
    </w:p>
    <w:p w14:paraId="6FCC3697" w14:textId="0BBBB562" w:rsidR="0049252D" w:rsidRDefault="005B1BA4" w:rsidP="0081420E">
      <w:pPr>
        <w:pStyle w:val="ListParagraph"/>
        <w:numPr>
          <w:ilvl w:val="0"/>
          <w:numId w:val="17"/>
        </w:numPr>
        <w:rPr>
          <w:rFonts w:ascii="Calibri" w:hAnsi="Calibri" w:cs="Calibri"/>
        </w:rPr>
      </w:pPr>
      <w:r>
        <w:rPr>
          <w:rFonts w:ascii="Calibri" w:hAnsi="Calibri" w:cs="Calibri"/>
        </w:rPr>
        <w:t>Difficulty finding and identifying past appointments relative to the current date</w:t>
      </w:r>
    </w:p>
    <w:p w14:paraId="0857249D" w14:textId="53EEA0DE" w:rsidR="0049252D" w:rsidRDefault="0049252D" w:rsidP="0049252D">
      <w:pPr>
        <w:spacing w:after="0" w:line="240" w:lineRule="auto"/>
      </w:pPr>
      <w:r>
        <w:t>In total</w:t>
      </w:r>
      <w:r w:rsidR="00510F6B">
        <w:t>,</w:t>
      </w:r>
      <w:r>
        <w:t xml:space="preserve"> there were 9 </w:t>
      </w:r>
      <w:proofErr w:type="gramStart"/>
      <w:r w:rsidR="00EA356C">
        <w:t>Serious</w:t>
      </w:r>
      <w:proofErr w:type="gramEnd"/>
      <w:r>
        <w:t xml:space="preserve"> issues, </w:t>
      </w:r>
      <w:r w:rsidR="005B1BA4">
        <w:t xml:space="preserve">12 </w:t>
      </w:r>
      <w:r w:rsidR="00EA356C">
        <w:t>Moderate</w:t>
      </w:r>
      <w:r>
        <w:t xml:space="preserve"> issues, and </w:t>
      </w:r>
      <w:r w:rsidR="005B1BA4">
        <w:t xml:space="preserve">17 </w:t>
      </w:r>
      <w:r w:rsidR="00EA356C">
        <w:t>Minor</w:t>
      </w:r>
      <w:r>
        <w:t xml:space="preserve"> issues noted through analysis and coded observations of the Morae ™ recordings</w:t>
      </w:r>
      <w:ins w:id="19" w:author="Author">
        <w:r w:rsidR="0076144C">
          <w:t xml:space="preserve"> of the usability testing sessions</w:t>
        </w:r>
      </w:ins>
      <w:r>
        <w:t xml:space="preserve"> (see </w:t>
      </w:r>
      <w:hyperlink w:anchor="_Test_Configuration" w:history="1">
        <w:r w:rsidRPr="0007269D">
          <w:rPr>
            <w:rStyle w:val="Hyperlink"/>
          </w:rPr>
          <w:t>Test Configuration</w:t>
        </w:r>
      </w:hyperlink>
      <w:r>
        <w:t>)</w:t>
      </w:r>
      <w:r w:rsidR="000A7896">
        <w:t>.</w:t>
      </w:r>
      <w:r>
        <w:t xml:space="preserve"> A full breakdown of all issues </w:t>
      </w:r>
      <w:r w:rsidR="000A7896">
        <w:t>and</w:t>
      </w:r>
      <w:r>
        <w:t xml:space="preserve"> recommendations can be found </w:t>
      </w:r>
      <w:r w:rsidR="00D14C24">
        <w:t xml:space="preserve">in </w:t>
      </w:r>
      <w:hyperlink w:anchor="_Key_Issues_and" w:history="1">
        <w:r w:rsidR="0007269D" w:rsidRPr="0007269D">
          <w:rPr>
            <w:rStyle w:val="Hyperlink"/>
          </w:rPr>
          <w:t>Key Issues</w:t>
        </w:r>
        <w:r w:rsidRPr="0007269D">
          <w:rPr>
            <w:rStyle w:val="Hyperlink"/>
          </w:rPr>
          <w:t xml:space="preserve"> and Recommendations</w:t>
        </w:r>
      </w:hyperlink>
      <w:r>
        <w:t xml:space="preserve">. The </w:t>
      </w:r>
      <w:r w:rsidR="00EA356C">
        <w:t>Serious</w:t>
      </w:r>
      <w:r>
        <w:t xml:space="preserve"> issues were as follows:</w:t>
      </w:r>
    </w:p>
    <w:p w14:paraId="122441ED" w14:textId="77777777" w:rsidR="0007269D" w:rsidRDefault="0007269D" w:rsidP="0049252D">
      <w:pPr>
        <w:spacing w:after="0" w:line="240" w:lineRule="auto"/>
      </w:pPr>
    </w:p>
    <w:tbl>
      <w:tblPr>
        <w:tblStyle w:val="MediumShading1-Accent11"/>
        <w:tblW w:w="0" w:type="auto"/>
        <w:tblLook w:val="04A0" w:firstRow="1" w:lastRow="0" w:firstColumn="1" w:lastColumn="0" w:noHBand="0" w:noVBand="1"/>
      </w:tblPr>
      <w:tblGrid>
        <w:gridCol w:w="697"/>
        <w:gridCol w:w="1168"/>
        <w:gridCol w:w="2692"/>
        <w:gridCol w:w="1032"/>
        <w:gridCol w:w="5427"/>
      </w:tblGrid>
      <w:tr w:rsidR="00442082" w:rsidRPr="002561F4" w14:paraId="055B9026" w14:textId="77777777" w:rsidTr="00375B9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1401DEFE" w14:textId="77777777" w:rsidR="0049252D" w:rsidRPr="00305198" w:rsidRDefault="0049252D" w:rsidP="008C664A">
            <w:pPr>
              <w:jc w:val="center"/>
              <w:rPr>
                <w:rFonts w:eastAsia="Times New Roman" w:cs="Times New Roman"/>
                <w:b w:val="0"/>
                <w:bCs w:val="0"/>
                <w:color w:val="FFFFFF"/>
                <w:sz w:val="22"/>
              </w:rPr>
            </w:pPr>
            <w:r w:rsidRPr="00305198">
              <w:rPr>
                <w:rFonts w:eastAsia="Times New Roman" w:cs="Times New Roman"/>
                <w:color w:val="FFFFFF"/>
                <w:sz w:val="22"/>
              </w:rPr>
              <w:t>Issue #</w:t>
            </w:r>
          </w:p>
        </w:tc>
        <w:tc>
          <w:tcPr>
            <w:tcW w:w="0" w:type="auto"/>
            <w:hideMark/>
          </w:tcPr>
          <w:p w14:paraId="26D46B1A" w14:textId="77777777" w:rsidR="0049252D" w:rsidRDefault="0049252D" w:rsidP="008C664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sz w:val="22"/>
              </w:rPr>
            </w:pPr>
            <w:r w:rsidRPr="00305198">
              <w:rPr>
                <w:rFonts w:eastAsia="Times New Roman" w:cs="Times New Roman"/>
                <w:color w:val="FFFFFF"/>
                <w:sz w:val="22"/>
              </w:rPr>
              <w:t>Frequency</w:t>
            </w:r>
          </w:p>
          <w:p w14:paraId="3E1D7A18" w14:textId="77777777" w:rsidR="0049252D" w:rsidRPr="00305198" w:rsidRDefault="0049252D" w:rsidP="008C664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sz w:val="22"/>
              </w:rPr>
            </w:pPr>
            <w:r>
              <w:rPr>
                <w:rFonts w:eastAsia="Times New Roman" w:cs="Times New Roman"/>
                <w:color w:val="FFFFFF"/>
                <w:sz w:val="22"/>
              </w:rPr>
              <w:t>by session</w:t>
            </w:r>
          </w:p>
        </w:tc>
        <w:tc>
          <w:tcPr>
            <w:tcW w:w="0" w:type="auto"/>
            <w:hideMark/>
          </w:tcPr>
          <w:p w14:paraId="0BE1C6A9" w14:textId="77777777" w:rsidR="0049252D" w:rsidRPr="00305198" w:rsidRDefault="0049252D" w:rsidP="008C664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sz w:val="22"/>
              </w:rPr>
            </w:pPr>
            <w:r w:rsidRPr="00305198">
              <w:rPr>
                <w:rFonts w:eastAsia="Times New Roman" w:cs="Times New Roman"/>
                <w:color w:val="FFFFFF"/>
                <w:sz w:val="22"/>
              </w:rPr>
              <w:t>Finding</w:t>
            </w:r>
          </w:p>
        </w:tc>
        <w:tc>
          <w:tcPr>
            <w:tcW w:w="0" w:type="auto"/>
            <w:hideMark/>
          </w:tcPr>
          <w:p w14:paraId="6F8EEFFF" w14:textId="77777777" w:rsidR="0049252D" w:rsidRPr="00305198" w:rsidRDefault="0049252D" w:rsidP="008C664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sz w:val="22"/>
              </w:rPr>
            </w:pPr>
            <w:r w:rsidRPr="00305198">
              <w:rPr>
                <w:rFonts w:eastAsia="Times New Roman" w:cs="Times New Roman"/>
                <w:color w:val="FFFFFF"/>
                <w:sz w:val="22"/>
              </w:rPr>
              <w:t>Severity Rating</w:t>
            </w:r>
          </w:p>
        </w:tc>
        <w:tc>
          <w:tcPr>
            <w:tcW w:w="0" w:type="auto"/>
            <w:hideMark/>
          </w:tcPr>
          <w:p w14:paraId="599A0917" w14:textId="77777777" w:rsidR="0049252D" w:rsidRPr="00305198" w:rsidRDefault="0049252D" w:rsidP="008C664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sz w:val="22"/>
              </w:rPr>
            </w:pPr>
            <w:r w:rsidRPr="00305198">
              <w:rPr>
                <w:rFonts w:eastAsia="Times New Roman" w:cs="Times New Roman"/>
                <w:color w:val="FFFFFF"/>
                <w:sz w:val="22"/>
              </w:rPr>
              <w:t>Recommendation(s)</w:t>
            </w:r>
          </w:p>
        </w:tc>
      </w:tr>
      <w:tr w:rsidR="00F66EFE" w:rsidRPr="002561F4" w14:paraId="4D919FDD" w14:textId="77777777" w:rsidTr="00375B95">
        <w:trPr>
          <w:cnfStyle w:val="000000100000" w:firstRow="0" w:lastRow="0" w:firstColumn="0" w:lastColumn="0" w:oddVBand="0" w:evenVBand="0" w:oddHBand="1" w:evenHBand="0" w:firstRowFirstColumn="0" w:firstRowLastColumn="0" w:lastRowFirstColumn="0" w:lastRowLastColumn="0"/>
          <w:trHeight w:val="975"/>
          <w:ins w:id="20" w:author="Author"/>
        </w:trPr>
        <w:tc>
          <w:tcPr>
            <w:cnfStyle w:val="001000000000" w:firstRow="0" w:lastRow="0" w:firstColumn="1" w:lastColumn="0" w:oddVBand="0" w:evenVBand="0" w:oddHBand="0" w:evenHBand="0" w:firstRowFirstColumn="0" w:firstRowLastColumn="0" w:lastRowFirstColumn="0" w:lastRowLastColumn="0"/>
            <w:tcW w:w="0" w:type="auto"/>
          </w:tcPr>
          <w:p w14:paraId="7656DD13" w14:textId="4D89E020" w:rsidR="00F66EFE" w:rsidRPr="00305198" w:rsidRDefault="00F66EFE" w:rsidP="008C664A">
            <w:pPr>
              <w:jc w:val="center"/>
              <w:rPr>
                <w:ins w:id="21" w:author="Author"/>
                <w:rFonts w:eastAsia="Times New Roman" w:cs="Times New Roman"/>
                <w:color w:val="000000"/>
                <w:sz w:val="22"/>
              </w:rPr>
            </w:pPr>
            <w:ins w:id="22" w:author="Author">
              <w:r>
                <w:rPr>
                  <w:rFonts w:eastAsia="Times New Roman" w:cs="Times New Roman"/>
                  <w:color w:val="000000"/>
                  <w:sz w:val="22"/>
                </w:rPr>
                <w:t>3</w:t>
              </w:r>
            </w:ins>
          </w:p>
        </w:tc>
        <w:tc>
          <w:tcPr>
            <w:tcW w:w="0" w:type="auto"/>
          </w:tcPr>
          <w:p w14:paraId="7D6C1956" w14:textId="3D67FCD9" w:rsidR="00F66EFE" w:rsidRDefault="00F66EFE">
            <w:pPr>
              <w:jc w:val="center"/>
              <w:cnfStyle w:val="000000100000" w:firstRow="0" w:lastRow="0" w:firstColumn="0" w:lastColumn="0" w:oddVBand="0" w:evenVBand="0" w:oddHBand="1" w:evenHBand="0" w:firstRowFirstColumn="0" w:firstRowLastColumn="0" w:lastRowFirstColumn="0" w:lastRowLastColumn="0"/>
              <w:rPr>
                <w:ins w:id="23" w:author="Author"/>
                <w:rFonts w:eastAsia="Times New Roman" w:cs="Times New Roman"/>
                <w:color w:val="000000"/>
                <w:sz w:val="22"/>
              </w:rPr>
            </w:pPr>
            <w:ins w:id="24" w:author="Author">
              <w:r>
                <w:rPr>
                  <w:rFonts w:eastAsia="Times New Roman" w:cs="Times New Roman"/>
                  <w:color w:val="000000"/>
                  <w:sz w:val="22"/>
                </w:rPr>
                <w:t>88</w:t>
              </w:r>
              <w:r w:rsidRPr="00305198">
                <w:rPr>
                  <w:rFonts w:eastAsia="Times New Roman" w:cs="Times New Roman"/>
                  <w:color w:val="000000"/>
                  <w:sz w:val="22"/>
                </w:rPr>
                <w:t>%</w:t>
              </w:r>
            </w:ins>
          </w:p>
        </w:tc>
        <w:tc>
          <w:tcPr>
            <w:tcW w:w="0" w:type="auto"/>
          </w:tcPr>
          <w:p w14:paraId="3714E6C3" w14:textId="049E4A68" w:rsidR="00F66EFE" w:rsidRPr="0081420E" w:rsidRDefault="00F66EFE" w:rsidP="008C664A">
            <w:pPr>
              <w:cnfStyle w:val="000000100000" w:firstRow="0" w:lastRow="0" w:firstColumn="0" w:lastColumn="0" w:oddVBand="0" w:evenVBand="0" w:oddHBand="1" w:evenHBand="0" w:firstRowFirstColumn="0" w:firstRowLastColumn="0" w:lastRowFirstColumn="0" w:lastRowLastColumn="0"/>
              <w:rPr>
                <w:ins w:id="25" w:author="Author"/>
                <w:sz w:val="22"/>
              </w:rPr>
            </w:pPr>
            <w:ins w:id="26" w:author="Author">
              <w:r w:rsidRPr="0081420E">
                <w:rPr>
                  <w:sz w:val="22"/>
                </w:rPr>
                <w:t>Difficulty finding the last kept appointment</w:t>
              </w:r>
            </w:ins>
            <w:r w:rsidR="00D14C24">
              <w:rPr>
                <w:sz w:val="22"/>
              </w:rPr>
              <w:t>.</w:t>
            </w:r>
          </w:p>
        </w:tc>
        <w:tc>
          <w:tcPr>
            <w:tcW w:w="0" w:type="auto"/>
          </w:tcPr>
          <w:p w14:paraId="37E59DAF" w14:textId="35B120E2" w:rsidR="00F66EFE" w:rsidRPr="00305198" w:rsidRDefault="00F66EFE" w:rsidP="008C664A">
            <w:pPr>
              <w:jc w:val="center"/>
              <w:cnfStyle w:val="000000100000" w:firstRow="0" w:lastRow="0" w:firstColumn="0" w:lastColumn="0" w:oddVBand="0" w:evenVBand="0" w:oddHBand="1" w:evenHBand="0" w:firstRowFirstColumn="0" w:firstRowLastColumn="0" w:lastRowFirstColumn="0" w:lastRowLastColumn="0"/>
              <w:rPr>
                <w:ins w:id="27" w:author="Author"/>
                <w:rFonts w:eastAsia="Times New Roman" w:cs="Times New Roman"/>
                <w:color w:val="000000"/>
                <w:sz w:val="22"/>
              </w:rPr>
            </w:pPr>
            <w:ins w:id="28" w:author="Author">
              <w:r w:rsidRPr="00305198">
                <w:rPr>
                  <w:rFonts w:eastAsia="Times New Roman" w:cs="Times New Roman"/>
                  <w:color w:val="000000"/>
                  <w:sz w:val="22"/>
                </w:rPr>
                <w:t>Serious</w:t>
              </w:r>
            </w:ins>
          </w:p>
        </w:tc>
        <w:tc>
          <w:tcPr>
            <w:tcW w:w="0" w:type="auto"/>
          </w:tcPr>
          <w:p w14:paraId="7EDF0A0D" w14:textId="47991E85" w:rsidR="00F66EFE" w:rsidRPr="0081420E" w:rsidRDefault="00F66EFE" w:rsidP="0081420E">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29" w:author="Author"/>
                <w:rFonts w:ascii="Calibri" w:hAnsi="Calibri" w:cs="Calibri"/>
                <w:sz w:val="22"/>
              </w:rPr>
            </w:pPr>
            <w:ins w:id="30" w:author="Author">
              <w:r w:rsidRPr="0081420E">
                <w:rPr>
                  <w:rFonts w:ascii="Calibri" w:hAnsi="Calibri" w:cs="Calibri"/>
                  <w:sz w:val="22"/>
                </w:rPr>
                <w:t>Re</w:t>
              </w:r>
              <w:r w:rsidRPr="00266C2F">
                <w:rPr>
                  <w:rFonts w:ascii="Calibri" w:hAnsi="Calibri" w:cs="Calibri"/>
                  <w:sz w:val="22"/>
                </w:rPr>
                <w:t>vers</w:t>
              </w:r>
              <w:r>
                <w:rPr>
                  <w:rFonts w:ascii="Calibri" w:hAnsi="Calibri" w:cs="Calibri"/>
                  <w:sz w:val="22"/>
                </w:rPr>
                <w:t>e</w:t>
              </w:r>
              <w:r w:rsidRPr="0081420E">
                <w:rPr>
                  <w:rFonts w:ascii="Calibri" w:hAnsi="Calibri" w:cs="Calibri"/>
                  <w:sz w:val="22"/>
                </w:rPr>
                <w:t xml:space="preserve"> the order in which “Past” appointments are displayed. Currently</w:t>
              </w:r>
            </w:ins>
            <w:r w:rsidR="00D14C24">
              <w:rPr>
                <w:rFonts w:ascii="Calibri" w:hAnsi="Calibri" w:cs="Calibri"/>
                <w:sz w:val="22"/>
              </w:rPr>
              <w:t>,</w:t>
            </w:r>
            <w:ins w:id="31" w:author="Author">
              <w:r w:rsidRPr="0081420E">
                <w:rPr>
                  <w:rFonts w:ascii="Calibri" w:hAnsi="Calibri" w:cs="Calibri"/>
                  <w:sz w:val="22"/>
                </w:rPr>
                <w:t xml:space="preserve"> the Past appointments are displayed farthest back to most current, which is the opposite of industry standards and contrary to user expectations. </w:t>
              </w:r>
            </w:ins>
          </w:p>
        </w:tc>
      </w:tr>
      <w:tr w:rsidR="00F66EFE" w:rsidRPr="002561F4" w14:paraId="002127C0" w14:textId="77777777" w:rsidTr="00375B95">
        <w:trPr>
          <w:cnfStyle w:val="000000010000" w:firstRow="0" w:lastRow="0" w:firstColumn="0" w:lastColumn="0" w:oddVBand="0" w:evenVBand="0" w:oddHBand="0" w:evenHBand="1"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0" w:type="auto"/>
            <w:hideMark/>
          </w:tcPr>
          <w:p w14:paraId="24B5BEA6" w14:textId="77777777" w:rsidR="00F66EFE" w:rsidRPr="00305198" w:rsidRDefault="00F66EFE" w:rsidP="008C664A">
            <w:pPr>
              <w:jc w:val="center"/>
              <w:rPr>
                <w:rFonts w:eastAsia="Times New Roman" w:cs="Times New Roman"/>
                <w:color w:val="000000"/>
                <w:sz w:val="22"/>
              </w:rPr>
            </w:pPr>
            <w:r w:rsidRPr="00305198">
              <w:rPr>
                <w:rFonts w:eastAsia="Times New Roman" w:cs="Times New Roman"/>
                <w:color w:val="000000"/>
                <w:sz w:val="22"/>
              </w:rPr>
              <w:t>1</w:t>
            </w:r>
          </w:p>
        </w:tc>
        <w:tc>
          <w:tcPr>
            <w:tcW w:w="0" w:type="auto"/>
            <w:hideMark/>
          </w:tcPr>
          <w:p w14:paraId="6B5FACA9" w14:textId="66EF7B49" w:rsidR="00F66EFE" w:rsidRPr="00305198" w:rsidRDefault="00F66EFE">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Pr>
                <w:rFonts w:eastAsia="Times New Roman" w:cs="Times New Roman"/>
                <w:color w:val="000000"/>
                <w:sz w:val="22"/>
              </w:rPr>
              <w:t>65</w:t>
            </w:r>
            <w:r w:rsidRPr="00305198">
              <w:rPr>
                <w:rFonts w:eastAsia="Times New Roman" w:cs="Times New Roman"/>
                <w:color w:val="000000"/>
                <w:sz w:val="22"/>
              </w:rPr>
              <w:t>%</w:t>
            </w:r>
          </w:p>
        </w:tc>
        <w:tc>
          <w:tcPr>
            <w:tcW w:w="0" w:type="auto"/>
            <w:hideMark/>
          </w:tcPr>
          <w:p w14:paraId="506FBEBD" w14:textId="5834AAA2" w:rsidR="00F66EFE" w:rsidRPr="005B1BA4" w:rsidRDefault="00F66EFE" w:rsidP="008C664A">
            <w:pP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81420E">
              <w:rPr>
                <w:sz w:val="22"/>
              </w:rPr>
              <w:t>Lack of info regarding authorization on RX Refill</w:t>
            </w:r>
            <w:r w:rsidR="00D14C24">
              <w:rPr>
                <w:sz w:val="22"/>
              </w:rPr>
              <w:t>.</w:t>
            </w:r>
          </w:p>
        </w:tc>
        <w:tc>
          <w:tcPr>
            <w:tcW w:w="0" w:type="auto"/>
            <w:hideMark/>
          </w:tcPr>
          <w:p w14:paraId="69F52F80" w14:textId="77777777" w:rsidR="00F66EFE" w:rsidRPr="00305198"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305198">
              <w:rPr>
                <w:rFonts w:eastAsia="Times New Roman" w:cs="Times New Roman"/>
                <w:color w:val="000000"/>
                <w:sz w:val="22"/>
              </w:rPr>
              <w:t>Serious</w:t>
            </w:r>
          </w:p>
        </w:tc>
        <w:tc>
          <w:tcPr>
            <w:tcW w:w="0" w:type="auto"/>
          </w:tcPr>
          <w:p w14:paraId="7E2C2F57" w14:textId="20800242" w:rsidR="00F66EFE" w:rsidRPr="00AE243F" w:rsidRDefault="00F66EFE" w:rsidP="0081420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81420E">
              <w:rPr>
                <w:rFonts w:ascii="Calibri" w:hAnsi="Calibri" w:cs="Calibri"/>
                <w:sz w:val="22"/>
              </w:rPr>
              <w:t xml:space="preserve">Performing a </w:t>
            </w:r>
            <w:r w:rsidR="000A7731">
              <w:rPr>
                <w:rFonts w:ascii="Calibri" w:hAnsi="Calibri" w:cs="Calibri"/>
                <w:sz w:val="22"/>
              </w:rPr>
              <w:t>Quick Study</w:t>
            </w:r>
            <w:r w:rsidRPr="0081420E">
              <w:rPr>
                <w:rFonts w:ascii="Calibri" w:hAnsi="Calibri" w:cs="Calibri"/>
                <w:sz w:val="22"/>
              </w:rPr>
              <w:t xml:space="preserve"> to obtain additional insight into the ideal solution to the issue. Consider participants’ suggested remedies. Simplest solution would be to add a canned statement regarding the new process along with an asterisk or red text to draw user’s attention to the change.</w:t>
            </w:r>
          </w:p>
        </w:tc>
      </w:tr>
      <w:tr w:rsidR="00F66EFE" w:rsidRPr="002561F4" w14:paraId="4B5862EC" w14:textId="77777777" w:rsidTr="00375B95">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Pr>
          <w:p w14:paraId="5D7A4D53" w14:textId="037B5590" w:rsidR="00F66EFE" w:rsidRDefault="00F66EFE" w:rsidP="008C664A">
            <w:pPr>
              <w:jc w:val="center"/>
              <w:rPr>
                <w:rFonts w:eastAsia="Times New Roman" w:cs="Times New Roman"/>
                <w:color w:val="000000"/>
                <w:sz w:val="22"/>
              </w:rPr>
            </w:pPr>
            <w:r>
              <w:rPr>
                <w:rFonts w:eastAsia="Times New Roman" w:cs="Times New Roman"/>
                <w:color w:val="000000"/>
                <w:sz w:val="22"/>
              </w:rPr>
              <w:t>5</w:t>
            </w:r>
          </w:p>
        </w:tc>
        <w:tc>
          <w:tcPr>
            <w:tcW w:w="0" w:type="auto"/>
          </w:tcPr>
          <w:p w14:paraId="37F544CA" w14:textId="2D8E24BE" w:rsidR="00F66EFE"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47%</w:t>
            </w:r>
          </w:p>
        </w:tc>
        <w:tc>
          <w:tcPr>
            <w:tcW w:w="0" w:type="auto"/>
          </w:tcPr>
          <w:p w14:paraId="575CD8D7" w14:textId="7782EC47" w:rsidR="00F66EFE" w:rsidRPr="0081420E" w:rsidRDefault="00F66EFE" w:rsidP="008C664A">
            <w:pPr>
              <w:cnfStyle w:val="000000100000" w:firstRow="0" w:lastRow="0" w:firstColumn="0" w:lastColumn="0" w:oddVBand="0" w:evenVBand="0" w:oddHBand="1" w:evenHBand="0" w:firstRowFirstColumn="0" w:firstRowLastColumn="0" w:lastRowFirstColumn="0" w:lastRowLastColumn="0"/>
              <w:rPr>
                <w:sz w:val="22"/>
              </w:rPr>
            </w:pPr>
            <w:r w:rsidRPr="0081420E">
              <w:rPr>
                <w:sz w:val="22"/>
              </w:rPr>
              <w:t>Participant successfully navigating through past appointments pages, but still choosing the wrong appointment to fulfill the task</w:t>
            </w:r>
            <w:r w:rsidR="00D14C24">
              <w:rPr>
                <w:sz w:val="22"/>
              </w:rPr>
              <w:t>.</w:t>
            </w:r>
          </w:p>
        </w:tc>
        <w:tc>
          <w:tcPr>
            <w:tcW w:w="0" w:type="auto"/>
          </w:tcPr>
          <w:p w14:paraId="1FF799AF" w14:textId="2C6B5F62" w:rsidR="00F66EFE" w:rsidRPr="00305198"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Serious</w:t>
            </w:r>
          </w:p>
        </w:tc>
        <w:tc>
          <w:tcPr>
            <w:tcW w:w="0" w:type="auto"/>
          </w:tcPr>
          <w:p w14:paraId="78CF7F6D" w14:textId="74AF616B" w:rsidR="00F66EFE" w:rsidRPr="00720D16" w:rsidRDefault="00F66EFE" w:rsidP="008C664A">
            <w:pPr>
              <w:cnfStyle w:val="000000100000" w:firstRow="0" w:lastRow="0" w:firstColumn="0" w:lastColumn="0" w:oddVBand="0" w:evenVBand="0" w:oddHBand="1" w:evenHBand="0" w:firstRowFirstColumn="0" w:firstRowLastColumn="0" w:lastRowFirstColumn="0" w:lastRowLastColumn="0"/>
              <w:rPr>
                <w:rFonts w:ascii="Calibri" w:hAnsi="Calibri" w:cs="Calibri"/>
                <w:sz w:val="22"/>
              </w:rPr>
            </w:pPr>
            <w:r w:rsidRPr="00720D16">
              <w:rPr>
                <w:rFonts w:ascii="Calibri" w:hAnsi="Calibri" w:cs="Calibri"/>
                <w:sz w:val="22"/>
              </w:rPr>
              <w:t>Revers</w:t>
            </w:r>
            <w:r>
              <w:rPr>
                <w:rFonts w:ascii="Calibri" w:hAnsi="Calibri" w:cs="Calibri"/>
                <w:sz w:val="22"/>
              </w:rPr>
              <w:t>e</w:t>
            </w:r>
            <w:r w:rsidRPr="00720D16">
              <w:rPr>
                <w:rFonts w:ascii="Calibri" w:hAnsi="Calibri" w:cs="Calibri"/>
                <w:sz w:val="22"/>
              </w:rPr>
              <w:t xml:space="preserve"> the order in which “Past” appointments are displayed. Currently</w:t>
            </w:r>
            <w:r w:rsidR="00D14C24">
              <w:rPr>
                <w:rFonts w:ascii="Calibri" w:hAnsi="Calibri" w:cs="Calibri"/>
                <w:sz w:val="22"/>
              </w:rPr>
              <w:t>,</w:t>
            </w:r>
            <w:r w:rsidRPr="00720D16">
              <w:rPr>
                <w:rFonts w:ascii="Calibri" w:hAnsi="Calibri" w:cs="Calibri"/>
                <w:sz w:val="22"/>
              </w:rPr>
              <w:t xml:space="preserve"> the Past appointments are displayed farthest back to most current, which is the opposite of industry standards and contrary to user expectations.</w:t>
            </w:r>
          </w:p>
        </w:tc>
      </w:tr>
      <w:tr w:rsidR="00F66EFE" w:rsidRPr="002561F4" w14:paraId="7F88FFB8" w14:textId="77777777" w:rsidTr="00375B95">
        <w:trPr>
          <w:cnfStyle w:val="000000010000" w:firstRow="0" w:lastRow="0" w:firstColumn="0" w:lastColumn="0" w:oddVBand="0" w:evenVBand="0" w:oddHBand="0" w:evenHBand="1"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hideMark/>
          </w:tcPr>
          <w:p w14:paraId="78907447" w14:textId="64AD4729" w:rsidR="00F66EFE" w:rsidRPr="00305198" w:rsidRDefault="00F66EFE" w:rsidP="008C664A">
            <w:pPr>
              <w:jc w:val="center"/>
              <w:rPr>
                <w:rFonts w:eastAsia="Times New Roman" w:cs="Times New Roman"/>
                <w:color w:val="000000"/>
                <w:sz w:val="22"/>
              </w:rPr>
            </w:pPr>
            <w:r>
              <w:rPr>
                <w:rFonts w:eastAsia="Times New Roman" w:cs="Times New Roman"/>
                <w:color w:val="000000"/>
                <w:sz w:val="22"/>
              </w:rPr>
              <w:t>4</w:t>
            </w:r>
          </w:p>
        </w:tc>
        <w:tc>
          <w:tcPr>
            <w:tcW w:w="0" w:type="auto"/>
            <w:hideMark/>
          </w:tcPr>
          <w:p w14:paraId="58C9AD52" w14:textId="37B92642" w:rsidR="00F66EFE" w:rsidRPr="00305198"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Pr>
                <w:rFonts w:eastAsia="Times New Roman" w:cs="Times New Roman"/>
                <w:color w:val="000000"/>
                <w:sz w:val="22"/>
              </w:rPr>
              <w:t>41%</w:t>
            </w:r>
          </w:p>
        </w:tc>
        <w:tc>
          <w:tcPr>
            <w:tcW w:w="0" w:type="auto"/>
            <w:hideMark/>
          </w:tcPr>
          <w:p w14:paraId="4C0B016C" w14:textId="073928DB" w:rsidR="00F66EFE" w:rsidRPr="00305198" w:rsidRDefault="00F66EFE" w:rsidP="008C664A">
            <w:pP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81420E">
              <w:rPr>
                <w:sz w:val="22"/>
              </w:rPr>
              <w:t>Difficulty finding the last cancelled appointment</w:t>
            </w:r>
            <w:r w:rsidR="00D14C24">
              <w:rPr>
                <w:sz w:val="22"/>
              </w:rPr>
              <w:t>.</w:t>
            </w:r>
          </w:p>
        </w:tc>
        <w:tc>
          <w:tcPr>
            <w:tcW w:w="0" w:type="auto"/>
            <w:hideMark/>
          </w:tcPr>
          <w:p w14:paraId="5D4275E2" w14:textId="77777777" w:rsidR="00F66EFE" w:rsidRPr="00305198"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305198">
              <w:rPr>
                <w:rFonts w:eastAsia="Times New Roman" w:cs="Times New Roman"/>
                <w:color w:val="000000"/>
                <w:sz w:val="22"/>
              </w:rPr>
              <w:t>Serious</w:t>
            </w:r>
          </w:p>
        </w:tc>
        <w:tc>
          <w:tcPr>
            <w:tcW w:w="0" w:type="auto"/>
          </w:tcPr>
          <w:p w14:paraId="59B13D49" w14:textId="36E10B16" w:rsidR="00F66EFE" w:rsidRPr="00AE243F" w:rsidRDefault="00F66EFE" w:rsidP="008C664A">
            <w:pP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720D16">
              <w:rPr>
                <w:rFonts w:ascii="Calibri" w:hAnsi="Calibri" w:cs="Calibri"/>
                <w:sz w:val="22"/>
              </w:rPr>
              <w:t>Revers</w:t>
            </w:r>
            <w:r>
              <w:rPr>
                <w:rFonts w:ascii="Calibri" w:hAnsi="Calibri" w:cs="Calibri"/>
                <w:sz w:val="22"/>
              </w:rPr>
              <w:t>e</w:t>
            </w:r>
            <w:r w:rsidRPr="00720D16">
              <w:rPr>
                <w:rFonts w:ascii="Calibri" w:hAnsi="Calibri" w:cs="Calibri"/>
                <w:sz w:val="22"/>
              </w:rPr>
              <w:t xml:space="preserve"> the order in which “Past” appointments are displayed. Currently</w:t>
            </w:r>
            <w:r w:rsidR="00D14C24">
              <w:rPr>
                <w:rFonts w:ascii="Calibri" w:hAnsi="Calibri" w:cs="Calibri"/>
                <w:sz w:val="22"/>
              </w:rPr>
              <w:t>,</w:t>
            </w:r>
            <w:r w:rsidRPr="00720D16">
              <w:rPr>
                <w:rFonts w:ascii="Calibri" w:hAnsi="Calibri" w:cs="Calibri"/>
                <w:sz w:val="22"/>
              </w:rPr>
              <w:t xml:space="preserve"> the Past appointments are displayed farthest back to most current, which is the opposite of industry standards and contrary to user expectations.</w:t>
            </w:r>
          </w:p>
        </w:tc>
      </w:tr>
      <w:tr w:rsidR="00F66EFE" w:rsidRPr="002561F4" w14:paraId="16BE410F" w14:textId="77777777" w:rsidTr="00375B95">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hideMark/>
          </w:tcPr>
          <w:p w14:paraId="0D70EDE7" w14:textId="4E5E6880" w:rsidR="00F66EFE" w:rsidRPr="00305198" w:rsidRDefault="00F66EFE" w:rsidP="008C664A">
            <w:pPr>
              <w:jc w:val="center"/>
              <w:rPr>
                <w:rFonts w:eastAsia="Times New Roman" w:cs="Times New Roman"/>
                <w:color w:val="000000"/>
                <w:sz w:val="22"/>
              </w:rPr>
            </w:pPr>
            <w:r>
              <w:rPr>
                <w:rFonts w:eastAsia="Times New Roman" w:cs="Times New Roman"/>
                <w:color w:val="000000"/>
                <w:sz w:val="22"/>
              </w:rPr>
              <w:t>7</w:t>
            </w:r>
          </w:p>
        </w:tc>
        <w:tc>
          <w:tcPr>
            <w:tcW w:w="0" w:type="auto"/>
            <w:hideMark/>
          </w:tcPr>
          <w:p w14:paraId="40637FE6" w14:textId="16DBD104" w:rsidR="00F66EFE" w:rsidRPr="00305198"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35</w:t>
            </w:r>
            <w:r w:rsidRPr="00305198">
              <w:rPr>
                <w:rFonts w:eastAsia="Times New Roman" w:cs="Times New Roman"/>
                <w:color w:val="000000"/>
                <w:sz w:val="22"/>
              </w:rPr>
              <w:t>%</w:t>
            </w:r>
          </w:p>
        </w:tc>
        <w:tc>
          <w:tcPr>
            <w:tcW w:w="0" w:type="auto"/>
            <w:hideMark/>
          </w:tcPr>
          <w:p w14:paraId="442E713F" w14:textId="7273274D" w:rsidR="00F66EFE" w:rsidRPr="00513DC7" w:rsidRDefault="00F66EFE" w:rsidP="008C664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81420E">
              <w:rPr>
                <w:sz w:val="22"/>
              </w:rPr>
              <w:t>Users confused by meaning of “Check Files” button on final Blue Button page</w:t>
            </w:r>
            <w:r w:rsidR="00D14C24">
              <w:rPr>
                <w:sz w:val="22"/>
              </w:rPr>
              <w:t>.</w:t>
            </w:r>
          </w:p>
        </w:tc>
        <w:tc>
          <w:tcPr>
            <w:tcW w:w="0" w:type="auto"/>
            <w:hideMark/>
          </w:tcPr>
          <w:p w14:paraId="44BB5DCC" w14:textId="77777777" w:rsidR="00F66EFE" w:rsidRPr="00305198"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305198">
              <w:rPr>
                <w:rFonts w:eastAsia="Times New Roman" w:cs="Times New Roman"/>
                <w:color w:val="000000"/>
                <w:sz w:val="22"/>
              </w:rPr>
              <w:t>Serious</w:t>
            </w:r>
          </w:p>
        </w:tc>
        <w:tc>
          <w:tcPr>
            <w:tcW w:w="0" w:type="auto"/>
          </w:tcPr>
          <w:p w14:paraId="630A21C4" w14:textId="657ED221" w:rsidR="00F66EFE" w:rsidRPr="00614DB4" w:rsidRDefault="00F66EFE" w:rsidP="0081420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614DB4">
              <w:rPr>
                <w:rFonts w:ascii="Calibri" w:hAnsi="Calibri" w:cs="Calibri"/>
                <w:sz w:val="22"/>
              </w:rPr>
              <w:t>Add a message to inform users that the page is currently processing their results in addition to informing the user to press “Check Files” to populate their Blue Button files. This may have been an issue with the test environment and the finding may be invalidated with a live working page.</w:t>
            </w:r>
          </w:p>
        </w:tc>
      </w:tr>
      <w:tr w:rsidR="00F66EFE" w:rsidRPr="002561F4" w14:paraId="462036B8" w14:textId="77777777" w:rsidTr="00375B95">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0" w:type="auto"/>
            <w:shd w:val="clear" w:color="auto" w:fill="D3DFEE" w:themeFill="accent1" w:themeFillTint="3F"/>
            <w:hideMark/>
          </w:tcPr>
          <w:p w14:paraId="50049D35" w14:textId="7A3F1723" w:rsidR="00F66EFE" w:rsidRPr="00305198" w:rsidRDefault="00F66EFE" w:rsidP="008C664A">
            <w:pPr>
              <w:jc w:val="center"/>
              <w:rPr>
                <w:rFonts w:eastAsia="Times New Roman" w:cs="Times New Roman"/>
                <w:color w:val="000000"/>
                <w:sz w:val="22"/>
              </w:rPr>
            </w:pPr>
            <w:r>
              <w:rPr>
                <w:rFonts w:eastAsia="Times New Roman" w:cs="Times New Roman"/>
                <w:color w:val="000000"/>
                <w:sz w:val="22"/>
              </w:rPr>
              <w:lastRenderedPageBreak/>
              <w:t>9</w:t>
            </w:r>
          </w:p>
        </w:tc>
        <w:tc>
          <w:tcPr>
            <w:tcW w:w="0" w:type="auto"/>
            <w:shd w:val="clear" w:color="auto" w:fill="D3DFEE" w:themeFill="accent1" w:themeFillTint="3F"/>
            <w:hideMark/>
          </w:tcPr>
          <w:p w14:paraId="5C0FD4FE" w14:textId="61679711" w:rsidR="00F66EFE" w:rsidRPr="00305198"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Pr>
                <w:rFonts w:eastAsia="Times New Roman" w:cs="Times New Roman"/>
                <w:color w:val="000000"/>
                <w:sz w:val="22"/>
              </w:rPr>
              <w:t>29</w:t>
            </w:r>
            <w:r w:rsidRPr="00305198">
              <w:rPr>
                <w:rFonts w:eastAsia="Times New Roman" w:cs="Times New Roman"/>
                <w:color w:val="000000"/>
                <w:sz w:val="22"/>
              </w:rPr>
              <w:t>%</w:t>
            </w:r>
          </w:p>
        </w:tc>
        <w:tc>
          <w:tcPr>
            <w:tcW w:w="0" w:type="auto"/>
            <w:shd w:val="clear" w:color="auto" w:fill="D3DFEE" w:themeFill="accent1" w:themeFillTint="3F"/>
            <w:hideMark/>
          </w:tcPr>
          <w:p w14:paraId="666AECD6" w14:textId="46B7ACC8" w:rsidR="00F66EFE" w:rsidRPr="00305198" w:rsidRDefault="00F66EFE" w:rsidP="008C664A">
            <w:pP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81420E">
              <w:rPr>
                <w:sz w:val="22"/>
              </w:rPr>
              <w:t>Difficulty navigating to Blue Button</w:t>
            </w:r>
            <w:r w:rsidR="00D14C24">
              <w:rPr>
                <w:sz w:val="22"/>
              </w:rPr>
              <w:t>.</w:t>
            </w:r>
          </w:p>
        </w:tc>
        <w:tc>
          <w:tcPr>
            <w:tcW w:w="0" w:type="auto"/>
            <w:shd w:val="clear" w:color="auto" w:fill="D3DFEE" w:themeFill="accent1" w:themeFillTint="3F"/>
            <w:hideMark/>
          </w:tcPr>
          <w:p w14:paraId="2F0CC268" w14:textId="77777777" w:rsidR="00F66EFE" w:rsidRPr="00305198"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auto" w:fill="D3DFEE" w:themeFill="accent1" w:themeFillTint="3F"/>
          </w:tcPr>
          <w:p w14:paraId="178AE281" w14:textId="57426A4F" w:rsidR="00F66EFE" w:rsidRPr="00614DB4" w:rsidRDefault="00F66EFE">
            <w:pPr>
              <w:keepNex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sidRPr="0081420E">
              <w:rPr>
                <w:rFonts w:ascii="Calibri" w:hAnsi="Calibri" w:cs="Calibri"/>
                <w:sz w:val="22"/>
              </w:rPr>
              <w:t>Add additional clarification explaining how Blue Button differs from other health records for users. The name of “Blue Button” also raises some concern</w:t>
            </w:r>
            <w:r w:rsidR="006C4B9A">
              <w:rPr>
                <w:rFonts w:ascii="Calibri" w:hAnsi="Calibri" w:cs="Calibri"/>
                <w:sz w:val="22"/>
              </w:rPr>
              <w:t>,</w:t>
            </w:r>
            <w:r w:rsidRPr="0081420E">
              <w:rPr>
                <w:rFonts w:ascii="Calibri" w:hAnsi="Calibri" w:cs="Calibri"/>
                <w:sz w:val="22"/>
              </w:rPr>
              <w:t xml:space="preserve"> as it has no relation to self-health records and frequently confused users when they were trying to find it. In the previous version of MHV</w:t>
            </w:r>
            <w:r w:rsidR="006C4B9A">
              <w:rPr>
                <w:rFonts w:ascii="Calibri" w:hAnsi="Calibri" w:cs="Calibri"/>
                <w:sz w:val="22"/>
              </w:rPr>
              <w:t>,</w:t>
            </w:r>
            <w:r w:rsidRPr="0081420E">
              <w:rPr>
                <w:rFonts w:ascii="Calibri" w:hAnsi="Calibri" w:cs="Calibri"/>
                <w:sz w:val="22"/>
              </w:rPr>
              <w:t xml:space="preserve"> there was a visual “Blue” Button to accompany the name. </w:t>
            </w:r>
          </w:p>
        </w:tc>
      </w:tr>
      <w:tr w:rsidR="00F66EFE" w:rsidRPr="002561F4" w14:paraId="374376AA" w14:textId="77777777" w:rsidTr="00375B95">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0" w:type="auto"/>
          </w:tcPr>
          <w:p w14:paraId="15897EBF" w14:textId="4B0E4EE6" w:rsidR="00F66EFE" w:rsidRDefault="00F66EFE" w:rsidP="008C664A">
            <w:pPr>
              <w:jc w:val="center"/>
              <w:rPr>
                <w:rFonts w:eastAsia="Times New Roman" w:cs="Times New Roman"/>
                <w:color w:val="000000"/>
                <w:sz w:val="22"/>
              </w:rPr>
            </w:pPr>
            <w:r>
              <w:rPr>
                <w:rFonts w:eastAsia="Times New Roman" w:cs="Times New Roman"/>
                <w:color w:val="000000"/>
                <w:sz w:val="22"/>
              </w:rPr>
              <w:t>2</w:t>
            </w:r>
          </w:p>
        </w:tc>
        <w:tc>
          <w:tcPr>
            <w:tcW w:w="0" w:type="auto"/>
          </w:tcPr>
          <w:p w14:paraId="56D027FF" w14:textId="7EF5BBFF" w:rsidR="00F66EFE"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29</w:t>
            </w:r>
            <w:r w:rsidRPr="00305198">
              <w:rPr>
                <w:rFonts w:eastAsia="Times New Roman" w:cs="Times New Roman"/>
                <w:color w:val="000000"/>
                <w:sz w:val="22"/>
              </w:rPr>
              <w:t>%</w:t>
            </w:r>
          </w:p>
        </w:tc>
        <w:tc>
          <w:tcPr>
            <w:tcW w:w="0" w:type="auto"/>
          </w:tcPr>
          <w:p w14:paraId="0A9B4DD6" w14:textId="29F54D84" w:rsidR="00F66EFE" w:rsidRPr="0081420E" w:rsidRDefault="00F66EFE" w:rsidP="008C664A">
            <w:pPr>
              <w:cnfStyle w:val="000000100000" w:firstRow="0" w:lastRow="0" w:firstColumn="0" w:lastColumn="0" w:oddVBand="0" w:evenVBand="0" w:oddHBand="1" w:evenHBand="0" w:firstRowFirstColumn="0" w:firstRowLastColumn="0" w:lastRowFirstColumn="0" w:lastRowLastColumn="0"/>
              <w:rPr>
                <w:sz w:val="22"/>
              </w:rPr>
            </w:pPr>
            <w:r w:rsidRPr="0081420E">
              <w:rPr>
                <w:sz w:val="22"/>
              </w:rPr>
              <w:t>Difficulty finding the “Compose” button on Secure Messaging page</w:t>
            </w:r>
            <w:r w:rsidR="006C4B9A">
              <w:rPr>
                <w:sz w:val="22"/>
              </w:rPr>
              <w:t>.</w:t>
            </w:r>
          </w:p>
        </w:tc>
        <w:tc>
          <w:tcPr>
            <w:tcW w:w="0" w:type="auto"/>
          </w:tcPr>
          <w:p w14:paraId="0305C950" w14:textId="34494C2F" w:rsidR="00F66EFE" w:rsidRPr="00305198"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Serious</w:t>
            </w:r>
          </w:p>
        </w:tc>
        <w:tc>
          <w:tcPr>
            <w:tcW w:w="0" w:type="auto"/>
          </w:tcPr>
          <w:p w14:paraId="1008A8E1" w14:textId="7A81D14A" w:rsidR="00F66EFE" w:rsidRPr="0081420E" w:rsidRDefault="00F66EFE" w:rsidP="006C4B9A">
            <w:pPr>
              <w:keepNext/>
              <w:cnfStyle w:val="000000100000" w:firstRow="0" w:lastRow="0" w:firstColumn="0" w:lastColumn="0" w:oddVBand="0" w:evenVBand="0" w:oddHBand="1" w:evenHBand="0" w:firstRowFirstColumn="0" w:firstRowLastColumn="0" w:lastRowFirstColumn="0" w:lastRowLastColumn="0"/>
              <w:rPr>
                <w:rFonts w:ascii="Calibri" w:hAnsi="Calibri" w:cs="Calibri"/>
                <w:sz w:val="22"/>
              </w:rPr>
            </w:pPr>
            <w:r>
              <w:rPr>
                <w:rFonts w:ascii="Calibri" w:hAnsi="Calibri" w:cs="Calibri"/>
              </w:rPr>
              <w:t xml:space="preserve">Perform a </w:t>
            </w:r>
            <w:r w:rsidR="000A7731">
              <w:rPr>
                <w:rFonts w:ascii="Calibri" w:hAnsi="Calibri" w:cs="Calibri"/>
              </w:rPr>
              <w:t>Quick Study</w:t>
            </w:r>
            <w:r>
              <w:rPr>
                <w:rFonts w:ascii="Calibri" w:hAnsi="Calibri" w:cs="Calibri"/>
              </w:rPr>
              <w:t xml:space="preserve"> to look more in depth into the ideal positioning for the “Compose” button. Familiarity with the current interface may have skewed task results slightly with participants seeking “New Message” instead.</w:t>
            </w:r>
          </w:p>
        </w:tc>
      </w:tr>
      <w:tr w:rsidR="00F66EFE" w:rsidRPr="002561F4" w14:paraId="2F7D5A79" w14:textId="77777777" w:rsidTr="00375B95">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0" w:type="auto"/>
            <w:shd w:val="clear" w:color="auto" w:fill="D3DFEE" w:themeFill="accent1" w:themeFillTint="3F"/>
          </w:tcPr>
          <w:p w14:paraId="00B9AB1E" w14:textId="3104A015" w:rsidR="00F66EFE" w:rsidRDefault="00F66EFE" w:rsidP="008C664A">
            <w:pPr>
              <w:jc w:val="center"/>
              <w:rPr>
                <w:rFonts w:eastAsia="Times New Roman" w:cs="Times New Roman"/>
                <w:color w:val="000000"/>
                <w:sz w:val="22"/>
              </w:rPr>
            </w:pPr>
            <w:r>
              <w:rPr>
                <w:rFonts w:eastAsia="Times New Roman" w:cs="Times New Roman"/>
                <w:color w:val="000000"/>
                <w:sz w:val="22"/>
              </w:rPr>
              <w:t>8</w:t>
            </w:r>
          </w:p>
        </w:tc>
        <w:tc>
          <w:tcPr>
            <w:tcW w:w="0" w:type="auto"/>
            <w:shd w:val="clear" w:color="auto" w:fill="D3DFEE" w:themeFill="accent1" w:themeFillTint="3F"/>
          </w:tcPr>
          <w:p w14:paraId="6DE64E99" w14:textId="197E2098" w:rsidR="00F66EFE"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Pr>
                <w:rFonts w:eastAsia="Times New Roman" w:cs="Times New Roman"/>
                <w:color w:val="000000"/>
                <w:sz w:val="22"/>
              </w:rPr>
              <w:t>24</w:t>
            </w:r>
            <w:r w:rsidRPr="00305198">
              <w:rPr>
                <w:rFonts w:eastAsia="Times New Roman" w:cs="Times New Roman"/>
                <w:color w:val="000000"/>
                <w:sz w:val="22"/>
              </w:rPr>
              <w:t>%</w:t>
            </w:r>
          </w:p>
        </w:tc>
        <w:tc>
          <w:tcPr>
            <w:tcW w:w="0" w:type="auto"/>
            <w:shd w:val="clear" w:color="auto" w:fill="D3DFEE" w:themeFill="accent1" w:themeFillTint="3F"/>
          </w:tcPr>
          <w:p w14:paraId="37624655" w14:textId="6146F433" w:rsidR="00F66EFE" w:rsidRPr="0081420E" w:rsidRDefault="00F66EFE" w:rsidP="008C664A">
            <w:pPr>
              <w:cnfStyle w:val="000000010000" w:firstRow="0" w:lastRow="0" w:firstColumn="0" w:lastColumn="0" w:oddVBand="0" w:evenVBand="0" w:oddHBand="0" w:evenHBand="1" w:firstRowFirstColumn="0" w:firstRowLastColumn="0" w:lastRowFirstColumn="0" w:lastRowLastColumn="0"/>
              <w:rPr>
                <w:sz w:val="22"/>
              </w:rPr>
            </w:pPr>
            <w:r w:rsidRPr="0081420E">
              <w:rPr>
                <w:sz w:val="22"/>
              </w:rPr>
              <w:t>Difficulty proceeding beyond the initial page of Blue Button</w:t>
            </w:r>
            <w:r w:rsidR="006C4B9A">
              <w:rPr>
                <w:sz w:val="22"/>
              </w:rPr>
              <w:t>.</w:t>
            </w:r>
          </w:p>
        </w:tc>
        <w:tc>
          <w:tcPr>
            <w:tcW w:w="0" w:type="auto"/>
            <w:shd w:val="clear" w:color="auto" w:fill="D3DFEE" w:themeFill="accent1" w:themeFillTint="3F"/>
          </w:tcPr>
          <w:p w14:paraId="50310EE8" w14:textId="3FBF0E74" w:rsidR="00F66EFE" w:rsidRDefault="00F66EFE" w:rsidP="008C664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sz w:val="22"/>
              </w:rPr>
            </w:pPr>
            <w:r>
              <w:rPr>
                <w:rFonts w:eastAsia="Times New Roman" w:cs="Times New Roman"/>
                <w:color w:val="000000"/>
                <w:sz w:val="22"/>
              </w:rPr>
              <w:t>Serious</w:t>
            </w:r>
          </w:p>
        </w:tc>
        <w:tc>
          <w:tcPr>
            <w:tcW w:w="0" w:type="auto"/>
            <w:shd w:val="clear" w:color="auto" w:fill="D3DFEE" w:themeFill="accent1" w:themeFillTint="3F"/>
          </w:tcPr>
          <w:p w14:paraId="0515C6EE" w14:textId="1F9A4BFD" w:rsidR="00F66EFE" w:rsidRDefault="00F66EFE">
            <w:pPr>
              <w:keepNext/>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1420E">
              <w:rPr>
                <w:rFonts w:ascii="Calibri" w:hAnsi="Calibri" w:cs="Calibri"/>
                <w:sz w:val="22"/>
              </w:rPr>
              <w:t>Redesign the initial Blue Button page to better inform users of the update that is occurring and the purpose. Users should be informed that they can manually refresh to process the update and should also be informed that they can continue without waiting.</w:t>
            </w:r>
          </w:p>
        </w:tc>
      </w:tr>
      <w:tr w:rsidR="00F66EFE" w:rsidRPr="002561F4" w14:paraId="44FF65C8" w14:textId="77777777" w:rsidTr="00375B95">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0" w:type="auto"/>
          </w:tcPr>
          <w:p w14:paraId="112C1870" w14:textId="78B1374C" w:rsidR="00F66EFE" w:rsidRDefault="00F66EFE" w:rsidP="008C664A">
            <w:pPr>
              <w:jc w:val="center"/>
              <w:rPr>
                <w:rFonts w:eastAsia="Times New Roman" w:cs="Times New Roman"/>
                <w:color w:val="000000"/>
                <w:sz w:val="22"/>
              </w:rPr>
            </w:pPr>
            <w:r>
              <w:rPr>
                <w:rFonts w:eastAsia="Times New Roman" w:cs="Times New Roman"/>
                <w:color w:val="000000"/>
                <w:sz w:val="22"/>
              </w:rPr>
              <w:t>6</w:t>
            </w:r>
          </w:p>
        </w:tc>
        <w:tc>
          <w:tcPr>
            <w:tcW w:w="0" w:type="auto"/>
          </w:tcPr>
          <w:p w14:paraId="63B23B6E" w14:textId="41A347BC" w:rsidR="00F66EFE"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Pr>
                <w:rFonts w:eastAsia="Times New Roman" w:cs="Times New Roman"/>
                <w:color w:val="000000"/>
                <w:sz w:val="22"/>
              </w:rPr>
              <w:t>18</w:t>
            </w:r>
            <w:r w:rsidRPr="00305198">
              <w:rPr>
                <w:rFonts w:eastAsia="Times New Roman" w:cs="Times New Roman"/>
                <w:color w:val="000000"/>
                <w:sz w:val="22"/>
              </w:rPr>
              <w:t>%</w:t>
            </w:r>
          </w:p>
        </w:tc>
        <w:tc>
          <w:tcPr>
            <w:tcW w:w="0" w:type="auto"/>
          </w:tcPr>
          <w:p w14:paraId="479ED463" w14:textId="7A132D27" w:rsidR="00F66EFE" w:rsidRPr="0081420E" w:rsidRDefault="00F66EFE" w:rsidP="008C664A">
            <w:pPr>
              <w:cnfStyle w:val="000000100000" w:firstRow="0" w:lastRow="0" w:firstColumn="0" w:lastColumn="0" w:oddVBand="0" w:evenVBand="0" w:oddHBand="1" w:evenHBand="0" w:firstRowFirstColumn="0" w:firstRowLastColumn="0" w:lastRowFirstColumn="0" w:lastRowLastColumn="0"/>
              <w:rPr>
                <w:sz w:val="22"/>
              </w:rPr>
            </w:pPr>
            <w:r w:rsidRPr="0081420E">
              <w:rPr>
                <w:sz w:val="22"/>
              </w:rPr>
              <w:t>Participants confused by “All” sorting under appointments</w:t>
            </w:r>
            <w:r w:rsidR="006C4B9A">
              <w:rPr>
                <w:sz w:val="22"/>
              </w:rPr>
              <w:t>.</w:t>
            </w:r>
          </w:p>
        </w:tc>
        <w:tc>
          <w:tcPr>
            <w:tcW w:w="0" w:type="auto"/>
          </w:tcPr>
          <w:p w14:paraId="3346A33F" w14:textId="1C9507BC" w:rsidR="00F66EFE" w:rsidRDefault="00F66EFE" w:rsidP="008C664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305198">
              <w:rPr>
                <w:rFonts w:eastAsia="Times New Roman" w:cs="Times New Roman"/>
                <w:color w:val="000000"/>
                <w:sz w:val="22"/>
              </w:rPr>
              <w:t>Serious</w:t>
            </w:r>
          </w:p>
        </w:tc>
        <w:tc>
          <w:tcPr>
            <w:tcW w:w="0" w:type="auto"/>
          </w:tcPr>
          <w:p w14:paraId="37F17417" w14:textId="730FB514" w:rsidR="00F66EFE" w:rsidRPr="0081420E" w:rsidRDefault="00F66EFE">
            <w:pPr>
              <w:keepNext/>
              <w:cnfStyle w:val="000000100000" w:firstRow="0" w:lastRow="0" w:firstColumn="0" w:lastColumn="0" w:oddVBand="0" w:evenVBand="0" w:oddHBand="1" w:evenHBand="0" w:firstRowFirstColumn="0" w:firstRowLastColumn="0" w:lastRowFirstColumn="0" w:lastRowLastColumn="0"/>
              <w:rPr>
                <w:rFonts w:ascii="Calibri" w:hAnsi="Calibri" w:cs="Calibri"/>
                <w:sz w:val="22"/>
              </w:rPr>
            </w:pPr>
            <w:r w:rsidRPr="0081420E">
              <w:rPr>
                <w:rFonts w:ascii="Calibri" w:hAnsi="Calibri" w:cs="Calibri"/>
                <w:sz w:val="22"/>
              </w:rPr>
              <w:t xml:space="preserve">Performing a </w:t>
            </w:r>
            <w:r w:rsidR="000A7731">
              <w:rPr>
                <w:rFonts w:ascii="Calibri" w:hAnsi="Calibri" w:cs="Calibri"/>
                <w:sz w:val="22"/>
              </w:rPr>
              <w:t>Quick Study</w:t>
            </w:r>
            <w:r w:rsidRPr="0081420E">
              <w:rPr>
                <w:rFonts w:ascii="Calibri" w:hAnsi="Calibri" w:cs="Calibri"/>
                <w:sz w:val="22"/>
              </w:rPr>
              <w:t xml:space="preserve"> to determine the worth of the “All” section and possibly consider removing it entirely. </w:t>
            </w:r>
          </w:p>
        </w:tc>
      </w:tr>
    </w:tbl>
    <w:p w14:paraId="5CE01219" w14:textId="3B1F61B2" w:rsidR="0049252D" w:rsidRDefault="0049252D" w:rsidP="0049252D">
      <w:pPr>
        <w:pStyle w:val="Caption"/>
        <w:jc w:val="center"/>
      </w:pPr>
      <w:r>
        <w:t xml:space="preserve">Table </w:t>
      </w:r>
      <w:fldSimple w:instr=" SEQ Table \* ARABIC ">
        <w:r w:rsidR="008B23A0">
          <w:rPr>
            <w:noProof/>
          </w:rPr>
          <w:t>2</w:t>
        </w:r>
      </w:fldSimple>
      <w:r>
        <w:t xml:space="preserve">: Summary of </w:t>
      </w:r>
      <w:r w:rsidR="00EA356C">
        <w:t>Serious</w:t>
      </w:r>
      <w:r>
        <w:t xml:space="preserve"> findings and recommendations</w:t>
      </w:r>
    </w:p>
    <w:p w14:paraId="1B234072" w14:textId="77777777" w:rsidR="0049252D" w:rsidRDefault="0049252D" w:rsidP="0049252D">
      <w:pPr>
        <w:pStyle w:val="ListParagraph"/>
        <w:spacing w:after="0" w:line="240" w:lineRule="auto"/>
        <w:ind w:left="1080"/>
      </w:pPr>
    </w:p>
    <w:p w14:paraId="326C1674" w14:textId="633A9909" w:rsidR="0049252D" w:rsidRDefault="0049252D" w:rsidP="0049252D">
      <w:r>
        <w:t xml:space="preserve">Considering both the frequency of occurrence and impact of use on the website, HFE recommends </w:t>
      </w:r>
      <w:r w:rsidR="00761673">
        <w:t>remediating all</w:t>
      </w:r>
      <w:r>
        <w:t xml:space="preserve"> </w:t>
      </w:r>
      <w:proofErr w:type="gramStart"/>
      <w:r w:rsidR="00EA356C">
        <w:t>Serious</w:t>
      </w:r>
      <w:proofErr w:type="gramEnd"/>
      <w:r>
        <w:t xml:space="preserve"> issues </w:t>
      </w:r>
      <w:r w:rsidR="00721E83">
        <w:t>prior to launch</w:t>
      </w:r>
      <w:r>
        <w:t xml:space="preserve">. Additionally, while </w:t>
      </w:r>
      <w:r w:rsidR="00EA356C">
        <w:t>Moderate</w:t>
      </w:r>
      <w:r>
        <w:t xml:space="preserve"> and minor issues aren’t as critical as </w:t>
      </w:r>
      <w:proofErr w:type="gramStart"/>
      <w:r w:rsidR="00EA356C">
        <w:t>Serious</w:t>
      </w:r>
      <w:proofErr w:type="gramEnd"/>
      <w:r>
        <w:t xml:space="preserve"> issues in terms of their impact on the website, HFE recommends that as many issues as possible are addressed to </w:t>
      </w:r>
      <w:r w:rsidR="00761673">
        <w:t xml:space="preserve">improve </w:t>
      </w:r>
      <w:r>
        <w:t>the end-user experience.</w:t>
      </w:r>
    </w:p>
    <w:p w14:paraId="513E0446" w14:textId="77777777" w:rsidR="00127865" w:rsidRDefault="00127865" w:rsidP="0049252D"/>
    <w:p w14:paraId="39139391" w14:textId="77777777" w:rsidR="00127865" w:rsidRDefault="00127865" w:rsidP="0049252D"/>
    <w:p w14:paraId="3F10E76F" w14:textId="77777777" w:rsidR="00127865" w:rsidRDefault="00127865" w:rsidP="0049252D"/>
    <w:p w14:paraId="07B6854D" w14:textId="1A6E7CFA" w:rsidR="00127865" w:rsidRDefault="00127865" w:rsidP="0049252D"/>
    <w:p w14:paraId="4CB82F32" w14:textId="77777777" w:rsidR="006C4B9A" w:rsidRDefault="006C4B9A" w:rsidP="0049252D"/>
    <w:p w14:paraId="50F77EEF" w14:textId="77777777" w:rsidR="006C4B9A" w:rsidRDefault="006C4B9A" w:rsidP="0049252D"/>
    <w:p w14:paraId="77A62D17" w14:textId="77777777" w:rsidR="00362381" w:rsidRPr="00362381" w:rsidRDefault="00362381" w:rsidP="0007269D">
      <w:pPr>
        <w:pStyle w:val="Heading1"/>
      </w:pPr>
      <w:bookmarkStart w:id="32" w:name="_Toc443556340"/>
      <w:r w:rsidRPr="00362381">
        <w:lastRenderedPageBreak/>
        <w:t>Introduction</w:t>
      </w:r>
      <w:bookmarkEnd w:id="32"/>
    </w:p>
    <w:p w14:paraId="3D1CBA1A" w14:textId="77777777" w:rsidR="00362381" w:rsidRPr="00BF57AA" w:rsidRDefault="00362381" w:rsidP="00B212F4">
      <w:pPr>
        <w:pStyle w:val="Heading2"/>
        <w:rPr>
          <w:rFonts w:ascii="Calibri" w:hAnsi="Calibri" w:cs="Calibri"/>
          <w:color w:val="auto"/>
        </w:rPr>
      </w:pPr>
      <w:bookmarkStart w:id="33" w:name="_Toc443556341"/>
      <w:r w:rsidRPr="00362381">
        <w:t>Study Details</w:t>
      </w:r>
      <w:bookmarkEnd w:id="33"/>
    </w:p>
    <w:p w14:paraId="121C3CE8" w14:textId="77777777" w:rsidR="0093448B" w:rsidRDefault="00B212F4" w:rsidP="0093448B">
      <w:pPr>
        <w:autoSpaceDE w:val="0"/>
        <w:autoSpaceDN w:val="0"/>
        <w:adjustRightInd w:val="0"/>
        <w:spacing w:after="0" w:line="360" w:lineRule="auto"/>
        <w:ind w:left="547"/>
        <w:rPr>
          <w:rFonts w:cs="Calibri"/>
          <w:b/>
          <w:bCs/>
        </w:rPr>
      </w:pPr>
      <w:r w:rsidRPr="00BF57AA">
        <w:rPr>
          <w:rFonts w:ascii="Calibri" w:hAnsi="Calibri" w:cs="Calibri"/>
          <w:b/>
          <w:bCs/>
        </w:rPr>
        <w:t xml:space="preserve">Study Author(s): </w:t>
      </w:r>
      <w:r w:rsidRPr="00BF57AA">
        <w:rPr>
          <w:rFonts w:ascii="Calibri" w:hAnsi="Calibri" w:cs="Calibri"/>
          <w:b/>
          <w:bCs/>
        </w:rPr>
        <w:tab/>
      </w:r>
      <w:r w:rsidR="0093448B" w:rsidRPr="009E13F2">
        <w:rPr>
          <w:rFonts w:cs="Calibri"/>
          <w:bCs/>
        </w:rPr>
        <w:t>Victory</w:t>
      </w:r>
      <w:r w:rsidR="0093448B">
        <w:rPr>
          <w:rFonts w:cs="Calibri"/>
          <w:bCs/>
        </w:rPr>
        <w:t xml:space="preserve"> A. Marasigan (ArcSource Group)</w:t>
      </w:r>
    </w:p>
    <w:p w14:paraId="6059525E" w14:textId="77777777" w:rsidR="0093448B" w:rsidRDefault="0093448B" w:rsidP="0093448B">
      <w:pPr>
        <w:autoSpaceDE w:val="0"/>
        <w:autoSpaceDN w:val="0"/>
        <w:adjustRightInd w:val="0"/>
        <w:spacing w:after="0" w:line="360" w:lineRule="auto"/>
        <w:ind w:left="2707" w:firstLine="173"/>
        <w:rPr>
          <w:rFonts w:cs="Calibri"/>
        </w:rPr>
      </w:pPr>
      <w:r>
        <w:rPr>
          <w:rFonts w:cs="Calibri"/>
        </w:rPr>
        <w:t>William Plew (VA OIA HFE)</w:t>
      </w:r>
    </w:p>
    <w:p w14:paraId="5DB9C1EE" w14:textId="77777777" w:rsidR="0093448B" w:rsidRPr="00363EC9" w:rsidRDefault="0093448B" w:rsidP="0093448B">
      <w:pPr>
        <w:autoSpaceDE w:val="0"/>
        <w:autoSpaceDN w:val="0"/>
        <w:adjustRightInd w:val="0"/>
        <w:spacing w:after="0" w:line="360" w:lineRule="auto"/>
        <w:ind w:left="547"/>
        <w:rPr>
          <w:rFonts w:cs="Calibri"/>
        </w:rPr>
      </w:pPr>
      <w:r w:rsidRPr="00363EC9">
        <w:rPr>
          <w:rFonts w:cs="Calibri"/>
          <w:b/>
          <w:bCs/>
        </w:rPr>
        <w:t>HF</w:t>
      </w:r>
      <w:r>
        <w:rPr>
          <w:rFonts w:cs="Calibri"/>
          <w:b/>
          <w:bCs/>
        </w:rPr>
        <w:t>E</w:t>
      </w:r>
      <w:r w:rsidRPr="00363EC9">
        <w:rPr>
          <w:rFonts w:cs="Calibri"/>
          <w:b/>
          <w:bCs/>
        </w:rPr>
        <w:t xml:space="preserve"> Point of Contact:</w:t>
      </w:r>
      <w:r w:rsidRPr="00363EC9">
        <w:rPr>
          <w:rFonts w:cs="Calibri"/>
        </w:rPr>
        <w:tab/>
        <w:t xml:space="preserve">Nancy Wilck </w:t>
      </w:r>
      <w:r>
        <w:rPr>
          <w:rFonts w:cs="Calibri"/>
        </w:rPr>
        <w:t>(VA OIA HFE)</w:t>
      </w:r>
    </w:p>
    <w:p w14:paraId="3A51A2E0" w14:textId="77777777" w:rsidR="0093448B" w:rsidRPr="00DE20FF" w:rsidRDefault="0093448B" w:rsidP="0093448B">
      <w:pPr>
        <w:autoSpaceDE w:val="0"/>
        <w:autoSpaceDN w:val="0"/>
        <w:adjustRightInd w:val="0"/>
        <w:spacing w:after="0" w:line="360" w:lineRule="auto"/>
        <w:ind w:left="547"/>
        <w:rPr>
          <w:rFonts w:cs="Calibri"/>
        </w:rPr>
      </w:pPr>
      <w:r w:rsidRPr="00363EC9">
        <w:rPr>
          <w:rFonts w:cs="Calibri"/>
          <w:b/>
          <w:bCs/>
        </w:rPr>
        <w:t>Application:</w:t>
      </w:r>
      <w:r w:rsidRPr="00363EC9">
        <w:rPr>
          <w:rFonts w:cs="Calibri"/>
        </w:rPr>
        <w:tab/>
      </w:r>
      <w:r w:rsidRPr="00363EC9">
        <w:rPr>
          <w:rFonts w:cs="Calibri"/>
        </w:rPr>
        <w:tab/>
      </w:r>
      <w:r>
        <w:rPr>
          <w:rFonts w:cs="Calibri"/>
        </w:rPr>
        <w:t>My Health</w:t>
      </w:r>
      <w:r w:rsidRPr="00F904D7">
        <w:rPr>
          <w:rFonts w:cs="Calibri"/>
          <w:b/>
          <w:i/>
        </w:rPr>
        <w:t>e</w:t>
      </w:r>
      <w:r>
        <w:rPr>
          <w:rFonts w:cs="Calibri"/>
        </w:rPr>
        <w:t>Vet (MHV) Patient Portal Redesign</w:t>
      </w:r>
    </w:p>
    <w:p w14:paraId="68E235ED" w14:textId="77777777" w:rsidR="0093448B" w:rsidRPr="00363EC9" w:rsidRDefault="0093448B" w:rsidP="0093448B">
      <w:pPr>
        <w:autoSpaceDE w:val="0"/>
        <w:autoSpaceDN w:val="0"/>
        <w:adjustRightInd w:val="0"/>
        <w:spacing w:after="0" w:line="360" w:lineRule="auto"/>
        <w:ind w:left="547"/>
        <w:rPr>
          <w:rFonts w:cs="Calibri"/>
        </w:rPr>
      </w:pPr>
      <w:r w:rsidRPr="007E6C0E">
        <w:rPr>
          <w:rFonts w:cs="Calibri"/>
          <w:b/>
          <w:bCs/>
        </w:rPr>
        <w:t>Study Sponsor:</w:t>
      </w:r>
      <w:r w:rsidRPr="007E6C0E">
        <w:rPr>
          <w:rFonts w:cs="Calibri"/>
        </w:rPr>
        <w:tab/>
      </w:r>
      <w:r w:rsidRPr="007E6C0E">
        <w:rPr>
          <w:rFonts w:cs="Calibri"/>
        </w:rPr>
        <w:tab/>
        <w:t>Jeff Sartori</w:t>
      </w:r>
      <w:r>
        <w:rPr>
          <w:rFonts w:cs="Calibri"/>
        </w:rPr>
        <w:t xml:space="preserve"> (VA CH)</w:t>
      </w:r>
      <w:r w:rsidRPr="007E6C0E">
        <w:rPr>
          <w:rFonts w:cs="Calibri"/>
        </w:rPr>
        <w:t xml:space="preserve"> Connected Health</w:t>
      </w:r>
      <w:r>
        <w:rPr>
          <w:rFonts w:cs="Calibri"/>
        </w:rPr>
        <w:t>: MHV</w:t>
      </w:r>
    </w:p>
    <w:p w14:paraId="493BBB09" w14:textId="5968C8F8" w:rsidR="0093448B" w:rsidRPr="00363EC9" w:rsidRDefault="0093448B" w:rsidP="0093448B">
      <w:pPr>
        <w:autoSpaceDE w:val="0"/>
        <w:autoSpaceDN w:val="0"/>
        <w:adjustRightInd w:val="0"/>
        <w:spacing w:after="0" w:line="360" w:lineRule="auto"/>
        <w:ind w:left="547"/>
        <w:rPr>
          <w:rFonts w:cs="Calibri"/>
        </w:rPr>
      </w:pPr>
      <w:r w:rsidRPr="00363EC9">
        <w:rPr>
          <w:rFonts w:cs="Calibri"/>
          <w:b/>
          <w:bCs/>
        </w:rPr>
        <w:t>Developer POCs:</w:t>
      </w:r>
      <w:r w:rsidRPr="00363EC9">
        <w:rPr>
          <w:rFonts w:cs="Calibri"/>
        </w:rPr>
        <w:tab/>
      </w:r>
      <w:r>
        <w:rPr>
          <w:rFonts w:cs="Calibri"/>
        </w:rPr>
        <w:t>Paul Trumble (</w:t>
      </w:r>
      <w:r w:rsidR="00A16823">
        <w:rPr>
          <w:rFonts w:cs="Calibri"/>
        </w:rPr>
        <w:t>C</w:t>
      </w:r>
      <w:r>
        <w:rPr>
          <w:rFonts w:cs="Calibri"/>
        </w:rPr>
        <w:t>SRA), Stephanie Sonnenfelt (</w:t>
      </w:r>
      <w:r w:rsidR="00A16823">
        <w:rPr>
          <w:rFonts w:cs="Calibri"/>
        </w:rPr>
        <w:t>C</w:t>
      </w:r>
      <w:r>
        <w:rPr>
          <w:rFonts w:cs="Calibri"/>
        </w:rPr>
        <w:t>SRA)</w:t>
      </w:r>
    </w:p>
    <w:p w14:paraId="13831E5D" w14:textId="77777777" w:rsidR="0093448B" w:rsidRDefault="0093448B" w:rsidP="0093448B">
      <w:pPr>
        <w:autoSpaceDE w:val="0"/>
        <w:autoSpaceDN w:val="0"/>
        <w:adjustRightInd w:val="0"/>
        <w:spacing w:after="0" w:line="360" w:lineRule="auto"/>
        <w:ind w:left="547"/>
        <w:rPr>
          <w:rFonts w:cs="Calibri"/>
          <w:bCs/>
        </w:rPr>
      </w:pPr>
      <w:r w:rsidRPr="00363EC9">
        <w:rPr>
          <w:rFonts w:cs="Calibri"/>
          <w:b/>
          <w:bCs/>
        </w:rPr>
        <w:t>Devices(s):</w:t>
      </w:r>
      <w:r w:rsidRPr="00363EC9">
        <w:rPr>
          <w:rFonts w:cs="Calibri"/>
          <w:bCs/>
        </w:rPr>
        <w:tab/>
      </w:r>
      <w:r w:rsidRPr="00363EC9">
        <w:rPr>
          <w:rFonts w:cs="Calibri"/>
          <w:bCs/>
        </w:rPr>
        <w:tab/>
      </w:r>
      <w:r>
        <w:rPr>
          <w:rFonts w:cs="Calibri"/>
          <w:bCs/>
        </w:rPr>
        <w:t xml:space="preserve">Demo and Production Environments, </w:t>
      </w:r>
      <w:r w:rsidRPr="00363EC9">
        <w:rPr>
          <w:rFonts w:cs="Calibri"/>
          <w:bCs/>
        </w:rPr>
        <w:t xml:space="preserve">Mobile and Laptop </w:t>
      </w:r>
    </w:p>
    <w:p w14:paraId="2830A450" w14:textId="77777777" w:rsidR="0093448B" w:rsidRPr="00363EC9" w:rsidRDefault="0093448B" w:rsidP="0093448B">
      <w:pPr>
        <w:autoSpaceDE w:val="0"/>
        <w:autoSpaceDN w:val="0"/>
        <w:adjustRightInd w:val="0"/>
        <w:spacing w:after="0" w:line="360" w:lineRule="auto"/>
        <w:ind w:left="2707" w:firstLine="173"/>
        <w:rPr>
          <w:rFonts w:cs="Calibri"/>
          <w:bCs/>
        </w:rPr>
      </w:pPr>
      <w:proofErr w:type="gramStart"/>
      <w:r w:rsidRPr="00363EC9">
        <w:rPr>
          <w:rFonts w:cs="Calibri"/>
          <w:bCs/>
        </w:rPr>
        <w:t>Devices</w:t>
      </w:r>
      <w:r>
        <w:rPr>
          <w:rFonts w:cs="Calibri"/>
          <w:bCs/>
        </w:rPr>
        <w:t>,</w:t>
      </w:r>
      <w:proofErr w:type="gramEnd"/>
      <w:r>
        <w:rPr>
          <w:rFonts w:cs="Calibri"/>
          <w:bCs/>
        </w:rPr>
        <w:t xml:space="preserve"> and online tools</w:t>
      </w:r>
    </w:p>
    <w:p w14:paraId="6D1C5253" w14:textId="77777777" w:rsidR="0093448B" w:rsidRPr="00362381" w:rsidRDefault="0093448B" w:rsidP="0093448B">
      <w:pPr>
        <w:pStyle w:val="Heading2"/>
      </w:pPr>
      <w:bookmarkStart w:id="34" w:name="_Toc441056891"/>
      <w:bookmarkStart w:id="35" w:name="_Toc443556342"/>
      <w:r w:rsidRPr="00362381">
        <w:t>Application Description</w:t>
      </w:r>
      <w:bookmarkEnd w:id="34"/>
      <w:bookmarkEnd w:id="35"/>
    </w:p>
    <w:p w14:paraId="728F1C02" w14:textId="77777777" w:rsidR="0093448B" w:rsidRDefault="0093448B" w:rsidP="0093448B">
      <w:r w:rsidRPr="000E69FC">
        <w:t xml:space="preserve">My </w:t>
      </w:r>
      <w:r>
        <w:t>Health</w:t>
      </w:r>
      <w:r w:rsidRPr="00F904D7">
        <w:rPr>
          <w:b/>
          <w:i/>
        </w:rPr>
        <w:t>e</w:t>
      </w:r>
      <w:r>
        <w:t>Vet (MHV)</w:t>
      </w:r>
      <w:r w:rsidRPr="000E69FC">
        <w:t xml:space="preserve"> was desi</w:t>
      </w:r>
      <w:r>
        <w:t>gned for Veterans, active duty s</w:t>
      </w:r>
      <w:r w:rsidRPr="000E69FC">
        <w:t>ervice</w:t>
      </w:r>
      <w:r>
        <w:t xml:space="preserve"> m</w:t>
      </w:r>
      <w:r w:rsidRPr="000E69FC">
        <w:t>embers, their dependents</w:t>
      </w:r>
      <w:r>
        <w:t>,</w:t>
      </w:r>
      <w:r w:rsidRPr="000E69FC">
        <w:t xml:space="preserve"> and caregivers. </w:t>
      </w:r>
      <w:r>
        <w:t>It</w:t>
      </w:r>
      <w:r w:rsidRPr="000E69FC">
        <w:t xml:space="preserve"> helps </w:t>
      </w:r>
      <w:r>
        <w:t xml:space="preserve">them to </w:t>
      </w:r>
      <w:r w:rsidRPr="000E69FC">
        <w:t xml:space="preserve">partner with </w:t>
      </w:r>
      <w:r>
        <w:t xml:space="preserve">their </w:t>
      </w:r>
      <w:r w:rsidRPr="000E69FC">
        <w:t>health care team</w:t>
      </w:r>
      <w:r>
        <w:t xml:space="preserve"> by providing</w:t>
      </w:r>
      <w:r w:rsidRPr="000E69FC">
        <w:t xml:space="preserve"> </w:t>
      </w:r>
      <w:r>
        <w:t>information</w:t>
      </w:r>
      <w:r w:rsidRPr="000E69FC">
        <w:t xml:space="preserve"> and tools to make informed decisions and manage </w:t>
      </w:r>
      <w:r>
        <w:t xml:space="preserve">their </w:t>
      </w:r>
      <w:r w:rsidRPr="000E69FC">
        <w:t>health care</w:t>
      </w:r>
      <w:r>
        <w:t xml:space="preserve">.   After producing and supporting MHV for more than ten years, the VA has developed a redesign of the patient portal, based on user feedback and needs. The patient portal’s development team has built the new MHV portal on a LifeRay™ Content Management System (CMS) framework.  The team worked in an </w:t>
      </w:r>
      <w:proofErr w:type="gramStart"/>
      <w:r>
        <w:t>Agile</w:t>
      </w:r>
      <w:proofErr w:type="gramEnd"/>
      <w:r>
        <w:t xml:space="preserve"> environment, a method of software development that divides work into short phases where the results and product are frequently evaluated and adapted to needs. </w:t>
      </w:r>
    </w:p>
    <w:p w14:paraId="77325B41" w14:textId="77777777" w:rsidR="0093448B" w:rsidRPr="00362381" w:rsidRDefault="0093448B" w:rsidP="0093448B">
      <w:pPr>
        <w:pStyle w:val="Heading2"/>
      </w:pPr>
      <w:bookmarkStart w:id="36" w:name="_Toc441056892"/>
      <w:bookmarkStart w:id="37" w:name="_Toc443556343"/>
      <w:r w:rsidRPr="00362381">
        <w:t>Study Objectives</w:t>
      </w:r>
      <w:bookmarkEnd w:id="36"/>
      <w:bookmarkEnd w:id="37"/>
    </w:p>
    <w:p w14:paraId="61E3C76B" w14:textId="02005494" w:rsidR="00AA0EA2" w:rsidRDefault="00AA0EA2" w:rsidP="00AA0EA2">
      <w:r>
        <w:t>For the redesign of My Health</w:t>
      </w:r>
      <w:r>
        <w:rPr>
          <w:b/>
        </w:rPr>
        <w:t>e</w:t>
      </w:r>
      <w:r>
        <w:t xml:space="preserve">Vet, HFE collected data for key capabilities using a summative test methodology, repeating tasks (or analogous tasks) from the </w:t>
      </w:r>
      <w:r w:rsidR="00375B95">
        <w:t xml:space="preserve">2015 </w:t>
      </w:r>
      <w:r>
        <w:t>baseline study.  The data was used to validate the usability of the new design, and to determine what level of improvement has been made since the baseline study. The study design followed traditional summative testing guidelines or format. Seventeen participants</w:t>
      </w:r>
      <w:r w:rsidR="006C4B9A">
        <w:t>,</w:t>
      </w:r>
      <w:r>
        <w:t xml:space="preserve"> representing the range of target users (men and women ages 40-60, see complete criteria in </w:t>
      </w:r>
      <w:hyperlink w:anchor="_Participant_Recruitment,_Screening" w:history="1">
        <w:r w:rsidRPr="005F5FBB">
          <w:rPr>
            <w:rStyle w:val="Hyperlink"/>
          </w:rPr>
          <w:t>Participant Recruitment, Screening, &amp; Scheduling</w:t>
        </w:r>
      </w:hyperlink>
      <w:r>
        <w:t>)</w:t>
      </w:r>
      <w:r w:rsidR="006C4B9A">
        <w:t>,</w:t>
      </w:r>
      <w:r>
        <w:t xml:space="preserve"> were </w:t>
      </w:r>
      <w:r w:rsidRPr="00CA3071">
        <w:t xml:space="preserve">recruited from </w:t>
      </w:r>
      <w:r w:rsidRPr="00381079">
        <w:t>the greater Nashville area</w:t>
      </w:r>
      <w:r w:rsidRPr="00CA3071">
        <w:t xml:space="preserve"> for </w:t>
      </w:r>
      <w:r w:rsidRPr="00F863B9">
        <w:t>test sessions at HFE’s Informatics Research and Design Center (IRDC)</w:t>
      </w:r>
      <w:r w:rsidRPr="00CA3071">
        <w:t xml:space="preserve"> over the course of </w:t>
      </w:r>
      <w:r w:rsidRPr="00381079">
        <w:t>eight days, January 2</w:t>
      </w:r>
      <w:r>
        <w:t>7</w:t>
      </w:r>
      <w:r w:rsidRPr="00381079">
        <w:t xml:space="preserve"> - February 5, 2016</w:t>
      </w:r>
      <w:r w:rsidRPr="00CA3071">
        <w:t xml:space="preserve">. Participants </w:t>
      </w:r>
      <w:r>
        <w:t>were</w:t>
      </w:r>
      <w:r w:rsidRPr="00CA3071">
        <w:t xml:space="preserve"> asked to complete </w:t>
      </w:r>
      <w:r w:rsidRPr="00381079">
        <w:t>ten</w:t>
      </w:r>
      <w:r w:rsidRPr="00CA3071">
        <w:t xml:space="preserve"> common tasks in </w:t>
      </w:r>
      <w:r w:rsidRPr="00381079">
        <w:t>six</w:t>
      </w:r>
      <w:r w:rsidRPr="00CA3071">
        <w:t xml:space="preserve"> of the most commonly used focus areas of MHV, including:</w:t>
      </w:r>
    </w:p>
    <w:p w14:paraId="7A6648FB" w14:textId="77777777" w:rsidR="00AA0EA2" w:rsidRDefault="00AA0EA2" w:rsidP="0081420E">
      <w:pPr>
        <w:pStyle w:val="ListParagraph"/>
        <w:numPr>
          <w:ilvl w:val="0"/>
          <w:numId w:val="16"/>
        </w:numPr>
      </w:pPr>
      <w:r>
        <w:t>Logon (1 task)</w:t>
      </w:r>
    </w:p>
    <w:p w14:paraId="410AC1B7" w14:textId="77777777" w:rsidR="00AA0EA2" w:rsidRDefault="00AA0EA2" w:rsidP="0081420E">
      <w:pPr>
        <w:pStyle w:val="ListParagraph"/>
        <w:numPr>
          <w:ilvl w:val="0"/>
          <w:numId w:val="16"/>
        </w:numPr>
      </w:pPr>
      <w:r>
        <w:t>Rx Refill (2 tasks)</w:t>
      </w:r>
    </w:p>
    <w:p w14:paraId="54B65F1F" w14:textId="77777777" w:rsidR="00AA0EA2" w:rsidRDefault="00AA0EA2" w:rsidP="0081420E">
      <w:pPr>
        <w:pStyle w:val="ListParagraph"/>
        <w:numPr>
          <w:ilvl w:val="0"/>
          <w:numId w:val="16"/>
        </w:numPr>
      </w:pPr>
      <w:r>
        <w:t>Secure Messaging (2 tasks)</w:t>
      </w:r>
    </w:p>
    <w:p w14:paraId="736C19B3" w14:textId="1BBD3B8B" w:rsidR="00AA0EA2" w:rsidRDefault="00AA0EA2" w:rsidP="0081420E">
      <w:pPr>
        <w:pStyle w:val="ListParagraph"/>
        <w:numPr>
          <w:ilvl w:val="0"/>
          <w:numId w:val="16"/>
        </w:numPr>
      </w:pPr>
      <w:r>
        <w:t>Appointments (</w:t>
      </w:r>
      <w:r w:rsidR="001B1264">
        <w:t xml:space="preserve">3 </w:t>
      </w:r>
      <w:r>
        <w:t>tasks)</w:t>
      </w:r>
    </w:p>
    <w:p w14:paraId="1522E862" w14:textId="746F3EE4" w:rsidR="00AA0EA2" w:rsidRDefault="00AA0EA2" w:rsidP="0081420E">
      <w:pPr>
        <w:pStyle w:val="ListParagraph"/>
        <w:numPr>
          <w:ilvl w:val="0"/>
          <w:numId w:val="16"/>
        </w:numPr>
      </w:pPr>
      <w:r>
        <w:lastRenderedPageBreak/>
        <w:t>Blue Button (</w:t>
      </w:r>
      <w:r w:rsidR="00403BE5">
        <w:t>1</w:t>
      </w:r>
      <w:r w:rsidR="001B1264">
        <w:t xml:space="preserve"> </w:t>
      </w:r>
      <w:r>
        <w:t>tasks)</w:t>
      </w:r>
    </w:p>
    <w:p w14:paraId="7739B0EB" w14:textId="77777777" w:rsidR="00AA0EA2" w:rsidRDefault="00AA0EA2" w:rsidP="0081420E">
      <w:pPr>
        <w:pStyle w:val="ListParagraph"/>
        <w:numPr>
          <w:ilvl w:val="0"/>
          <w:numId w:val="16"/>
        </w:numPr>
      </w:pPr>
      <w:r>
        <w:t>Veterans Health Library (1 task)</w:t>
      </w:r>
    </w:p>
    <w:p w14:paraId="7B4525D9" w14:textId="77777777" w:rsidR="00AA0EA2" w:rsidRDefault="00AA0EA2" w:rsidP="00AA0EA2">
      <w:pPr>
        <w:pStyle w:val="ListParagraph"/>
      </w:pPr>
      <w:r>
        <w:t xml:space="preserve">Complete task descriptions are found in </w:t>
      </w:r>
      <w:hyperlink w:anchor="_Appendix_B:_Session" w:history="1">
        <w:r>
          <w:rPr>
            <w:rStyle w:val="Hyperlink"/>
            <w:rFonts w:ascii="Calibri" w:hAnsi="Calibri" w:cs="Calibri"/>
          </w:rPr>
          <w:t>Appendix B: Session Test Scripts</w:t>
        </w:r>
      </w:hyperlink>
      <w:r>
        <w:rPr>
          <w:rFonts w:ascii="Calibri" w:hAnsi="Calibri" w:cs="Calibri"/>
        </w:rPr>
        <w:t>.</w:t>
      </w:r>
    </w:p>
    <w:p w14:paraId="26C9E70D" w14:textId="77777777" w:rsidR="00AA0EA2" w:rsidRDefault="00AA0EA2" w:rsidP="00AA0EA2">
      <w:r>
        <w:t xml:space="preserve">Both qualitative and quantitative data was collected. Key measures included task success (as measured by success criteria and task time success threshold), task failure, task times, mouse clicks, user satisfaction (as measured by a </w:t>
      </w:r>
      <w:hyperlink w:anchor="_Appendix_F:_System_1" w:history="1">
        <w:r>
          <w:rPr>
            <w:rStyle w:val="Hyperlink"/>
          </w:rPr>
          <w:t>SUS questionnaire</w:t>
        </w:r>
      </w:hyperlink>
      <w:r>
        <w:t>) and coded usability findings by participant and frequency. Metrics were combined to assess overall effectiveness, efficiency and satisfaction.  Finally, data was compared against results from the earlier baseline usability study.</w:t>
      </w:r>
    </w:p>
    <w:p w14:paraId="2AB1A2E2" w14:textId="431A8CE4" w:rsidR="00AA0EA2" w:rsidRPr="00381079" w:rsidRDefault="00AA0EA2" w:rsidP="00AA0EA2">
      <w:r w:rsidRPr="00381079">
        <w:t>As determined by HFE and the development team, additional cycles of testing on a further iteration of the portal may be performed.</w:t>
      </w:r>
    </w:p>
    <w:p w14:paraId="7BC284AD" w14:textId="77777777" w:rsidR="00362381" w:rsidRPr="00362381" w:rsidRDefault="00362381" w:rsidP="00B212F4">
      <w:pPr>
        <w:pStyle w:val="Heading1"/>
      </w:pPr>
      <w:bookmarkStart w:id="38" w:name="_Toc443556344"/>
      <w:r w:rsidRPr="00362381">
        <w:t>Method Overview</w:t>
      </w:r>
      <w:bookmarkEnd w:id="38"/>
    </w:p>
    <w:p w14:paraId="7068D31C" w14:textId="77777777" w:rsidR="0093448B" w:rsidRPr="00362381" w:rsidRDefault="0093448B" w:rsidP="0093448B">
      <w:pPr>
        <w:pStyle w:val="Heading2"/>
      </w:pPr>
      <w:bookmarkStart w:id="39" w:name="_Test_Configuration"/>
      <w:bookmarkStart w:id="40" w:name="_Toc441056894"/>
      <w:bookmarkStart w:id="41" w:name="_Toc443556345"/>
      <w:bookmarkEnd w:id="39"/>
      <w:r w:rsidRPr="00362381">
        <w:t>Study Design</w:t>
      </w:r>
      <w:bookmarkEnd w:id="40"/>
      <w:bookmarkEnd w:id="41"/>
    </w:p>
    <w:p w14:paraId="0077D987" w14:textId="49952156" w:rsidR="0093448B" w:rsidRDefault="0093448B" w:rsidP="0093448B">
      <w:pPr>
        <w:spacing w:after="0" w:line="240" w:lineRule="auto"/>
      </w:pPr>
      <w:r>
        <w:t>HFE performed summative testing on the website to validate usability and also compare</w:t>
      </w:r>
      <w:r w:rsidR="00A16823">
        <w:t>d the results</w:t>
      </w:r>
      <w:r>
        <w:t xml:space="preserve"> against key metrics that were recorded during baseline testing of the previous version of My Health</w:t>
      </w:r>
      <w:r w:rsidRPr="0010563A">
        <w:rPr>
          <w:b/>
          <w:i/>
        </w:rPr>
        <w:t>e</w:t>
      </w:r>
      <w:r>
        <w:t xml:space="preserve">Vet.  Tasks performed by participants were developed for the original baseline test in collaboration with the Veterans and Consumer Health Informatics Office (V/CHIO).  </w:t>
      </w:r>
    </w:p>
    <w:p w14:paraId="10E0C95E" w14:textId="77777777" w:rsidR="0093448B" w:rsidRDefault="0093448B" w:rsidP="0093448B">
      <w:pPr>
        <w:spacing w:after="0" w:line="240" w:lineRule="auto"/>
        <w:rPr>
          <w:rFonts w:ascii="Calibri" w:hAnsi="Calibri" w:cs="Calibri"/>
        </w:rPr>
      </w:pPr>
    </w:p>
    <w:p w14:paraId="1A99CCE8" w14:textId="164EBEC2" w:rsidR="0093448B" w:rsidRPr="00CF17CE" w:rsidRDefault="0093448B" w:rsidP="0093448B">
      <w:pPr>
        <w:autoSpaceDE w:val="0"/>
        <w:autoSpaceDN w:val="0"/>
        <w:adjustRightInd w:val="0"/>
        <w:spacing w:after="120"/>
        <w:rPr>
          <w:rFonts w:ascii="Calibri" w:hAnsi="Calibri" w:cs="Calibri"/>
        </w:rPr>
      </w:pPr>
      <w:r w:rsidRPr="00CF17CE">
        <w:rPr>
          <w:rFonts w:ascii="Calibri" w:hAnsi="Calibri" w:cs="Calibri"/>
        </w:rPr>
        <w:t xml:space="preserve">To evaluate the </w:t>
      </w:r>
      <w:r w:rsidRPr="008B7AA1">
        <w:rPr>
          <w:rFonts w:ascii="Calibri" w:hAnsi="Calibri" w:cs="Calibri"/>
        </w:rPr>
        <w:t>M</w:t>
      </w:r>
      <w:r>
        <w:rPr>
          <w:rFonts w:ascii="Calibri" w:hAnsi="Calibri" w:cs="Calibri"/>
        </w:rPr>
        <w:t>y Health</w:t>
      </w:r>
      <w:r w:rsidRPr="00F904D7">
        <w:rPr>
          <w:rFonts w:ascii="Calibri" w:hAnsi="Calibri" w:cs="Calibri"/>
          <w:b/>
          <w:i/>
        </w:rPr>
        <w:t>e</w:t>
      </w:r>
      <w:r>
        <w:rPr>
          <w:rFonts w:ascii="Calibri" w:hAnsi="Calibri" w:cs="Calibri"/>
        </w:rPr>
        <w:t>Vet Patient Portal R</w:t>
      </w:r>
      <w:r w:rsidRPr="008B7AA1">
        <w:rPr>
          <w:rFonts w:ascii="Calibri" w:hAnsi="Calibri" w:cs="Calibri"/>
        </w:rPr>
        <w:t>edesign</w:t>
      </w:r>
      <w:r w:rsidRPr="00CF17CE">
        <w:rPr>
          <w:rFonts w:ascii="Calibri" w:hAnsi="Calibri" w:cs="Calibri"/>
        </w:rPr>
        <w:t xml:space="preserve">, </w:t>
      </w:r>
      <w:r w:rsidR="00AA0EA2">
        <w:rPr>
          <w:rFonts w:ascii="Calibri" w:hAnsi="Calibri" w:cs="Calibri"/>
        </w:rPr>
        <w:t>17</w:t>
      </w:r>
      <w:r w:rsidRPr="00AF7C88">
        <w:rPr>
          <w:rFonts w:ascii="Calibri" w:hAnsi="Calibri" w:cs="Calibri"/>
        </w:rPr>
        <w:t xml:space="preserve"> one-hour sessions</w:t>
      </w:r>
      <w:r w:rsidR="00AA0EA2">
        <w:rPr>
          <w:rFonts w:ascii="Calibri" w:hAnsi="Calibri" w:cs="Calibri"/>
        </w:rPr>
        <w:t xml:space="preserve"> were conducted</w:t>
      </w:r>
      <w:r w:rsidR="00A16823">
        <w:rPr>
          <w:rFonts w:ascii="Calibri" w:hAnsi="Calibri" w:cs="Calibri"/>
        </w:rPr>
        <w:t xml:space="preserve"> in Nashville, TN</w:t>
      </w:r>
      <w:r w:rsidRPr="00AF7C88">
        <w:rPr>
          <w:rFonts w:ascii="Calibri" w:hAnsi="Calibri" w:cs="Calibri"/>
        </w:rPr>
        <w:t xml:space="preserve">. The participants </w:t>
      </w:r>
      <w:r>
        <w:rPr>
          <w:rFonts w:ascii="Calibri" w:hAnsi="Calibri" w:cs="Calibri"/>
        </w:rPr>
        <w:t>represent</w:t>
      </w:r>
      <w:r w:rsidR="00AA0EA2">
        <w:rPr>
          <w:rFonts w:ascii="Calibri" w:hAnsi="Calibri" w:cs="Calibri"/>
        </w:rPr>
        <w:t>ed</w:t>
      </w:r>
      <w:r w:rsidRPr="00AF7C88">
        <w:rPr>
          <w:rFonts w:ascii="Calibri" w:hAnsi="Calibri" w:cs="Calibri"/>
        </w:rPr>
        <w:t xml:space="preserve"> a mix of Veteran</w:t>
      </w:r>
      <w:r>
        <w:rPr>
          <w:rFonts w:ascii="Calibri" w:hAnsi="Calibri" w:cs="Calibri"/>
        </w:rPr>
        <w:t xml:space="preserve"> </w:t>
      </w:r>
      <w:r w:rsidRPr="00AF7C88">
        <w:rPr>
          <w:rFonts w:ascii="Calibri" w:hAnsi="Calibri" w:cs="Calibri"/>
        </w:rPr>
        <w:t>profile</w:t>
      </w:r>
      <w:r>
        <w:rPr>
          <w:rFonts w:ascii="Calibri" w:hAnsi="Calibri" w:cs="Calibri"/>
        </w:rPr>
        <w:t>s</w:t>
      </w:r>
      <w:r w:rsidRPr="00AF7C88">
        <w:rPr>
          <w:rFonts w:ascii="Calibri" w:hAnsi="Calibri" w:cs="Calibri"/>
        </w:rPr>
        <w:t>. The My Health</w:t>
      </w:r>
      <w:r w:rsidRPr="00AF7C88">
        <w:rPr>
          <w:rFonts w:ascii="Calibri" w:hAnsi="Calibri" w:cs="Calibri"/>
          <w:b/>
          <w:i/>
        </w:rPr>
        <w:t>e</w:t>
      </w:r>
      <w:r w:rsidRPr="00AF7C88">
        <w:rPr>
          <w:rFonts w:ascii="Calibri" w:hAnsi="Calibri" w:cs="Calibri"/>
        </w:rPr>
        <w:t xml:space="preserve">Vet website </w:t>
      </w:r>
      <w:r>
        <w:rPr>
          <w:rFonts w:ascii="Calibri" w:hAnsi="Calibri" w:cs="Calibri"/>
        </w:rPr>
        <w:t>pilot</w:t>
      </w:r>
      <w:r w:rsidR="00AA0EA2">
        <w:rPr>
          <w:rFonts w:ascii="Calibri" w:hAnsi="Calibri" w:cs="Calibri"/>
        </w:rPr>
        <w:t xml:space="preserve"> was</w:t>
      </w:r>
      <w:r w:rsidRPr="00AF7C88">
        <w:rPr>
          <w:rFonts w:ascii="Calibri" w:hAnsi="Calibri" w:cs="Calibri"/>
        </w:rPr>
        <w:t xml:space="preserve"> </w:t>
      </w:r>
      <w:r w:rsidRPr="00381079">
        <w:rPr>
          <w:rFonts w:ascii="Calibri" w:hAnsi="Calibri" w:cs="Calibri"/>
        </w:rPr>
        <w:t xml:space="preserve">presented to the participants in an in-person lab setting, </w:t>
      </w:r>
      <w:r w:rsidRPr="00CF17CE">
        <w:rPr>
          <w:rFonts w:ascii="Calibri" w:hAnsi="Calibri" w:cs="Calibri"/>
        </w:rPr>
        <w:t xml:space="preserve">and a usability practitioner </w:t>
      </w:r>
      <w:r w:rsidR="00EA356C">
        <w:rPr>
          <w:rFonts w:ascii="Calibri" w:hAnsi="Calibri" w:cs="Calibri"/>
        </w:rPr>
        <w:t>moderate</w:t>
      </w:r>
      <w:r w:rsidR="00AA0EA2">
        <w:rPr>
          <w:rFonts w:ascii="Calibri" w:hAnsi="Calibri" w:cs="Calibri"/>
        </w:rPr>
        <w:t>d</w:t>
      </w:r>
      <w:r w:rsidRPr="00CF17CE">
        <w:rPr>
          <w:rFonts w:ascii="Calibri" w:hAnsi="Calibri" w:cs="Calibri"/>
        </w:rPr>
        <w:t xml:space="preserve"> the session</w:t>
      </w:r>
      <w:r w:rsidR="00AA0EA2">
        <w:rPr>
          <w:rFonts w:ascii="Calibri" w:hAnsi="Calibri" w:cs="Calibri"/>
        </w:rPr>
        <w:t>s</w:t>
      </w:r>
      <w:r w:rsidRPr="00CF17CE">
        <w:rPr>
          <w:rFonts w:ascii="Calibri" w:hAnsi="Calibri" w:cs="Calibri"/>
        </w:rPr>
        <w:t xml:space="preserve"> (see Test Environment /Technical Configuration) section below).  Each session proceed</w:t>
      </w:r>
      <w:r w:rsidR="00AA0EA2">
        <w:rPr>
          <w:rFonts w:ascii="Calibri" w:hAnsi="Calibri" w:cs="Calibri"/>
        </w:rPr>
        <w:t>ed</w:t>
      </w:r>
      <w:r w:rsidRPr="00CF17CE">
        <w:rPr>
          <w:rFonts w:ascii="Calibri" w:hAnsi="Calibri" w:cs="Calibri"/>
        </w:rPr>
        <w:t xml:space="preserve"> according to the following agenda: </w:t>
      </w:r>
    </w:p>
    <w:p w14:paraId="19569047" w14:textId="6C9BD68D"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Greeting and instructions about the test session (includes verbal consent to being recorded)</w:t>
      </w:r>
      <w:r w:rsidR="006C4B9A">
        <w:rPr>
          <w:rFonts w:ascii="Calibri" w:hAnsi="Calibri" w:cs="Calibri"/>
        </w:rPr>
        <w:t>.</w:t>
      </w:r>
    </w:p>
    <w:p w14:paraId="28E9A12A" w14:textId="3182C341"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Opening questionnaire (demographics)</w:t>
      </w:r>
      <w:r w:rsidR="006C4B9A">
        <w:rPr>
          <w:rFonts w:ascii="Calibri" w:hAnsi="Calibri" w:cs="Calibri"/>
        </w:rPr>
        <w:t>.</w:t>
      </w:r>
    </w:p>
    <w:p w14:paraId="25D88E48" w14:textId="00895AFA"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 xml:space="preserve">Task completion (see </w:t>
      </w:r>
      <w:hyperlink w:anchor="_Tasks" w:history="1">
        <w:r w:rsidRPr="001920EE">
          <w:rPr>
            <w:rStyle w:val="Hyperlink"/>
            <w:rFonts w:ascii="Calibri" w:hAnsi="Calibri" w:cs="Calibri"/>
          </w:rPr>
          <w:t>Tasks</w:t>
        </w:r>
      </w:hyperlink>
      <w:r w:rsidRPr="00D906C9">
        <w:rPr>
          <w:rFonts w:ascii="Calibri" w:hAnsi="Calibri" w:cs="Calibri"/>
        </w:rPr>
        <w:t xml:space="preserve"> section below)</w:t>
      </w:r>
      <w:r w:rsidR="006C4B9A">
        <w:rPr>
          <w:rFonts w:ascii="Calibri" w:hAnsi="Calibri" w:cs="Calibri"/>
        </w:rPr>
        <w:t>.</w:t>
      </w:r>
    </w:p>
    <w:p w14:paraId="7FD71CF5" w14:textId="3073CB70"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 xml:space="preserve">SUS survey (see </w:t>
      </w:r>
      <w:hyperlink w:anchor="_Appendix_E:_System_1" w:history="1">
        <w:r w:rsidRPr="001E13B9">
          <w:rPr>
            <w:rStyle w:val="Hyperlink"/>
            <w:rFonts w:ascii="Calibri" w:hAnsi="Calibri" w:cs="Calibri"/>
          </w:rPr>
          <w:t xml:space="preserve">Appendix </w:t>
        </w:r>
        <w:r w:rsidR="00731339" w:rsidRPr="00731339">
          <w:rPr>
            <w:rStyle w:val="Hyperlink"/>
            <w:rFonts w:ascii="Calibri" w:hAnsi="Calibri" w:cs="Calibri"/>
          </w:rPr>
          <w:t>E</w:t>
        </w:r>
      </w:hyperlink>
      <w:r w:rsidRPr="00D906C9">
        <w:rPr>
          <w:rFonts w:ascii="Calibri" w:hAnsi="Calibri" w:cs="Calibri"/>
        </w:rPr>
        <w:t>)</w:t>
      </w:r>
      <w:r w:rsidR="006C4B9A">
        <w:rPr>
          <w:rFonts w:ascii="Calibri" w:hAnsi="Calibri" w:cs="Calibri"/>
        </w:rPr>
        <w:t>.</w:t>
      </w:r>
    </w:p>
    <w:p w14:paraId="7A7EDF6B" w14:textId="65505E61"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Closing questionnaire</w:t>
      </w:r>
      <w:r w:rsidR="006C4B9A">
        <w:rPr>
          <w:rFonts w:ascii="Calibri" w:hAnsi="Calibri" w:cs="Calibri"/>
        </w:rPr>
        <w:t>.</w:t>
      </w:r>
    </w:p>
    <w:p w14:paraId="704E1091" w14:textId="57419AA6"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Follow-up questioning by representatives from the Study Sponsor and/or subject matter experts</w:t>
      </w:r>
      <w:r w:rsidR="006C4B9A">
        <w:rPr>
          <w:rFonts w:ascii="Calibri" w:hAnsi="Calibri" w:cs="Calibri"/>
        </w:rPr>
        <w:t>.</w:t>
      </w:r>
    </w:p>
    <w:p w14:paraId="7DDE7EE3" w14:textId="0AD6A7A7" w:rsidR="0093448B" w:rsidRPr="00D906C9" w:rsidRDefault="0093448B" w:rsidP="0081420E">
      <w:pPr>
        <w:pStyle w:val="ListParagraph"/>
        <w:numPr>
          <w:ilvl w:val="0"/>
          <w:numId w:val="18"/>
        </w:numPr>
        <w:autoSpaceDE w:val="0"/>
        <w:autoSpaceDN w:val="0"/>
        <w:adjustRightInd w:val="0"/>
        <w:spacing w:after="120"/>
        <w:rPr>
          <w:rFonts w:ascii="Calibri" w:hAnsi="Calibri" w:cs="Calibri"/>
        </w:rPr>
      </w:pPr>
      <w:r w:rsidRPr="00D906C9">
        <w:rPr>
          <w:rFonts w:ascii="Calibri" w:hAnsi="Calibri" w:cs="Calibri"/>
        </w:rPr>
        <w:t>Closing</w:t>
      </w:r>
      <w:r>
        <w:rPr>
          <w:rFonts w:ascii="Calibri" w:hAnsi="Calibri" w:cs="Calibri"/>
        </w:rPr>
        <w:t xml:space="preserve"> and thanks for participation</w:t>
      </w:r>
      <w:r w:rsidR="006C4B9A">
        <w:rPr>
          <w:rFonts w:ascii="Calibri" w:hAnsi="Calibri" w:cs="Calibri"/>
        </w:rPr>
        <w:t>.</w:t>
      </w:r>
    </w:p>
    <w:p w14:paraId="5BB6C02D" w14:textId="77777777" w:rsidR="009E1A59" w:rsidRPr="009F5B56" w:rsidRDefault="009E1A59" w:rsidP="0007269D">
      <w:pPr>
        <w:pStyle w:val="Heading3"/>
      </w:pPr>
      <w:bookmarkStart w:id="42" w:name="_Toc443556346"/>
      <w:r w:rsidRPr="009F5B56">
        <w:t>Test Configuration</w:t>
      </w:r>
      <w:bookmarkEnd w:id="42"/>
    </w:p>
    <w:p w14:paraId="0CF765FA" w14:textId="77777777" w:rsidR="00AA0EA2" w:rsidRDefault="00AA0EA2" w:rsidP="00AA0EA2">
      <w:pPr>
        <w:spacing w:after="0" w:line="240" w:lineRule="auto"/>
      </w:pPr>
      <w:r>
        <w:t>HFE briefed the development team prior to the sessions on the necessary test data configuration.  Test data was required to match -- as closely as possible to elicit fair comparison – the data configuration of the 2015 baseline study.</w:t>
      </w:r>
    </w:p>
    <w:p w14:paraId="0A0FE351" w14:textId="77777777" w:rsidR="00AA0EA2" w:rsidRDefault="00AA0EA2" w:rsidP="00AA0EA2">
      <w:pPr>
        <w:spacing w:after="0" w:line="240" w:lineRule="auto"/>
      </w:pPr>
    </w:p>
    <w:p w14:paraId="1E905672" w14:textId="650D15F3" w:rsidR="00AA0EA2" w:rsidRDefault="00AA0EA2" w:rsidP="00AA0EA2">
      <w:pPr>
        <w:spacing w:after="0" w:line="240" w:lineRule="auto"/>
      </w:pPr>
      <w:r>
        <w:lastRenderedPageBreak/>
        <w:t>Sessions took</w:t>
      </w:r>
      <w:r w:rsidRPr="00381079">
        <w:t xml:space="preserve"> place at the Informatics Research and Design Center (IRDC) in Nashville, TN. Participants access</w:t>
      </w:r>
      <w:r>
        <w:t>ed</w:t>
      </w:r>
      <w:r w:rsidRPr="00381079">
        <w:t xml:space="preserve"> the MHV web </w:t>
      </w:r>
      <w:r w:rsidR="00A16823">
        <w:t>p</w:t>
      </w:r>
      <w:r w:rsidR="00A16823" w:rsidRPr="00381079">
        <w:t xml:space="preserve">ortal </w:t>
      </w:r>
      <w:r w:rsidRPr="00381079">
        <w:t>using production level software, with fictitious educational and demonstration accounts, on a Federal government configured Laptop running</w:t>
      </w:r>
      <w:r>
        <w:t xml:space="preserve"> Windows 7.  Participants </w:t>
      </w:r>
      <w:r w:rsidRPr="00381079">
        <w:t>complete</w:t>
      </w:r>
      <w:r>
        <w:t>d</w:t>
      </w:r>
      <w:r w:rsidRPr="00381079">
        <w:t xml:space="preserve"> a series of tasks focusing on key areas of</w:t>
      </w:r>
      <w:r>
        <w:t xml:space="preserve"> the redesigned</w:t>
      </w:r>
      <w:r w:rsidRPr="00381079">
        <w:t xml:space="preserve"> MHV.  The participant</w:t>
      </w:r>
      <w:r>
        <w:t>s</w:t>
      </w:r>
      <w:r w:rsidRPr="00381079">
        <w:t xml:space="preserve"> </w:t>
      </w:r>
      <w:r>
        <w:t>were</w:t>
      </w:r>
      <w:r w:rsidRPr="00381079">
        <w:t xml:space="preserve"> tasked with navigating through MHV using Internet Explorer to accomplish the series of test tasks.  </w:t>
      </w:r>
    </w:p>
    <w:p w14:paraId="225119D9" w14:textId="77777777" w:rsidR="00AA0EA2" w:rsidRDefault="00AA0EA2" w:rsidP="00AA0EA2">
      <w:pPr>
        <w:spacing w:after="0" w:line="240" w:lineRule="auto"/>
      </w:pPr>
    </w:p>
    <w:p w14:paraId="1C5969C8" w14:textId="67EA60DF" w:rsidR="00AA0EA2" w:rsidRPr="00BE45A2" w:rsidRDefault="00AA0EA2" w:rsidP="00AA0EA2">
      <w:pPr>
        <w:spacing w:after="0" w:line="240" w:lineRule="auto"/>
        <w:rPr>
          <w:color w:val="FF0000"/>
        </w:rPr>
      </w:pPr>
      <w:r w:rsidRPr="00381079">
        <w:t xml:space="preserve">Sessions (audio and screen actions) </w:t>
      </w:r>
      <w:r>
        <w:t>were</w:t>
      </w:r>
      <w:r w:rsidRPr="00381079">
        <w:t xml:space="preserve"> recorded using Morae™ software.  Morae is usability software which allows creation of tasks for a website or application and then captures pre-defined metrics for those tasks.  Morae will prompt the participant prior to each task with a description of the task and provided instructions regarding the objective.  Upon completing each objective, the participant click</w:t>
      </w:r>
      <w:r>
        <w:t>ed</w:t>
      </w:r>
      <w:r w:rsidRPr="00381079">
        <w:t xml:space="preserve"> the Morae “End Task” button, at which point they answer</w:t>
      </w:r>
      <w:r>
        <w:t>ed</w:t>
      </w:r>
      <w:r w:rsidRPr="00381079">
        <w:t xml:space="preserve"> displayed questions before moving onto the next portion of testing.   A usability specialist, serving as the test moderator, </w:t>
      </w:r>
      <w:r>
        <w:t>sat</w:t>
      </w:r>
      <w:r w:rsidRPr="00381079">
        <w:t xml:space="preserve"> next to the participant during the session to assist with any technical difficulties.  A note-taker participate</w:t>
      </w:r>
      <w:r>
        <w:t>d</w:t>
      </w:r>
      <w:r w:rsidRPr="00381079">
        <w:t xml:space="preserve"> remotely using the </w:t>
      </w:r>
      <w:r>
        <w:t>WebEx</w:t>
      </w:r>
      <w:r w:rsidRPr="00381079">
        <w:t xml:space="preserve">™ communication tool.  </w:t>
      </w:r>
      <w:r>
        <w:t>Participants received compensation for their time after the session</w:t>
      </w:r>
      <w:r w:rsidRPr="00381079">
        <w:t xml:space="preserve">. </w:t>
      </w:r>
    </w:p>
    <w:p w14:paraId="2D3BF03B" w14:textId="77777777" w:rsidR="009E1A59" w:rsidRPr="00791168" w:rsidRDefault="009E1A59" w:rsidP="0007269D">
      <w:pPr>
        <w:pStyle w:val="Heading3"/>
      </w:pPr>
      <w:bookmarkStart w:id="43" w:name="_Toc443556347"/>
      <w:r w:rsidRPr="00791168">
        <w:t>Task Focus Areas</w:t>
      </w:r>
      <w:bookmarkEnd w:id="43"/>
    </w:p>
    <w:p w14:paraId="6F7BC15A" w14:textId="77777777" w:rsidR="009E1A59" w:rsidRDefault="009E1A59" w:rsidP="0081420E">
      <w:pPr>
        <w:pStyle w:val="ListParagraph"/>
        <w:numPr>
          <w:ilvl w:val="0"/>
          <w:numId w:val="4"/>
        </w:numPr>
        <w:spacing w:after="0" w:line="240" w:lineRule="auto"/>
      </w:pPr>
      <w:r>
        <w:t>Logon</w:t>
      </w:r>
    </w:p>
    <w:p w14:paraId="79B58331" w14:textId="77777777" w:rsidR="009E1A59" w:rsidRDefault="009E1A59" w:rsidP="0081420E">
      <w:pPr>
        <w:pStyle w:val="ListParagraph"/>
        <w:numPr>
          <w:ilvl w:val="0"/>
          <w:numId w:val="4"/>
        </w:numPr>
        <w:spacing w:after="0" w:line="240" w:lineRule="auto"/>
      </w:pPr>
      <w:r>
        <w:t>Rx Refill</w:t>
      </w:r>
    </w:p>
    <w:p w14:paraId="4376E56A" w14:textId="77777777" w:rsidR="009E1A59" w:rsidRDefault="009E1A59" w:rsidP="0081420E">
      <w:pPr>
        <w:pStyle w:val="ListParagraph"/>
        <w:numPr>
          <w:ilvl w:val="0"/>
          <w:numId w:val="4"/>
        </w:numPr>
        <w:spacing w:after="0" w:line="240" w:lineRule="auto"/>
      </w:pPr>
      <w:r>
        <w:t>Secure Messaging</w:t>
      </w:r>
    </w:p>
    <w:p w14:paraId="434BDBAA" w14:textId="77777777" w:rsidR="009E1A59" w:rsidRPr="00FE520F" w:rsidRDefault="009E1A59" w:rsidP="0081420E">
      <w:pPr>
        <w:pStyle w:val="ListParagraph"/>
        <w:numPr>
          <w:ilvl w:val="0"/>
          <w:numId w:val="4"/>
        </w:numPr>
        <w:spacing w:after="0" w:line="240" w:lineRule="auto"/>
      </w:pPr>
      <w:r>
        <w:t>Appointments</w:t>
      </w:r>
    </w:p>
    <w:p w14:paraId="5036DF86" w14:textId="77777777" w:rsidR="009E1A59" w:rsidRDefault="009E1A59" w:rsidP="0081420E">
      <w:pPr>
        <w:pStyle w:val="ListParagraph"/>
        <w:numPr>
          <w:ilvl w:val="0"/>
          <w:numId w:val="4"/>
        </w:numPr>
        <w:spacing w:after="0" w:line="240" w:lineRule="auto"/>
      </w:pPr>
      <w:r>
        <w:t>Blue Button</w:t>
      </w:r>
    </w:p>
    <w:p w14:paraId="6429FE8E" w14:textId="77777777" w:rsidR="009E1A59" w:rsidRDefault="009E1A59" w:rsidP="0081420E">
      <w:pPr>
        <w:pStyle w:val="ListParagraph"/>
        <w:numPr>
          <w:ilvl w:val="0"/>
          <w:numId w:val="4"/>
        </w:numPr>
        <w:spacing w:after="0" w:line="240" w:lineRule="auto"/>
      </w:pPr>
      <w:r>
        <w:t>Veterans Health Library</w:t>
      </w:r>
    </w:p>
    <w:p w14:paraId="3A17767C" w14:textId="77777777" w:rsidR="00F33122" w:rsidRPr="00FE520F" w:rsidRDefault="00F33122" w:rsidP="00170D59">
      <w:pPr>
        <w:spacing w:after="0" w:line="240" w:lineRule="auto"/>
        <w:ind w:left="1440"/>
      </w:pPr>
    </w:p>
    <w:p w14:paraId="31295847" w14:textId="77777777" w:rsidR="00F33122" w:rsidRDefault="004A2A21" w:rsidP="009E1A59">
      <w:pPr>
        <w:spacing w:after="0" w:line="240" w:lineRule="auto"/>
      </w:pPr>
      <w:r>
        <w:t xml:space="preserve">Each participant was prompted via Morae and by the moderator to navigate to the MHV home page between task focus areas. The study authors chose this method of navigation to </w:t>
      </w:r>
      <w:r w:rsidR="00AA0EA2">
        <w:t>match the previous</w:t>
      </w:r>
      <w:r>
        <w:t xml:space="preserve"> baseline </w:t>
      </w:r>
      <w:r w:rsidR="00AA0EA2">
        <w:t>test of MHV</w:t>
      </w:r>
      <w:r>
        <w:t>.</w:t>
      </w:r>
      <w:r w:rsidR="00AA0EA2">
        <w:t xml:space="preserve"> </w:t>
      </w:r>
      <w:r w:rsidR="00F33122" w:rsidRPr="00F33122">
        <w:t>The following agenda was used for all sessions</w:t>
      </w:r>
      <w:r w:rsidR="007F4F56">
        <w:t xml:space="preserve">; the timing guide </w:t>
      </w:r>
      <w:r w:rsidR="00F33122" w:rsidRPr="00F33122">
        <w:t>was adhered to as closely as possible:</w:t>
      </w:r>
      <w:r w:rsidR="0007269D">
        <w:t xml:space="preserve"> </w:t>
      </w:r>
    </w:p>
    <w:p w14:paraId="1A2C5E7B" w14:textId="77777777" w:rsidR="0007269D" w:rsidRDefault="0007269D" w:rsidP="009E1A59">
      <w:pPr>
        <w:spacing w:after="0" w:line="240" w:lineRule="auto"/>
      </w:pPr>
    </w:p>
    <w:tbl>
      <w:tblPr>
        <w:tblStyle w:val="MediumShading1-Accent1"/>
        <w:tblW w:w="5000" w:type="pct"/>
        <w:tblLook w:val="04A0" w:firstRow="1" w:lastRow="0" w:firstColumn="1" w:lastColumn="0" w:noHBand="0" w:noVBand="1"/>
      </w:tblPr>
      <w:tblGrid>
        <w:gridCol w:w="1249"/>
        <w:gridCol w:w="897"/>
        <w:gridCol w:w="897"/>
        <w:gridCol w:w="7973"/>
      </w:tblGrid>
      <w:tr w:rsidR="00F33122" w:rsidRPr="00B00CA2" w14:paraId="719511E3" w14:textId="77777777" w:rsidTr="00D27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3331617C" w14:textId="77777777" w:rsidR="00F33122" w:rsidRPr="00AD735A" w:rsidRDefault="00F33122" w:rsidP="00D277DB">
            <w:pPr>
              <w:rPr>
                <w:rFonts w:ascii="Georgia" w:hAnsi="Georgia"/>
                <w:szCs w:val="24"/>
              </w:rPr>
            </w:pPr>
            <w:r w:rsidRPr="00AD735A">
              <w:rPr>
                <w:rFonts w:ascii="Georgia" w:hAnsi="Georgia"/>
                <w:szCs w:val="24"/>
              </w:rPr>
              <w:t>Time</w:t>
            </w:r>
          </w:p>
        </w:tc>
        <w:tc>
          <w:tcPr>
            <w:tcW w:w="780" w:type="dxa"/>
          </w:tcPr>
          <w:p w14:paraId="0875B2DC" w14:textId="77777777"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b w:val="0"/>
                <w:i/>
                <w:sz w:val="18"/>
                <w:szCs w:val="18"/>
              </w:rPr>
            </w:pPr>
            <w:r w:rsidRPr="00AD735A">
              <w:rPr>
                <w:rFonts w:ascii="Georgia" w:hAnsi="Georgia"/>
                <w:b w:val="0"/>
                <w:i/>
                <w:sz w:val="18"/>
                <w:szCs w:val="18"/>
              </w:rPr>
              <w:t>On Hour</w:t>
            </w:r>
          </w:p>
        </w:tc>
        <w:tc>
          <w:tcPr>
            <w:tcW w:w="780" w:type="dxa"/>
          </w:tcPr>
          <w:p w14:paraId="265B491C" w14:textId="77777777"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b w:val="0"/>
                <w:i/>
                <w:sz w:val="18"/>
                <w:szCs w:val="18"/>
              </w:rPr>
            </w:pPr>
            <w:r w:rsidRPr="00AD735A">
              <w:rPr>
                <w:rFonts w:ascii="Georgia" w:hAnsi="Georgia"/>
                <w:b w:val="0"/>
                <w:i/>
                <w:sz w:val="18"/>
                <w:szCs w:val="18"/>
              </w:rPr>
              <w:t>On Half Hour</w:t>
            </w:r>
          </w:p>
        </w:tc>
        <w:tc>
          <w:tcPr>
            <w:tcW w:w="6931" w:type="dxa"/>
          </w:tcPr>
          <w:p w14:paraId="171090F0" w14:textId="77777777"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szCs w:val="24"/>
              </w:rPr>
            </w:pPr>
            <w:r w:rsidRPr="00AD735A">
              <w:rPr>
                <w:rFonts w:ascii="Georgia" w:hAnsi="Georgia"/>
                <w:szCs w:val="24"/>
              </w:rPr>
              <w:t>Item</w:t>
            </w:r>
          </w:p>
        </w:tc>
      </w:tr>
      <w:tr w:rsidR="00F33122" w:rsidRPr="00B00CA2" w14:paraId="13423378"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EDC3556" w14:textId="77777777" w:rsidR="00F33122" w:rsidRPr="00AD735A" w:rsidRDefault="00F33122" w:rsidP="00D277DB">
            <w:pPr>
              <w:rPr>
                <w:b w:val="0"/>
              </w:rPr>
            </w:pPr>
            <w:r w:rsidRPr="00AD735A">
              <w:rPr>
                <w:b w:val="0"/>
              </w:rPr>
              <w:t>5 min</w:t>
            </w:r>
          </w:p>
        </w:tc>
        <w:tc>
          <w:tcPr>
            <w:tcW w:w="780" w:type="dxa"/>
          </w:tcPr>
          <w:p w14:paraId="60F71874"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:00</w:t>
            </w:r>
          </w:p>
        </w:tc>
        <w:tc>
          <w:tcPr>
            <w:tcW w:w="780" w:type="dxa"/>
          </w:tcPr>
          <w:p w14:paraId="02720FDB"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:30</w:t>
            </w:r>
          </w:p>
        </w:tc>
        <w:tc>
          <w:tcPr>
            <w:tcW w:w="6931" w:type="dxa"/>
          </w:tcPr>
          <w:p w14:paraId="6CD705BE" w14:textId="77777777" w:rsidR="00F33122" w:rsidRPr="00CE04ED" w:rsidRDefault="00F33122" w:rsidP="00D277DB">
            <w:pPr>
              <w:cnfStyle w:val="000000100000" w:firstRow="0" w:lastRow="0" w:firstColumn="0" w:lastColumn="0" w:oddVBand="0" w:evenVBand="0" w:oddHBand="1" w:evenHBand="0" w:firstRowFirstColumn="0" w:firstRowLastColumn="0" w:lastRowFirstColumn="0" w:lastRowLastColumn="0"/>
              <w:rPr>
                <w:b/>
              </w:rPr>
            </w:pPr>
            <w:r w:rsidRPr="00CE04ED">
              <w:rPr>
                <w:b/>
              </w:rPr>
              <w:t>Introduction</w:t>
            </w:r>
          </w:p>
          <w:p w14:paraId="10044B48" w14:textId="2593357D" w:rsidR="00F33122" w:rsidRPr="00AD735A" w:rsidRDefault="00F33122" w:rsidP="0081420E">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AD735A">
              <w:t>Greet the participant</w:t>
            </w:r>
            <w:r w:rsidR="006C4B9A">
              <w:t>.</w:t>
            </w:r>
          </w:p>
          <w:p w14:paraId="0FC8B9F0" w14:textId="1B77B429" w:rsidR="00F33122" w:rsidRPr="00AD735A" w:rsidRDefault="00F33122" w:rsidP="0081420E">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AD735A">
              <w:t>Read introductory script</w:t>
            </w:r>
            <w:r w:rsidR="006C4B9A">
              <w:t>.</w:t>
            </w:r>
          </w:p>
          <w:p w14:paraId="2291E92E" w14:textId="5A4741C4" w:rsidR="00F33122" w:rsidRPr="00AD735A" w:rsidRDefault="00F33122" w:rsidP="0081420E">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AD735A">
              <w:t xml:space="preserve">Consent to Record &amp; Begin Morae Recording </w:t>
            </w:r>
            <w:r w:rsidR="009331DB">
              <w:t>&amp; Backup WebE</w:t>
            </w:r>
            <w:r>
              <w:t>x Recording</w:t>
            </w:r>
            <w:r w:rsidR="006C4B9A">
              <w:t>.</w:t>
            </w:r>
          </w:p>
          <w:p w14:paraId="52AB5E01" w14:textId="7AB2D0DE" w:rsidR="00F33122" w:rsidRPr="00AD735A" w:rsidRDefault="00F33122" w:rsidP="0081420E">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AD735A">
              <w:t xml:space="preserve">Instruct the participant to complete the </w:t>
            </w:r>
            <w:r w:rsidRPr="00CE04ED">
              <w:t>Opening Questionnaire</w:t>
            </w:r>
            <w:r w:rsidRPr="00AD735A">
              <w:t xml:space="preserve"> on the screen</w:t>
            </w:r>
            <w:r>
              <w:t xml:space="preserve"> and further Morae Autopilot Tasks</w:t>
            </w:r>
            <w:r w:rsidR="006C4B9A">
              <w:t>.</w:t>
            </w:r>
          </w:p>
        </w:tc>
      </w:tr>
      <w:tr w:rsidR="00F33122" w:rsidRPr="00B00CA2" w14:paraId="35487F12"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6DBD33AB" w14:textId="77777777" w:rsidR="00F33122" w:rsidRPr="00AD735A" w:rsidRDefault="00F33122" w:rsidP="00D277DB">
            <w:pPr>
              <w:rPr>
                <w:b w:val="0"/>
              </w:rPr>
            </w:pPr>
            <w:r w:rsidRPr="00AD735A">
              <w:rPr>
                <w:b w:val="0"/>
              </w:rPr>
              <w:t>5 min</w:t>
            </w:r>
          </w:p>
        </w:tc>
        <w:tc>
          <w:tcPr>
            <w:tcW w:w="780" w:type="dxa"/>
          </w:tcPr>
          <w:p w14:paraId="0E74265A"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sidRPr="00AD735A">
              <w:rPr>
                <w:sz w:val="18"/>
                <w:szCs w:val="18"/>
              </w:rPr>
              <w:t>:05</w:t>
            </w:r>
          </w:p>
        </w:tc>
        <w:tc>
          <w:tcPr>
            <w:tcW w:w="780" w:type="dxa"/>
          </w:tcPr>
          <w:p w14:paraId="18F00EA8"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tcPr>
          <w:p w14:paraId="4C6F1334" w14:textId="77777777" w:rsidR="00F33122" w:rsidRPr="00CE04ED" w:rsidRDefault="00F33122" w:rsidP="00D277DB">
            <w:pPr>
              <w:cnfStyle w:val="000000010000" w:firstRow="0" w:lastRow="0" w:firstColumn="0" w:lastColumn="0" w:oddVBand="0" w:evenVBand="0" w:oddHBand="0" w:evenHBand="1" w:firstRowFirstColumn="0" w:firstRowLastColumn="0" w:lastRowFirstColumn="0" w:lastRowLastColumn="0"/>
              <w:rPr>
                <w:b/>
              </w:rPr>
            </w:pPr>
            <w:r w:rsidRPr="00CE04ED">
              <w:rPr>
                <w:b/>
              </w:rPr>
              <w:t>Opening Questionnaire</w:t>
            </w:r>
          </w:p>
          <w:p w14:paraId="5C40995D" w14:textId="3903DE98" w:rsidR="00F33122" w:rsidRPr="00AD735A" w:rsidRDefault="007F4F56" w:rsidP="0081420E">
            <w:pPr>
              <w:pStyle w:val="ListParagraph"/>
              <w:numPr>
                <w:ilvl w:val="0"/>
                <w:numId w:val="11"/>
              </w:numPr>
              <w:cnfStyle w:val="000000010000" w:firstRow="0" w:lastRow="0" w:firstColumn="0" w:lastColumn="0" w:oddVBand="0" w:evenVBand="0" w:oddHBand="0" w:evenHBand="1" w:firstRowFirstColumn="0" w:firstRowLastColumn="0" w:lastRowFirstColumn="0" w:lastRowLastColumn="0"/>
            </w:pPr>
            <w:r>
              <w:t>Displayed via</w:t>
            </w:r>
            <w:r w:rsidR="00F33122" w:rsidRPr="00AD735A">
              <w:t xml:space="preserve"> Morae Autopilot</w:t>
            </w:r>
            <w:r w:rsidR="006C4B9A">
              <w:t>.</w:t>
            </w:r>
          </w:p>
        </w:tc>
      </w:tr>
      <w:tr w:rsidR="00F33122" w:rsidRPr="00B00CA2" w14:paraId="7B25F581" w14:textId="77777777" w:rsidTr="006C4B9A">
        <w:trPr>
          <w:cnfStyle w:val="000000100000" w:firstRow="0" w:lastRow="0" w:firstColumn="0" w:lastColumn="0" w:oddVBand="0" w:evenVBand="0" w:oddHBand="1" w:evenHBand="0" w:firstRowFirstColumn="0" w:firstRowLastColumn="0" w:lastRowFirstColumn="0" w:lastRowLastColumn="0"/>
          <w:trHeight w:val="1582"/>
        </w:trPr>
        <w:tc>
          <w:tcPr>
            <w:cnfStyle w:val="001000000000" w:firstRow="0" w:lastRow="0" w:firstColumn="1" w:lastColumn="0" w:oddVBand="0" w:evenVBand="0" w:oddHBand="0" w:evenHBand="0" w:firstRowFirstColumn="0" w:firstRowLastColumn="0" w:lastRowFirstColumn="0" w:lastRowLastColumn="0"/>
            <w:tcW w:w="1085" w:type="dxa"/>
          </w:tcPr>
          <w:p w14:paraId="393F99CD" w14:textId="77777777" w:rsidR="00F33122" w:rsidRPr="00AD735A" w:rsidRDefault="00F33122" w:rsidP="00D277DB">
            <w:pPr>
              <w:rPr>
                <w:b w:val="0"/>
              </w:rPr>
            </w:pPr>
            <w:r>
              <w:rPr>
                <w:b w:val="0"/>
              </w:rPr>
              <w:lastRenderedPageBreak/>
              <w:t>43</w:t>
            </w:r>
            <w:r w:rsidRPr="00AD735A">
              <w:rPr>
                <w:b w:val="0"/>
              </w:rPr>
              <w:t xml:space="preserve"> min</w:t>
            </w:r>
          </w:p>
        </w:tc>
        <w:tc>
          <w:tcPr>
            <w:tcW w:w="780" w:type="dxa"/>
          </w:tcPr>
          <w:p w14:paraId="57FC1328"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:10</w:t>
            </w:r>
          </w:p>
        </w:tc>
        <w:tc>
          <w:tcPr>
            <w:tcW w:w="780" w:type="dxa"/>
          </w:tcPr>
          <w:p w14:paraId="7C77BC85"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p>
        </w:tc>
        <w:tc>
          <w:tcPr>
            <w:tcW w:w="6931" w:type="dxa"/>
          </w:tcPr>
          <w:p w14:paraId="1888361A" w14:textId="77777777" w:rsidR="00F33122" w:rsidRPr="00CE04ED" w:rsidRDefault="00F33122" w:rsidP="00D277DB">
            <w:pPr>
              <w:cnfStyle w:val="000000100000" w:firstRow="0" w:lastRow="0" w:firstColumn="0" w:lastColumn="0" w:oddVBand="0" w:evenVBand="0" w:oddHBand="1" w:evenHBand="0" w:firstRowFirstColumn="0" w:firstRowLastColumn="0" w:lastRowFirstColumn="0" w:lastRowLastColumn="0"/>
              <w:rPr>
                <w:b/>
              </w:rPr>
            </w:pPr>
            <w:r w:rsidRPr="00CE04ED">
              <w:rPr>
                <w:b/>
              </w:rPr>
              <w:t>Task Completion</w:t>
            </w:r>
          </w:p>
          <w:p w14:paraId="3C90399E" w14:textId="647F3021" w:rsidR="00F33122" w:rsidRPr="00AD735A" w:rsidRDefault="00F33122" w:rsidP="0081420E">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AD735A">
              <w:t>Read pre-task briefing before participant begins tasks</w:t>
            </w:r>
            <w:r w:rsidR="006C4B9A">
              <w:t>.</w:t>
            </w:r>
          </w:p>
          <w:p w14:paraId="03FF48C1" w14:textId="77777777" w:rsidR="00F33122" w:rsidRPr="00AD735A" w:rsidRDefault="00F33122" w:rsidP="0081420E">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AD735A">
              <w:t>Instruct the participant to read the task scenario and when ready to begin the task</w:t>
            </w:r>
            <w:r>
              <w:t>, to click</w:t>
            </w:r>
            <w:r w:rsidRPr="00AD735A">
              <w:t xml:space="preserve"> the “Start Task” button.</w:t>
            </w:r>
          </w:p>
          <w:p w14:paraId="7396CC3B" w14:textId="77777777" w:rsidR="00F33122" w:rsidRPr="00AD735A" w:rsidRDefault="00F33122" w:rsidP="0081420E">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Instruct the participant to click</w:t>
            </w:r>
            <w:r w:rsidRPr="00AD735A">
              <w:t xml:space="preserve"> </w:t>
            </w:r>
            <w:r>
              <w:t xml:space="preserve">the “Finish Task” button </w:t>
            </w:r>
            <w:r w:rsidRPr="00AD735A">
              <w:t>when they think they’re done</w:t>
            </w:r>
            <w:r>
              <w:t xml:space="preserve"> with the task.</w:t>
            </w:r>
          </w:p>
        </w:tc>
      </w:tr>
      <w:tr w:rsidR="00F33122" w:rsidRPr="00B00CA2" w14:paraId="3DC379A9"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7A4862A6" w14:textId="77777777" w:rsidR="00F33122" w:rsidRPr="00AD735A"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14:paraId="45FD8632"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:10</w:t>
            </w:r>
          </w:p>
        </w:tc>
        <w:tc>
          <w:tcPr>
            <w:tcW w:w="780" w:type="dxa"/>
            <w:shd w:val="clear" w:color="auto" w:fill="D9D9D9" w:themeFill="background1" w:themeFillShade="D9"/>
          </w:tcPr>
          <w:p w14:paraId="2A120ACD"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14:paraId="11351DC3"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sidRPr="00AD735A">
              <w:rPr>
                <w:i/>
              </w:rPr>
              <w:t xml:space="preserve">Task 1: </w:t>
            </w:r>
            <w:r>
              <w:rPr>
                <w:i/>
              </w:rPr>
              <w:t>MHV Logon</w:t>
            </w:r>
          </w:p>
        </w:tc>
      </w:tr>
      <w:tr w:rsidR="00F33122" w:rsidRPr="00B00CA2" w14:paraId="4AB035A4"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0F1F2E9A" w14:textId="77777777"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14:paraId="3A4B7421" w14:textId="77777777"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:14</w:t>
            </w:r>
          </w:p>
        </w:tc>
        <w:tc>
          <w:tcPr>
            <w:tcW w:w="780" w:type="dxa"/>
            <w:shd w:val="clear" w:color="auto" w:fill="D9D9D9" w:themeFill="background1" w:themeFillShade="D9"/>
          </w:tcPr>
          <w:p w14:paraId="7BB2F9F0"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14:paraId="1C2B783B"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2: Rx Refill 1</w:t>
            </w:r>
          </w:p>
        </w:tc>
      </w:tr>
      <w:tr w:rsidR="00F33122" w:rsidRPr="00B00CA2" w14:paraId="734AB952"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6506B5FC" w14:textId="77777777" w:rsidR="00F33122" w:rsidRPr="00AD735A" w:rsidRDefault="00F33122" w:rsidP="00D277DB">
            <w:pPr>
              <w:rPr>
                <w:b w:val="0"/>
                <w:i/>
                <w:sz w:val="20"/>
                <w:szCs w:val="20"/>
              </w:rPr>
            </w:pPr>
            <w:r>
              <w:rPr>
                <w:b w:val="0"/>
                <w:i/>
                <w:sz w:val="20"/>
                <w:szCs w:val="20"/>
              </w:rPr>
              <w:t>3 min</w:t>
            </w:r>
          </w:p>
        </w:tc>
        <w:tc>
          <w:tcPr>
            <w:tcW w:w="780" w:type="dxa"/>
            <w:shd w:val="clear" w:color="auto" w:fill="D9D9D9" w:themeFill="background1" w:themeFillShade="D9"/>
          </w:tcPr>
          <w:p w14:paraId="4D80637B"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:18</w:t>
            </w:r>
          </w:p>
        </w:tc>
        <w:tc>
          <w:tcPr>
            <w:tcW w:w="780" w:type="dxa"/>
            <w:shd w:val="clear" w:color="auto" w:fill="D9D9D9" w:themeFill="background1" w:themeFillShade="D9"/>
          </w:tcPr>
          <w:p w14:paraId="517544D7"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14:paraId="1ADEE02C"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sidRPr="00AD735A">
              <w:rPr>
                <w:i/>
              </w:rPr>
              <w:t xml:space="preserve">Task </w:t>
            </w:r>
            <w:r>
              <w:rPr>
                <w:i/>
              </w:rPr>
              <w:t>3</w:t>
            </w:r>
            <w:r w:rsidRPr="00AD735A">
              <w:rPr>
                <w:i/>
              </w:rPr>
              <w:t xml:space="preserve">: </w:t>
            </w:r>
            <w:r>
              <w:rPr>
                <w:i/>
              </w:rPr>
              <w:t>RX Refill 2</w:t>
            </w:r>
          </w:p>
        </w:tc>
      </w:tr>
      <w:tr w:rsidR="00F33122" w:rsidRPr="00B00CA2" w14:paraId="44CE0324"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14B4679E" w14:textId="77777777" w:rsidR="00F33122" w:rsidRPr="00AD735A"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14:paraId="67F7D05E"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:21</w:t>
            </w:r>
          </w:p>
        </w:tc>
        <w:tc>
          <w:tcPr>
            <w:tcW w:w="780" w:type="dxa"/>
            <w:shd w:val="clear" w:color="auto" w:fill="D9D9D9" w:themeFill="background1" w:themeFillShade="D9"/>
          </w:tcPr>
          <w:p w14:paraId="29019A4A"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14:paraId="3D88D130"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4</w:t>
            </w:r>
            <w:r w:rsidRPr="00AD735A">
              <w:rPr>
                <w:i/>
              </w:rPr>
              <w:t xml:space="preserve">: </w:t>
            </w:r>
            <w:r>
              <w:rPr>
                <w:i/>
              </w:rPr>
              <w:t>Secure Messaging 1</w:t>
            </w:r>
          </w:p>
        </w:tc>
      </w:tr>
      <w:tr w:rsidR="00F33122" w:rsidRPr="00B00CA2" w14:paraId="1B8CEF40"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2E5B5AB7" w14:textId="77777777"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14:paraId="01B3E1C5" w14:textId="77777777"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:26</w:t>
            </w:r>
          </w:p>
        </w:tc>
        <w:tc>
          <w:tcPr>
            <w:tcW w:w="780" w:type="dxa"/>
            <w:shd w:val="clear" w:color="auto" w:fill="D9D9D9" w:themeFill="background1" w:themeFillShade="D9"/>
          </w:tcPr>
          <w:p w14:paraId="6CE8FA63"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14:paraId="40DA8E2B"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Pr>
                <w:i/>
              </w:rPr>
              <w:t>Task 5</w:t>
            </w:r>
            <w:r w:rsidRPr="00AD735A">
              <w:rPr>
                <w:i/>
              </w:rPr>
              <w:t xml:space="preserve">: </w:t>
            </w:r>
            <w:r>
              <w:rPr>
                <w:i/>
              </w:rPr>
              <w:t>Secure Messaging 2</w:t>
            </w:r>
          </w:p>
        </w:tc>
      </w:tr>
      <w:tr w:rsidR="00F33122" w:rsidRPr="00B00CA2" w14:paraId="120F6E09"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08C325BF" w14:textId="77777777" w:rsidR="00F33122"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14:paraId="418BCC68" w14:textId="77777777"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:30</w:t>
            </w:r>
          </w:p>
        </w:tc>
        <w:tc>
          <w:tcPr>
            <w:tcW w:w="780" w:type="dxa"/>
            <w:shd w:val="clear" w:color="auto" w:fill="D9D9D9" w:themeFill="background1" w:themeFillShade="D9"/>
          </w:tcPr>
          <w:p w14:paraId="2B2D7837"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14:paraId="0A69A5EF"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6</w:t>
            </w:r>
            <w:r w:rsidRPr="00AD735A">
              <w:rPr>
                <w:i/>
              </w:rPr>
              <w:t xml:space="preserve">: </w:t>
            </w:r>
            <w:r>
              <w:rPr>
                <w:i/>
              </w:rPr>
              <w:t>Appointments 1</w:t>
            </w:r>
          </w:p>
        </w:tc>
      </w:tr>
      <w:tr w:rsidR="00F33122" w:rsidRPr="00B00CA2" w14:paraId="4866BF5D"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74FD0930" w14:textId="77777777"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14:paraId="2A565FF0" w14:textId="77777777"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:35</w:t>
            </w:r>
          </w:p>
        </w:tc>
        <w:tc>
          <w:tcPr>
            <w:tcW w:w="780" w:type="dxa"/>
            <w:shd w:val="clear" w:color="auto" w:fill="D9D9D9" w:themeFill="background1" w:themeFillShade="D9"/>
          </w:tcPr>
          <w:p w14:paraId="4EAB4A6F"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14:paraId="1C5372C5"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Pr>
                <w:i/>
              </w:rPr>
              <w:t>Task 7</w:t>
            </w:r>
            <w:r w:rsidRPr="00AD735A">
              <w:rPr>
                <w:i/>
              </w:rPr>
              <w:t xml:space="preserve">: </w:t>
            </w:r>
            <w:r>
              <w:rPr>
                <w:i/>
              </w:rPr>
              <w:t>Appointments 2</w:t>
            </w:r>
          </w:p>
        </w:tc>
      </w:tr>
      <w:tr w:rsidR="00F33122" w:rsidRPr="00B00CA2" w14:paraId="4795C4D3"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28C83DC9" w14:textId="77777777" w:rsidR="00F33122" w:rsidRDefault="00F33122" w:rsidP="00D277DB">
            <w:pPr>
              <w:rPr>
                <w:b w:val="0"/>
                <w:i/>
                <w:sz w:val="20"/>
                <w:szCs w:val="20"/>
              </w:rPr>
            </w:pPr>
            <w:r>
              <w:rPr>
                <w:b w:val="0"/>
                <w:i/>
                <w:sz w:val="20"/>
                <w:szCs w:val="20"/>
              </w:rPr>
              <w:t xml:space="preserve">4 min </w:t>
            </w:r>
          </w:p>
        </w:tc>
        <w:tc>
          <w:tcPr>
            <w:tcW w:w="780" w:type="dxa"/>
            <w:shd w:val="clear" w:color="auto" w:fill="D9D9D9" w:themeFill="background1" w:themeFillShade="D9"/>
          </w:tcPr>
          <w:p w14:paraId="24F70A2F" w14:textId="77777777"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:39</w:t>
            </w:r>
          </w:p>
        </w:tc>
        <w:tc>
          <w:tcPr>
            <w:tcW w:w="780" w:type="dxa"/>
            <w:shd w:val="clear" w:color="auto" w:fill="D9D9D9" w:themeFill="background1" w:themeFillShade="D9"/>
          </w:tcPr>
          <w:p w14:paraId="344E6F76"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14:paraId="4016D929" w14:textId="4E171207" w:rsidR="00F33122" w:rsidRDefault="00F33122">
            <w:pPr>
              <w:cnfStyle w:val="000000100000" w:firstRow="0" w:lastRow="0" w:firstColumn="0" w:lastColumn="0" w:oddVBand="0" w:evenVBand="0" w:oddHBand="1" w:evenHBand="0" w:firstRowFirstColumn="0" w:firstRowLastColumn="0" w:lastRowFirstColumn="0" w:lastRowLastColumn="0"/>
              <w:rPr>
                <w:i/>
              </w:rPr>
            </w:pPr>
            <w:r>
              <w:rPr>
                <w:i/>
              </w:rPr>
              <w:t xml:space="preserve">Task 8: </w:t>
            </w:r>
            <w:r w:rsidR="001B1264">
              <w:rPr>
                <w:i/>
              </w:rPr>
              <w:t>Appointments 3</w:t>
            </w:r>
          </w:p>
        </w:tc>
      </w:tr>
      <w:tr w:rsidR="00F33122" w:rsidRPr="00B00CA2" w14:paraId="08D907AC"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57AC9EB4" w14:textId="77777777"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14:paraId="1451473F" w14:textId="77777777"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:43</w:t>
            </w:r>
          </w:p>
        </w:tc>
        <w:tc>
          <w:tcPr>
            <w:tcW w:w="780" w:type="dxa"/>
            <w:shd w:val="clear" w:color="auto" w:fill="D9D9D9" w:themeFill="background1" w:themeFillShade="D9"/>
          </w:tcPr>
          <w:p w14:paraId="0D26E5ED"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14:paraId="284F64C1" w14:textId="661B6E0F" w:rsidR="00F33122" w:rsidRDefault="00F33122">
            <w:pPr>
              <w:cnfStyle w:val="000000010000" w:firstRow="0" w:lastRow="0" w:firstColumn="0" w:lastColumn="0" w:oddVBand="0" w:evenVBand="0" w:oddHBand="0" w:evenHBand="1" w:firstRowFirstColumn="0" w:firstRowLastColumn="0" w:lastRowFirstColumn="0" w:lastRowLastColumn="0"/>
              <w:rPr>
                <w:i/>
              </w:rPr>
            </w:pPr>
            <w:r>
              <w:rPr>
                <w:i/>
              </w:rPr>
              <w:t xml:space="preserve">Task 9: Blue Button </w:t>
            </w:r>
            <w:r w:rsidR="001B1264">
              <w:rPr>
                <w:i/>
              </w:rPr>
              <w:t>1</w:t>
            </w:r>
          </w:p>
        </w:tc>
      </w:tr>
      <w:tr w:rsidR="00F33122" w:rsidRPr="00B00CA2" w14:paraId="13C866BA"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14:paraId="090816DF" w14:textId="77777777" w:rsidR="00F33122"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14:paraId="16622422" w14:textId="77777777"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:47</w:t>
            </w:r>
          </w:p>
        </w:tc>
        <w:tc>
          <w:tcPr>
            <w:tcW w:w="780" w:type="dxa"/>
            <w:shd w:val="clear" w:color="auto" w:fill="D9D9D9" w:themeFill="background1" w:themeFillShade="D9"/>
          </w:tcPr>
          <w:p w14:paraId="4E10EBE4"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14:paraId="7A3664DD" w14:textId="77777777" w:rsidR="00F33122"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10: Veterans Health Library</w:t>
            </w:r>
          </w:p>
        </w:tc>
      </w:tr>
      <w:tr w:rsidR="00F33122" w:rsidRPr="00B00CA2" w14:paraId="236F7405" w14:textId="77777777"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A19AB8A" w14:textId="77777777" w:rsidR="00F33122" w:rsidRPr="00AD735A" w:rsidRDefault="00F33122" w:rsidP="00D277DB">
            <w:pPr>
              <w:rPr>
                <w:b w:val="0"/>
              </w:rPr>
            </w:pPr>
            <w:r w:rsidRPr="00AD735A">
              <w:rPr>
                <w:b w:val="0"/>
              </w:rPr>
              <w:t>5 min</w:t>
            </w:r>
          </w:p>
        </w:tc>
        <w:tc>
          <w:tcPr>
            <w:tcW w:w="780" w:type="dxa"/>
          </w:tcPr>
          <w:p w14:paraId="15D688EE"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:52</w:t>
            </w:r>
          </w:p>
        </w:tc>
        <w:tc>
          <w:tcPr>
            <w:tcW w:w="780" w:type="dxa"/>
          </w:tcPr>
          <w:p w14:paraId="624FC3FD"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tcPr>
          <w:p w14:paraId="291E9D39" w14:textId="77777777"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rStyle w:val="Hyperlink"/>
                <w:b/>
              </w:rPr>
            </w:pPr>
            <w:r w:rsidRPr="00AD735A">
              <w:rPr>
                <w:b/>
              </w:rPr>
              <w:fldChar w:fldCharType="begin"/>
            </w:r>
            <w:r w:rsidRPr="00AD735A">
              <w:rPr>
                <w:b/>
              </w:rPr>
              <w:instrText>HYPERLINK  \l "_Closing_Questionnaire_2"</w:instrText>
            </w:r>
            <w:r w:rsidRPr="00AD735A">
              <w:rPr>
                <w:b/>
              </w:rPr>
              <w:fldChar w:fldCharType="separate"/>
            </w:r>
            <w:r w:rsidRPr="00AD735A">
              <w:rPr>
                <w:rStyle w:val="Hyperlink"/>
              </w:rPr>
              <w:t>Closing Questionnaire</w:t>
            </w:r>
          </w:p>
          <w:p w14:paraId="16826528" w14:textId="7E6643B1" w:rsidR="00F33122" w:rsidRPr="00AD735A" w:rsidRDefault="00F33122" w:rsidP="0081420E">
            <w:pPr>
              <w:pStyle w:val="ListParagraph"/>
              <w:numPr>
                <w:ilvl w:val="0"/>
                <w:numId w:val="8"/>
              </w:numPr>
              <w:cnfStyle w:val="000000010000" w:firstRow="0" w:lastRow="0" w:firstColumn="0" w:lastColumn="0" w:oddVBand="0" w:evenVBand="0" w:oddHBand="0" w:evenHBand="1" w:firstRowFirstColumn="0" w:firstRowLastColumn="0" w:lastRowFirstColumn="0" w:lastRowLastColumn="0"/>
              <w:rPr>
                <w:b/>
              </w:rPr>
            </w:pPr>
            <w:r w:rsidRPr="00AD735A">
              <w:rPr>
                <w:b/>
              </w:rPr>
              <w:fldChar w:fldCharType="end"/>
            </w:r>
            <w:r w:rsidRPr="00AD735A">
              <w:t>Produced by Morae Autopilot</w:t>
            </w:r>
            <w:r w:rsidR="006C4B9A">
              <w:t>.</w:t>
            </w:r>
          </w:p>
        </w:tc>
      </w:tr>
      <w:tr w:rsidR="00F33122" w:rsidRPr="00B00CA2" w14:paraId="4D95B681" w14:textId="77777777"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5C2980C" w14:textId="77777777" w:rsidR="00F33122" w:rsidRPr="00AD735A" w:rsidRDefault="00F33122" w:rsidP="00D277DB">
            <w:pPr>
              <w:rPr>
                <w:b w:val="0"/>
              </w:rPr>
            </w:pPr>
            <w:r w:rsidRPr="00AD735A">
              <w:rPr>
                <w:b w:val="0"/>
              </w:rPr>
              <w:t>5 min</w:t>
            </w:r>
          </w:p>
        </w:tc>
        <w:tc>
          <w:tcPr>
            <w:tcW w:w="780" w:type="dxa"/>
          </w:tcPr>
          <w:p w14:paraId="154FA8A1"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780" w:type="dxa"/>
          </w:tcPr>
          <w:p w14:paraId="2C04D8AB"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p>
        </w:tc>
        <w:tc>
          <w:tcPr>
            <w:tcW w:w="6931" w:type="dxa"/>
          </w:tcPr>
          <w:p w14:paraId="50F8EA18" w14:textId="77777777"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rStyle w:val="Hyperlink"/>
                <w:b/>
              </w:rPr>
            </w:pPr>
            <w:r w:rsidRPr="00AD735A">
              <w:rPr>
                <w:b/>
              </w:rPr>
              <w:fldChar w:fldCharType="begin"/>
            </w:r>
            <w:r w:rsidRPr="00AD735A">
              <w:rPr>
                <w:b/>
              </w:rPr>
              <w:instrText>HYPERLINK  \l "_Task_2:_Hormonal"</w:instrText>
            </w:r>
            <w:r w:rsidRPr="00AD735A">
              <w:rPr>
                <w:b/>
              </w:rPr>
              <w:fldChar w:fldCharType="separate"/>
            </w:r>
            <w:r w:rsidRPr="00AD735A">
              <w:rPr>
                <w:rStyle w:val="Hyperlink"/>
              </w:rPr>
              <w:t>System Usability Scale (SUS)</w:t>
            </w:r>
          </w:p>
          <w:p w14:paraId="7839699D" w14:textId="343FD81C" w:rsidR="00F33122" w:rsidRPr="00AD735A" w:rsidRDefault="00F33122" w:rsidP="0081420E">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b/>
              </w:rPr>
            </w:pPr>
            <w:r w:rsidRPr="00AD735A">
              <w:rPr>
                <w:b/>
              </w:rPr>
              <w:fldChar w:fldCharType="end"/>
            </w:r>
            <w:r w:rsidRPr="00AD735A">
              <w:t>Produced by Morae Autopilot</w:t>
            </w:r>
            <w:r w:rsidR="006C4B9A">
              <w:t>.</w:t>
            </w:r>
          </w:p>
        </w:tc>
      </w:tr>
      <w:tr w:rsidR="00F33122" w:rsidRPr="00170D59" w14:paraId="798DFC13" w14:textId="77777777" w:rsidTr="00170D59">
        <w:trPr>
          <w:cnfStyle w:val="000000010000" w:firstRow="0" w:lastRow="0" w:firstColumn="0" w:lastColumn="0" w:oddVBand="0" w:evenVBand="0" w:oddHBand="0" w:evenHBand="1"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085" w:type="dxa"/>
            <w:shd w:val="clear" w:color="auto" w:fill="FFFFFF" w:themeFill="background1"/>
          </w:tcPr>
          <w:p w14:paraId="0387401E" w14:textId="77777777" w:rsidR="00F33122" w:rsidRPr="00170D59" w:rsidRDefault="00F33122" w:rsidP="00D277DB">
            <w:pPr>
              <w:rPr>
                <w:b w:val="0"/>
              </w:rPr>
            </w:pPr>
            <w:r w:rsidRPr="00170D59">
              <w:rPr>
                <w:b w:val="0"/>
              </w:rPr>
              <w:t>3 min</w:t>
            </w:r>
          </w:p>
        </w:tc>
        <w:tc>
          <w:tcPr>
            <w:tcW w:w="780" w:type="dxa"/>
            <w:shd w:val="clear" w:color="auto" w:fill="FFFFFF" w:themeFill="background1"/>
          </w:tcPr>
          <w:p w14:paraId="76B37CC9" w14:textId="77777777"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sidRPr="00170D59">
              <w:rPr>
                <w:sz w:val="18"/>
                <w:szCs w:val="18"/>
              </w:rPr>
              <w:t>:62</w:t>
            </w:r>
          </w:p>
        </w:tc>
        <w:tc>
          <w:tcPr>
            <w:tcW w:w="780" w:type="dxa"/>
            <w:shd w:val="clear" w:color="auto" w:fill="FFFFFF" w:themeFill="background1"/>
          </w:tcPr>
          <w:p w14:paraId="5EC72C92" w14:textId="77777777"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shd w:val="clear" w:color="auto" w:fill="FFFFFF" w:themeFill="background1"/>
          </w:tcPr>
          <w:p w14:paraId="1A05B921" w14:textId="77777777"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rStyle w:val="Hyperlink"/>
                <w:b/>
                <w:color w:val="auto"/>
              </w:rPr>
            </w:pPr>
            <w:r w:rsidRPr="00170D59">
              <w:rPr>
                <w:b/>
              </w:rPr>
              <w:fldChar w:fldCharType="begin"/>
            </w:r>
            <w:r w:rsidRPr="00170D59">
              <w:rPr>
                <w:b/>
              </w:rPr>
              <w:instrText>HYPERLINK  \l "_System_Usability_Scale_1"</w:instrText>
            </w:r>
            <w:r w:rsidRPr="00170D59">
              <w:rPr>
                <w:b/>
              </w:rPr>
              <w:fldChar w:fldCharType="separate"/>
            </w:r>
            <w:r w:rsidRPr="00170D59">
              <w:rPr>
                <w:rStyle w:val="Hyperlink"/>
                <w:color w:val="auto"/>
              </w:rPr>
              <w:t>Closing</w:t>
            </w:r>
          </w:p>
          <w:p w14:paraId="689BE387" w14:textId="105278ED" w:rsidR="00F33122" w:rsidRPr="00170D59" w:rsidRDefault="00F33122" w:rsidP="0081420E">
            <w:pPr>
              <w:pStyle w:val="ListParagraph"/>
              <w:numPr>
                <w:ilvl w:val="0"/>
                <w:numId w:val="9"/>
              </w:numPr>
              <w:cnfStyle w:val="000000010000" w:firstRow="0" w:lastRow="0" w:firstColumn="0" w:lastColumn="0" w:oddVBand="0" w:evenVBand="0" w:oddHBand="0" w:evenHBand="1" w:firstRowFirstColumn="0" w:firstRowLastColumn="0" w:lastRowFirstColumn="0" w:lastRowLastColumn="0"/>
              <w:rPr>
                <w:b/>
              </w:rPr>
            </w:pPr>
            <w:r w:rsidRPr="00170D59">
              <w:rPr>
                <w:b/>
              </w:rPr>
              <w:fldChar w:fldCharType="end"/>
            </w:r>
            <w:r w:rsidRPr="00170D59">
              <w:t>Thank the participant for their time and cooperation</w:t>
            </w:r>
            <w:r w:rsidR="006C4B9A">
              <w:t>.</w:t>
            </w:r>
            <w:r w:rsidRPr="00170D59">
              <w:t xml:space="preserve"> </w:t>
            </w:r>
          </w:p>
          <w:p w14:paraId="3F74A941" w14:textId="46F5CBE7" w:rsidR="00F33122" w:rsidRPr="00170D59" w:rsidRDefault="00F33122" w:rsidP="0081420E">
            <w:pPr>
              <w:pStyle w:val="ListParagraph"/>
              <w:numPr>
                <w:ilvl w:val="0"/>
                <w:numId w:val="9"/>
              </w:numPr>
              <w:cnfStyle w:val="000000010000" w:firstRow="0" w:lastRow="0" w:firstColumn="0" w:lastColumn="0" w:oddVBand="0" w:evenVBand="0" w:oddHBand="0" w:evenHBand="1" w:firstRowFirstColumn="0" w:firstRowLastColumn="0" w:lastRowFirstColumn="0" w:lastRowLastColumn="0"/>
              <w:rPr>
                <w:b/>
              </w:rPr>
            </w:pPr>
            <w:r w:rsidRPr="00170D59">
              <w:t>Ask for any final questions</w:t>
            </w:r>
            <w:r w:rsidR="006C4B9A">
              <w:t>.</w:t>
            </w:r>
          </w:p>
        </w:tc>
      </w:tr>
    </w:tbl>
    <w:p w14:paraId="570C6075" w14:textId="77777777" w:rsidR="00F33122" w:rsidRDefault="00F33122" w:rsidP="009E1A59">
      <w:pPr>
        <w:spacing w:after="0" w:line="240" w:lineRule="auto"/>
      </w:pPr>
    </w:p>
    <w:p w14:paraId="10DD5694" w14:textId="77777777" w:rsidR="00F33122" w:rsidRPr="00AE38F6" w:rsidRDefault="00F33122" w:rsidP="00F33122">
      <w:pPr>
        <w:autoSpaceDE w:val="0"/>
        <w:autoSpaceDN w:val="0"/>
        <w:adjustRightInd w:val="0"/>
        <w:spacing w:after="0" w:line="240" w:lineRule="auto"/>
        <w:rPr>
          <w:rFonts w:ascii="Calibri" w:hAnsi="Calibri" w:cs="Calibri"/>
        </w:rPr>
      </w:pPr>
      <w:r w:rsidRPr="00362381">
        <w:rPr>
          <w:rFonts w:ascii="Calibri" w:hAnsi="Calibri" w:cs="Calibri"/>
        </w:rPr>
        <w:t>Complete study materials can be found in</w:t>
      </w:r>
      <w:r>
        <w:rPr>
          <w:rFonts w:ascii="Calibri" w:hAnsi="Calibri" w:cs="Calibri"/>
        </w:rPr>
        <w:t xml:space="preserve"> </w:t>
      </w:r>
      <w:hyperlink w:anchor="_Appendix_C:_Study" w:history="1">
        <w:r w:rsidRPr="00F33122">
          <w:rPr>
            <w:rStyle w:val="Hyperlink"/>
            <w:rFonts w:ascii="Calibri" w:hAnsi="Calibri" w:cs="Calibri"/>
          </w:rPr>
          <w:t>Appendix C: Study Scripts</w:t>
        </w:r>
      </w:hyperlink>
      <w:r w:rsidRPr="00362381">
        <w:rPr>
          <w:rFonts w:ascii="Calibri" w:hAnsi="Calibri" w:cs="Calibri"/>
        </w:rPr>
        <w:t>.</w:t>
      </w:r>
    </w:p>
    <w:p w14:paraId="164F18BA" w14:textId="77777777" w:rsidR="009E1A59" w:rsidRDefault="009E1A59" w:rsidP="005D4F95">
      <w:pPr>
        <w:pStyle w:val="Caption"/>
        <w:rPr>
          <w:u w:val="single"/>
        </w:rPr>
      </w:pPr>
    </w:p>
    <w:p w14:paraId="73744A72" w14:textId="77777777" w:rsidR="009E1A59" w:rsidRPr="00A069ED" w:rsidRDefault="009E1A59" w:rsidP="0007269D">
      <w:pPr>
        <w:pStyle w:val="Heading3"/>
      </w:pPr>
      <w:bookmarkStart w:id="44" w:name="_Toc443556348"/>
      <w:r w:rsidRPr="00A069ED">
        <w:t>Test Measures</w:t>
      </w:r>
      <w:bookmarkEnd w:id="44"/>
    </w:p>
    <w:p w14:paraId="4F58DE11" w14:textId="77777777" w:rsidR="009E1A59" w:rsidRPr="002D7563" w:rsidRDefault="009E1A59" w:rsidP="009E1A59">
      <w:pPr>
        <w:spacing w:after="0" w:line="240" w:lineRule="auto"/>
        <w:rPr>
          <w:u w:val="single"/>
        </w:rPr>
      </w:pPr>
      <w:r>
        <w:t xml:space="preserve">During summative testing a number of metrics </w:t>
      </w:r>
      <w:r w:rsidR="004A2A21">
        <w:t>were</w:t>
      </w:r>
      <w:r>
        <w:t xml:space="preserve"> captured</w:t>
      </w:r>
      <w:r w:rsidR="004A2A21">
        <w:t>.</w:t>
      </w:r>
      <w:r>
        <w:t xml:space="preserve"> </w:t>
      </w:r>
      <w:r w:rsidR="004645FC">
        <w:rPr>
          <w:rFonts w:cs="Segoe UI"/>
        </w:rPr>
        <w:t>This report provides</w:t>
      </w:r>
      <w:r>
        <w:rPr>
          <w:rFonts w:cs="Segoe UI"/>
        </w:rPr>
        <w:t xml:space="preserve"> baseline measures as follows:</w:t>
      </w:r>
    </w:p>
    <w:p w14:paraId="1F4C0653" w14:textId="77777777" w:rsidR="009E1A59" w:rsidRPr="001C20C7" w:rsidRDefault="009E1A59" w:rsidP="0081420E">
      <w:pPr>
        <w:pStyle w:val="ListParagraph"/>
        <w:numPr>
          <w:ilvl w:val="0"/>
          <w:numId w:val="3"/>
        </w:numPr>
        <w:overflowPunct w:val="0"/>
        <w:autoSpaceDE w:val="0"/>
        <w:autoSpaceDN w:val="0"/>
        <w:adjustRightInd w:val="0"/>
        <w:spacing w:after="160" w:line="240" w:lineRule="auto"/>
        <w:rPr>
          <w:rFonts w:cs="Segoe UI"/>
        </w:rPr>
      </w:pPr>
      <w:r>
        <w:rPr>
          <w:rFonts w:cs="Segoe UI"/>
        </w:rPr>
        <w:t xml:space="preserve">Effectiveness - Objective measures of task </w:t>
      </w:r>
      <w:r w:rsidRPr="001C20C7">
        <w:rPr>
          <w:rFonts w:cs="Segoe UI"/>
        </w:rPr>
        <w:t xml:space="preserve">success, task failures, and errors. </w:t>
      </w:r>
    </w:p>
    <w:p w14:paraId="429B50F4" w14:textId="77777777" w:rsidR="009E1A59" w:rsidRPr="001C20C7" w:rsidRDefault="009E1A59" w:rsidP="0081420E">
      <w:pPr>
        <w:pStyle w:val="ListParagraph"/>
        <w:numPr>
          <w:ilvl w:val="0"/>
          <w:numId w:val="3"/>
        </w:numPr>
        <w:overflowPunct w:val="0"/>
        <w:autoSpaceDE w:val="0"/>
        <w:autoSpaceDN w:val="0"/>
        <w:adjustRightInd w:val="0"/>
        <w:spacing w:after="160" w:line="240" w:lineRule="auto"/>
        <w:rPr>
          <w:rFonts w:cs="Segoe UI"/>
        </w:rPr>
      </w:pPr>
      <w:r w:rsidRPr="001C20C7">
        <w:rPr>
          <w:rFonts w:cs="Segoe UI"/>
        </w:rPr>
        <w:t>Efficiency – Objective measures of time on task and number of clicks to complete each task.</w:t>
      </w:r>
    </w:p>
    <w:p w14:paraId="5B7D8053" w14:textId="77777777" w:rsidR="009E1A59" w:rsidRPr="00791168" w:rsidRDefault="009E1A59" w:rsidP="0081420E">
      <w:pPr>
        <w:pStyle w:val="ListParagraph"/>
        <w:numPr>
          <w:ilvl w:val="0"/>
          <w:numId w:val="3"/>
        </w:numPr>
        <w:overflowPunct w:val="0"/>
        <w:autoSpaceDE w:val="0"/>
        <w:autoSpaceDN w:val="0"/>
        <w:adjustRightInd w:val="0"/>
        <w:spacing w:after="0" w:line="240" w:lineRule="auto"/>
        <w:rPr>
          <w:u w:val="single"/>
        </w:rPr>
      </w:pPr>
      <w:r w:rsidRPr="001C20C7">
        <w:rPr>
          <w:rFonts w:cs="Segoe UI"/>
        </w:rPr>
        <w:t>Satisfaction – Subjective measures that express user satisfaction with the ease of use of the site.</w:t>
      </w:r>
    </w:p>
    <w:p w14:paraId="78B0C844" w14:textId="77777777" w:rsidR="009E1A59" w:rsidRPr="005D4F95" w:rsidRDefault="009E1A59" w:rsidP="0081420E">
      <w:pPr>
        <w:pStyle w:val="ListParagraph"/>
        <w:numPr>
          <w:ilvl w:val="0"/>
          <w:numId w:val="3"/>
        </w:numPr>
        <w:overflowPunct w:val="0"/>
        <w:autoSpaceDE w:val="0"/>
        <w:autoSpaceDN w:val="0"/>
        <w:adjustRightInd w:val="0"/>
        <w:spacing w:after="0" w:line="240" w:lineRule="auto"/>
        <w:rPr>
          <w:u w:val="single"/>
        </w:rPr>
      </w:pPr>
      <w:r w:rsidRPr="00A069ED">
        <w:rPr>
          <w:rFonts w:cs="Segoe UI"/>
        </w:rPr>
        <w:t xml:space="preserve">Utility – Subjective measure that expresses user perspectives regarding the usefulness of the MHV </w:t>
      </w:r>
      <w:r w:rsidR="00345493">
        <w:rPr>
          <w:rFonts w:cs="Segoe UI"/>
        </w:rPr>
        <w:t>capabilities tested</w:t>
      </w:r>
      <w:r w:rsidRPr="00A069ED">
        <w:rPr>
          <w:rFonts w:cs="Segoe UI"/>
        </w:rPr>
        <w:t xml:space="preserve">.  </w:t>
      </w:r>
    </w:p>
    <w:p w14:paraId="30FFC9EC" w14:textId="77777777" w:rsidR="005D4F95" w:rsidRDefault="005D4F95" w:rsidP="005D4F95"/>
    <w:p w14:paraId="5FF227E4" w14:textId="420FE604" w:rsidR="005D4F95" w:rsidRPr="005D4F95" w:rsidRDefault="005D4F95" w:rsidP="005D4F95">
      <w:r>
        <w:t xml:space="preserve">Success criteria for each task were determined in collaboration with the Veterans and Consumer Health Informatics Office (V/CHIO). </w:t>
      </w:r>
      <w:r w:rsidRPr="005D4F95">
        <w:t xml:space="preserve">The benchmark task time was calculated by </w:t>
      </w:r>
      <w:r w:rsidR="005A43E2">
        <w:t xml:space="preserve">doubling the task time </w:t>
      </w:r>
      <w:r w:rsidRPr="005D4F95">
        <w:t xml:space="preserve">for successful </w:t>
      </w:r>
      <w:r w:rsidRPr="005D4F95">
        <w:lastRenderedPageBreak/>
        <w:t xml:space="preserve">completion of </w:t>
      </w:r>
      <w:r w:rsidR="009331DB">
        <w:t xml:space="preserve">the </w:t>
      </w:r>
      <w:r w:rsidRPr="005D4F95">
        <w:t>task</w:t>
      </w:r>
      <w:r w:rsidR="009331DB">
        <w:t>s</w:t>
      </w:r>
      <w:r w:rsidRPr="005D4F95">
        <w:t xml:space="preserve"> </w:t>
      </w:r>
      <w:r w:rsidR="00A16823">
        <w:t xml:space="preserve">by </w:t>
      </w:r>
      <w:r w:rsidR="005A43E2">
        <w:t>a user</w:t>
      </w:r>
      <w:r w:rsidRPr="005D4F95">
        <w:t xml:space="preserve"> </w:t>
      </w:r>
      <w:r w:rsidR="00A16823">
        <w:t>in</w:t>
      </w:r>
      <w:r w:rsidR="00A16823" w:rsidRPr="005D4F95">
        <w:t xml:space="preserve"> </w:t>
      </w:r>
      <w:r w:rsidR="005A43E2">
        <w:t xml:space="preserve">the </w:t>
      </w:r>
      <w:r w:rsidRPr="005D4F95">
        <w:t>t</w:t>
      </w:r>
      <w:r w:rsidR="005A43E2">
        <w:t>arget audience</w:t>
      </w:r>
      <w:r w:rsidR="00A16823">
        <w:t xml:space="preserve"> during a dry run prior to the commencement of testing</w:t>
      </w:r>
      <w:r w:rsidR="00E10C6A">
        <w:t>.</w:t>
      </w:r>
    </w:p>
    <w:p w14:paraId="67F148C4" w14:textId="77777777" w:rsidR="009E1A59" w:rsidRPr="00590B01" w:rsidRDefault="00182138" w:rsidP="00182138">
      <w:pPr>
        <w:pStyle w:val="Heading2"/>
      </w:pPr>
      <w:bookmarkStart w:id="45" w:name="_Participants"/>
      <w:bookmarkStart w:id="46" w:name="_Toc443556349"/>
      <w:bookmarkEnd w:id="45"/>
      <w:r>
        <w:t>P</w:t>
      </w:r>
      <w:r w:rsidR="009E1A59">
        <w:t>articipants</w:t>
      </w:r>
      <w:bookmarkEnd w:id="46"/>
    </w:p>
    <w:p w14:paraId="2E817978" w14:textId="77777777" w:rsidR="009E1A59" w:rsidRDefault="009E1A59" w:rsidP="0007269D">
      <w:pPr>
        <w:pStyle w:val="Heading3"/>
      </w:pPr>
      <w:bookmarkStart w:id="47" w:name="_Toc443556350"/>
      <w:r>
        <w:t>Profile</w:t>
      </w:r>
      <w:bookmarkEnd w:id="47"/>
    </w:p>
    <w:p w14:paraId="381DCA82" w14:textId="19FA2B4A" w:rsidR="009E1A59" w:rsidRPr="009A2C22" w:rsidRDefault="00035600" w:rsidP="009E1A59">
      <w:pPr>
        <w:spacing w:after="0" w:line="240" w:lineRule="auto"/>
      </w:pPr>
      <w:r w:rsidRPr="00917E1D">
        <w:t xml:space="preserve">HFE contract staff </w:t>
      </w:r>
      <w:proofErr w:type="gramStart"/>
      <w:r w:rsidR="009331DB">
        <w:t>recruited</w:t>
      </w:r>
      <w:r w:rsidR="00A16823">
        <w:t>,</w:t>
      </w:r>
      <w:proofErr w:type="gramEnd"/>
      <w:r>
        <w:t xml:space="preserve"> screened and schedule</w:t>
      </w:r>
      <w:r w:rsidR="00345493">
        <w:t>d</w:t>
      </w:r>
      <w:r>
        <w:t xml:space="preserve"> </w:t>
      </w:r>
      <w:r w:rsidR="009E1A59" w:rsidRPr="00917E1D">
        <w:t>1</w:t>
      </w:r>
      <w:r w:rsidR="00FB0AE4">
        <w:t>8</w:t>
      </w:r>
      <w:r w:rsidR="009E1A59" w:rsidRPr="00917E1D">
        <w:t xml:space="preserve"> Participants according to the following profile:</w:t>
      </w:r>
      <w:r w:rsidR="009E1A59" w:rsidRPr="009A2C22">
        <w:rPr>
          <w:u w:val="single"/>
        </w:rPr>
        <w:t xml:space="preserve">  </w:t>
      </w:r>
    </w:p>
    <w:p w14:paraId="69EEB5DD" w14:textId="5E9C3269" w:rsidR="009E1A59" w:rsidRPr="009A2C22" w:rsidRDefault="009E1A59" w:rsidP="0081420E">
      <w:pPr>
        <w:pStyle w:val="ListParagraph"/>
        <w:numPr>
          <w:ilvl w:val="0"/>
          <w:numId w:val="5"/>
        </w:numPr>
        <w:spacing w:after="0" w:line="240" w:lineRule="auto"/>
      </w:pPr>
      <w:r w:rsidRPr="009A2C22">
        <w:t>Veteran Status</w:t>
      </w:r>
      <w:r w:rsidR="006C4B9A">
        <w:t>.</w:t>
      </w:r>
    </w:p>
    <w:p w14:paraId="05C3DAEC" w14:textId="2946C9A7" w:rsidR="009E1A59" w:rsidRPr="009A2C22" w:rsidRDefault="009E1A59" w:rsidP="0081420E">
      <w:pPr>
        <w:pStyle w:val="ListParagraph"/>
        <w:numPr>
          <w:ilvl w:val="0"/>
          <w:numId w:val="5"/>
        </w:numPr>
        <w:spacing w:after="0" w:line="240" w:lineRule="auto"/>
      </w:pPr>
      <w:r w:rsidRPr="009A2C22">
        <w:t>Ability to use a standard desktop computer or laptop</w:t>
      </w:r>
      <w:r w:rsidR="006C4B9A">
        <w:t>.</w:t>
      </w:r>
    </w:p>
    <w:p w14:paraId="45B237F9" w14:textId="1BB2C78A" w:rsidR="009E1A59" w:rsidRPr="009A2C22" w:rsidRDefault="009E1A59" w:rsidP="0081420E">
      <w:pPr>
        <w:pStyle w:val="ListParagraph"/>
        <w:numPr>
          <w:ilvl w:val="0"/>
          <w:numId w:val="5"/>
        </w:numPr>
        <w:spacing w:after="0" w:line="240" w:lineRule="auto"/>
      </w:pPr>
      <w:r w:rsidRPr="009A2C22">
        <w:t>Access to transportation to the IRDC</w:t>
      </w:r>
      <w:r w:rsidR="006C4B9A">
        <w:t>.</w:t>
      </w:r>
    </w:p>
    <w:p w14:paraId="611A13B0" w14:textId="77777777" w:rsidR="009E1A59" w:rsidRPr="009A2C22" w:rsidRDefault="009E1A59" w:rsidP="0081420E">
      <w:pPr>
        <w:pStyle w:val="ListParagraph"/>
        <w:numPr>
          <w:ilvl w:val="0"/>
          <w:numId w:val="5"/>
        </w:numPr>
      </w:pPr>
      <w:r w:rsidRPr="009A2C22">
        <w:t>Age Range</w:t>
      </w:r>
    </w:p>
    <w:p w14:paraId="407224AC" w14:textId="349DB1A1" w:rsidR="009E1A59" w:rsidRPr="009A2C22" w:rsidRDefault="009E1A59" w:rsidP="0081420E">
      <w:pPr>
        <w:pStyle w:val="ListParagraph"/>
        <w:numPr>
          <w:ilvl w:val="0"/>
          <w:numId w:val="7"/>
        </w:numPr>
      </w:pPr>
      <w:r w:rsidRPr="009A2C22">
        <w:t xml:space="preserve">30 to 50 </w:t>
      </w:r>
      <w:r>
        <w:t>(</w:t>
      </w:r>
      <w:r w:rsidRPr="009A2C22">
        <w:t>30% or approx. 4 to 6 MHV Users</w:t>
      </w:r>
      <w:r>
        <w:t>)</w:t>
      </w:r>
      <w:r w:rsidR="006C4B9A">
        <w:t>.</w:t>
      </w:r>
    </w:p>
    <w:p w14:paraId="75F5BD3D" w14:textId="20B445AE" w:rsidR="009E1A59" w:rsidRPr="009A2C22" w:rsidRDefault="009E1A59" w:rsidP="0081420E">
      <w:pPr>
        <w:pStyle w:val="ListParagraph"/>
        <w:numPr>
          <w:ilvl w:val="0"/>
          <w:numId w:val="7"/>
        </w:numPr>
      </w:pPr>
      <w:r w:rsidRPr="009A2C22">
        <w:t xml:space="preserve">50 to 60 </w:t>
      </w:r>
      <w:r>
        <w:t>(</w:t>
      </w:r>
      <w:r w:rsidRPr="009A2C22">
        <w:t>30% or approx. 4 to 6 MHV Users</w:t>
      </w:r>
      <w:r>
        <w:t>)</w:t>
      </w:r>
      <w:r w:rsidR="006C4B9A">
        <w:t>.</w:t>
      </w:r>
    </w:p>
    <w:p w14:paraId="6F69B66F" w14:textId="3EE1F608" w:rsidR="009E1A59" w:rsidRPr="009A2C22" w:rsidRDefault="009E1A59" w:rsidP="0081420E">
      <w:pPr>
        <w:pStyle w:val="ListParagraph"/>
        <w:numPr>
          <w:ilvl w:val="0"/>
          <w:numId w:val="7"/>
        </w:numPr>
      </w:pPr>
      <w:r w:rsidRPr="009A2C22">
        <w:t xml:space="preserve">60 to 70 </w:t>
      </w:r>
      <w:r>
        <w:t>(</w:t>
      </w:r>
      <w:r w:rsidRPr="009A2C22">
        <w:t>30% or approx. 4 to 6 MHV Users</w:t>
      </w:r>
      <w:r>
        <w:t>)</w:t>
      </w:r>
      <w:r w:rsidR="006C4B9A">
        <w:t>.</w:t>
      </w:r>
    </w:p>
    <w:p w14:paraId="4588A21B" w14:textId="77777777" w:rsidR="009E1A59" w:rsidRPr="009A2C22" w:rsidRDefault="009E1A59" w:rsidP="0081420E">
      <w:pPr>
        <w:pStyle w:val="ListParagraph"/>
        <w:numPr>
          <w:ilvl w:val="0"/>
          <w:numId w:val="5"/>
        </w:numPr>
      </w:pPr>
      <w:r w:rsidRPr="009A2C22">
        <w:t>Familiarity with MHV</w:t>
      </w:r>
    </w:p>
    <w:p w14:paraId="25BFC14C" w14:textId="7DA8783B" w:rsidR="009E1A59" w:rsidRPr="009A2C22" w:rsidRDefault="009E1A59" w:rsidP="0081420E">
      <w:pPr>
        <w:pStyle w:val="ListParagraph"/>
        <w:numPr>
          <w:ilvl w:val="0"/>
          <w:numId w:val="6"/>
        </w:numPr>
      </w:pPr>
      <w:r w:rsidRPr="009A2C22">
        <w:t xml:space="preserve">Used MHV </w:t>
      </w:r>
      <w:r>
        <w:t xml:space="preserve">Never or </w:t>
      </w:r>
      <w:proofErr w:type="gramStart"/>
      <w:r>
        <w:t>Rarely</w:t>
      </w:r>
      <w:proofErr w:type="gramEnd"/>
      <w:r w:rsidRPr="009A2C22">
        <w:t xml:space="preserve"> </w:t>
      </w:r>
      <w:r>
        <w:t>(</w:t>
      </w:r>
      <w:r w:rsidRPr="009A2C22">
        <w:t>30% or approx. 4 to 6 MHV Users</w:t>
      </w:r>
      <w:r w:rsidR="006C4B9A">
        <w:t>.</w:t>
      </w:r>
      <w:r>
        <w:t>)</w:t>
      </w:r>
    </w:p>
    <w:p w14:paraId="48675222" w14:textId="43195BC8" w:rsidR="009E1A59" w:rsidRPr="009A2C22" w:rsidRDefault="009E1A59" w:rsidP="0081420E">
      <w:pPr>
        <w:pStyle w:val="ListParagraph"/>
        <w:numPr>
          <w:ilvl w:val="0"/>
          <w:numId w:val="6"/>
        </w:numPr>
      </w:pPr>
      <w:r w:rsidRPr="009A2C22">
        <w:t xml:space="preserve">Use MHV Monthly </w:t>
      </w:r>
      <w:r>
        <w:t>(</w:t>
      </w:r>
      <w:r w:rsidRPr="009A2C22">
        <w:t>30% or approx. 4 to 6 MHV Users</w:t>
      </w:r>
      <w:r>
        <w:t>)</w:t>
      </w:r>
      <w:r w:rsidR="006C4B9A">
        <w:t>.</w:t>
      </w:r>
    </w:p>
    <w:p w14:paraId="3EC6ADCE" w14:textId="3EE2D429" w:rsidR="009E1A59" w:rsidRPr="009A2C22" w:rsidRDefault="009E1A59" w:rsidP="0081420E">
      <w:pPr>
        <w:pStyle w:val="ListParagraph"/>
        <w:numPr>
          <w:ilvl w:val="0"/>
          <w:numId w:val="6"/>
        </w:numPr>
      </w:pPr>
      <w:r w:rsidRPr="009A2C22">
        <w:t xml:space="preserve">Use MHV Weekly </w:t>
      </w:r>
      <w:r>
        <w:t>(</w:t>
      </w:r>
      <w:r w:rsidRPr="009A2C22">
        <w:t>30% or approx. 4 to 6 MHV Users</w:t>
      </w:r>
      <w:r>
        <w:t>)</w:t>
      </w:r>
      <w:r w:rsidR="006C4B9A">
        <w:t>.</w:t>
      </w:r>
    </w:p>
    <w:p w14:paraId="67068E4D" w14:textId="77777777" w:rsidR="009E1A59" w:rsidRPr="009A2C22" w:rsidRDefault="009E1A59" w:rsidP="0081420E">
      <w:pPr>
        <w:pStyle w:val="ListParagraph"/>
        <w:numPr>
          <w:ilvl w:val="0"/>
          <w:numId w:val="5"/>
        </w:numPr>
      </w:pPr>
      <w:r w:rsidRPr="009A2C22">
        <w:t>Gender Mix</w:t>
      </w:r>
    </w:p>
    <w:p w14:paraId="018E1158" w14:textId="1EF1EDD5" w:rsidR="00BC0A6A" w:rsidRDefault="009E1A59" w:rsidP="0081420E">
      <w:pPr>
        <w:pStyle w:val="ListParagraph"/>
        <w:numPr>
          <w:ilvl w:val="0"/>
          <w:numId w:val="6"/>
        </w:numPr>
      </w:pPr>
      <w:r w:rsidRPr="009A2C22">
        <w:t xml:space="preserve">75 % Male </w:t>
      </w:r>
      <w:r>
        <w:t>(</w:t>
      </w:r>
      <w:r w:rsidRPr="009A2C22">
        <w:t>approx. 11 to 13 MHV Users</w:t>
      </w:r>
      <w:r>
        <w:t>)</w:t>
      </w:r>
      <w:r w:rsidR="006C4B9A">
        <w:t>.</w:t>
      </w:r>
    </w:p>
    <w:p w14:paraId="423C09A0" w14:textId="423DBC0D" w:rsidR="004A2A21" w:rsidRPr="00170D59" w:rsidRDefault="009331DB" w:rsidP="0081420E">
      <w:pPr>
        <w:pStyle w:val="ListParagraph"/>
        <w:numPr>
          <w:ilvl w:val="0"/>
          <w:numId w:val="6"/>
        </w:numPr>
        <w:rPr>
          <w:sz w:val="28"/>
        </w:rPr>
      </w:pPr>
      <w:r>
        <w:t>25% F</w:t>
      </w:r>
      <w:r w:rsidR="009E1A59" w:rsidRPr="00A561B0">
        <w:t>emale (approx. 2 to 4 MHV Users)</w:t>
      </w:r>
      <w:r w:rsidR="006C4B9A">
        <w:t>.</w:t>
      </w:r>
    </w:p>
    <w:p w14:paraId="144A22DC" w14:textId="556416FD" w:rsidR="0042410D" w:rsidRDefault="004A2A21" w:rsidP="00F53CEA">
      <w:r w:rsidRPr="00170D59">
        <w:t>While</w:t>
      </w:r>
      <w:r>
        <w:t xml:space="preserve"> the contract staff successfully recruit</w:t>
      </w:r>
      <w:r w:rsidR="0042410D">
        <w:t>ed</w:t>
      </w:r>
      <w:r>
        <w:t xml:space="preserve"> and schedule</w:t>
      </w:r>
      <w:r w:rsidR="0042410D">
        <w:t>d</w:t>
      </w:r>
      <w:r>
        <w:t xml:space="preserve"> 1</w:t>
      </w:r>
      <w:r w:rsidR="00F33122">
        <w:t xml:space="preserve">8 participants, </w:t>
      </w:r>
      <w:r w:rsidR="00FB0AE4">
        <w:t>one</w:t>
      </w:r>
      <w:r w:rsidR="00F33122">
        <w:t xml:space="preserve"> </w:t>
      </w:r>
      <w:r w:rsidR="00F72A67">
        <w:t>participant</w:t>
      </w:r>
      <w:r w:rsidR="00F33122">
        <w:t xml:space="preserve"> cancelled </w:t>
      </w:r>
      <w:r w:rsidR="00FB0AE4">
        <w:t>and was unable to be re-scheduled due to ongoing illness</w:t>
      </w:r>
      <w:r w:rsidR="00F33122">
        <w:t xml:space="preserve">. </w:t>
      </w:r>
      <w:r w:rsidR="00FB0AE4">
        <w:t>Seventeen</w:t>
      </w:r>
      <w:r w:rsidR="00035600">
        <w:t xml:space="preserve"> </w:t>
      </w:r>
      <w:r w:rsidR="00F33122">
        <w:t xml:space="preserve">Veterans participated in the on-site study the week of </w:t>
      </w:r>
      <w:r w:rsidR="005B1BA5">
        <w:t xml:space="preserve">January 28 - February </w:t>
      </w:r>
      <w:r w:rsidR="00F33122">
        <w:t>6</w:t>
      </w:r>
      <w:r w:rsidR="006C4B9A">
        <w:t>, 2016</w:t>
      </w:r>
      <w:r w:rsidR="00F33122">
        <w:t>.</w:t>
      </w:r>
      <w:r w:rsidR="0042410D">
        <w:t xml:space="preserve"> </w:t>
      </w:r>
    </w:p>
    <w:p w14:paraId="7B2807CB" w14:textId="77777777" w:rsidR="009E1A59" w:rsidRPr="000F138F" w:rsidRDefault="0042410D" w:rsidP="00A226C3">
      <w:pPr>
        <w:rPr>
          <w:b/>
        </w:rPr>
      </w:pPr>
      <w:r>
        <w:t xml:space="preserve">Complete participant demographics can be found </w:t>
      </w:r>
      <w:r w:rsidRPr="00A226C3">
        <w:rPr>
          <w:szCs w:val="24"/>
        </w:rPr>
        <w:t xml:space="preserve">in </w:t>
      </w:r>
      <w:hyperlink w:anchor="_Appendix_A:_Participant" w:history="1">
        <w:r w:rsidRPr="00A226C3">
          <w:rPr>
            <w:rStyle w:val="Hyperlink"/>
            <w:szCs w:val="24"/>
          </w:rPr>
          <w:t>Appendix A.</w:t>
        </w:r>
      </w:hyperlink>
    </w:p>
    <w:p w14:paraId="49BFE796" w14:textId="77777777" w:rsidR="00362381" w:rsidRPr="00362381" w:rsidRDefault="00EF4F61" w:rsidP="00E966BF">
      <w:pPr>
        <w:pStyle w:val="Heading1"/>
      </w:pPr>
      <w:bookmarkStart w:id="48" w:name="_Key_Issues_and"/>
      <w:bookmarkStart w:id="49" w:name="_Toc443556351"/>
      <w:bookmarkEnd w:id="48"/>
      <w:r>
        <w:t xml:space="preserve">Key Issues </w:t>
      </w:r>
      <w:r w:rsidR="00362381" w:rsidRPr="00362381">
        <w:t>and Recommendations</w:t>
      </w:r>
      <w:bookmarkEnd w:id="49"/>
    </w:p>
    <w:p w14:paraId="6224549C" w14:textId="23258E1E" w:rsidR="00D277DB" w:rsidRDefault="00035600" w:rsidP="00D277DB">
      <w:r>
        <w:rPr>
          <w:rFonts w:cstheme="minorHAnsi"/>
        </w:rPr>
        <w:t xml:space="preserve">Analysis of the Morae™ recording produced patterns of coded observations </w:t>
      </w:r>
      <w:r w:rsidR="00345493">
        <w:rPr>
          <w:rFonts w:cstheme="minorHAnsi"/>
        </w:rPr>
        <w:t xml:space="preserve">determined to be </w:t>
      </w:r>
      <w:r>
        <w:rPr>
          <w:rFonts w:cstheme="minorHAnsi"/>
        </w:rPr>
        <w:t>usability issues.</w:t>
      </w:r>
      <w:r>
        <w:t xml:space="preserve"> </w:t>
      </w:r>
      <w:r w:rsidR="005C00C8">
        <w:t>Sixty</w:t>
      </w:r>
      <w:r w:rsidR="00A16823">
        <w:t>-f</w:t>
      </w:r>
      <w:r w:rsidR="005C00C8">
        <w:t>ive</w:t>
      </w:r>
      <w:r w:rsidRPr="00E126C6">
        <w:t xml:space="preserve"> unique </w:t>
      </w:r>
      <w:r>
        <w:t xml:space="preserve">issues </w:t>
      </w:r>
      <w:r w:rsidRPr="00E126C6">
        <w:t xml:space="preserve">were </w:t>
      </w:r>
      <w:r w:rsidR="005C392F">
        <w:t xml:space="preserve">experienced or expressed </w:t>
      </w:r>
      <w:r w:rsidR="00A226C3">
        <w:t xml:space="preserve">by </w:t>
      </w:r>
      <w:r w:rsidR="005C392F">
        <w:t xml:space="preserve">participants. </w:t>
      </w:r>
      <w:r w:rsidRPr="00E126C6">
        <w:t xml:space="preserve"> The </w:t>
      </w:r>
      <w:r w:rsidR="005C392F">
        <w:t>issues</w:t>
      </w:r>
      <w:r>
        <w:t xml:space="preserve"> </w:t>
      </w:r>
      <w:r w:rsidRPr="00E126C6">
        <w:t xml:space="preserve">were compiled into </w:t>
      </w:r>
      <w:r>
        <w:t>a</w:t>
      </w:r>
      <w:r w:rsidRPr="00E126C6">
        <w:t xml:space="preserve"> “problem</w:t>
      </w:r>
      <w:r w:rsidR="00D277DB">
        <w:t xml:space="preserve"> by participant </w:t>
      </w:r>
      <w:r w:rsidRPr="00E126C6">
        <w:t>matrix”</w:t>
      </w:r>
      <w:r w:rsidRPr="00E126C6">
        <w:rPr>
          <w:rStyle w:val="FootnoteReference"/>
        </w:rPr>
        <w:footnoteReference w:id="1"/>
      </w:r>
      <w:r w:rsidRPr="00E126C6">
        <w:t xml:space="preserve"> </w:t>
      </w:r>
      <w:r>
        <w:t>in order to analyze frequency of occurrence by session</w:t>
      </w:r>
      <w:r w:rsidRPr="00E126C6">
        <w:t>.</w:t>
      </w:r>
      <w:r>
        <w:t xml:space="preserve"> </w:t>
      </w:r>
      <w:r w:rsidRPr="00E126C6">
        <w:t xml:space="preserve">In addition to </w:t>
      </w:r>
      <w:r>
        <w:t xml:space="preserve">the </w:t>
      </w:r>
      <w:r w:rsidRPr="00E126C6">
        <w:t xml:space="preserve">measure of frequency, each unique </w:t>
      </w:r>
      <w:r>
        <w:t xml:space="preserve">finding </w:t>
      </w:r>
      <w:r w:rsidRPr="00E126C6">
        <w:t xml:space="preserve">was ranked for severity. Issues that occurred with identical frequency </w:t>
      </w:r>
      <w:r>
        <w:t xml:space="preserve">by session </w:t>
      </w:r>
      <w:r w:rsidRPr="00E126C6">
        <w:t xml:space="preserve">were ordered (in the matrix) by </w:t>
      </w:r>
      <w:r w:rsidRPr="00305198">
        <w:rPr>
          <w:bCs/>
        </w:rPr>
        <w:t>severity</w:t>
      </w:r>
      <w:r>
        <w:t xml:space="preserve">. </w:t>
      </w:r>
    </w:p>
    <w:p w14:paraId="26CECCD3" w14:textId="25938A9D" w:rsidR="00D277DB" w:rsidRDefault="00D277DB" w:rsidP="00D277DB">
      <w:r w:rsidRPr="00362381">
        <w:rPr>
          <w:rFonts w:ascii="Calibri" w:hAnsi="Calibri" w:cs="Calibri"/>
        </w:rPr>
        <w:lastRenderedPageBreak/>
        <w:t xml:space="preserve">In the </w:t>
      </w:r>
      <w:r>
        <w:rPr>
          <w:rFonts w:ascii="Calibri" w:hAnsi="Calibri" w:cs="Calibri"/>
        </w:rPr>
        <w:t>problem by participant matrix</w:t>
      </w:r>
      <w:r w:rsidRPr="00362381">
        <w:rPr>
          <w:rFonts w:ascii="Calibri" w:hAnsi="Calibri" w:cs="Calibri"/>
        </w:rPr>
        <w:t xml:space="preserve">, there were </w:t>
      </w:r>
      <w:r>
        <w:rPr>
          <w:rFonts w:ascii="Calibri" w:hAnsi="Calibri" w:cs="Calibri"/>
          <w:b/>
          <w:bCs/>
          <w:color w:val="FF0000"/>
        </w:rPr>
        <w:t>9</w:t>
      </w:r>
      <w:r w:rsidRPr="00362381">
        <w:rPr>
          <w:rFonts w:ascii="Calibri" w:hAnsi="Calibri" w:cs="Calibri"/>
          <w:b/>
          <w:bCs/>
        </w:rPr>
        <w:t xml:space="preserve"> high impact issues</w:t>
      </w:r>
      <w:r>
        <w:rPr>
          <w:rFonts w:ascii="Calibri" w:hAnsi="Calibri" w:cs="Calibri"/>
        </w:rPr>
        <w:t xml:space="preserve"> of note, </w:t>
      </w:r>
      <w:r w:rsidRPr="00D277DB">
        <w:rPr>
          <w:rFonts w:ascii="Calibri" w:hAnsi="Calibri" w:cs="Calibri"/>
          <w:b/>
        </w:rPr>
        <w:t>1</w:t>
      </w:r>
      <w:r w:rsidR="00B82AA3">
        <w:rPr>
          <w:rFonts w:ascii="Calibri" w:hAnsi="Calibri" w:cs="Calibri"/>
          <w:b/>
        </w:rPr>
        <w:t>2</w:t>
      </w:r>
      <w:r w:rsidRPr="00D277DB">
        <w:rPr>
          <w:rFonts w:ascii="Calibri" w:hAnsi="Calibri" w:cs="Calibri"/>
          <w:b/>
        </w:rPr>
        <w:t xml:space="preserve"> </w:t>
      </w:r>
      <w:r>
        <w:rPr>
          <w:rFonts w:ascii="Calibri" w:hAnsi="Calibri" w:cs="Calibri"/>
          <w:b/>
        </w:rPr>
        <w:t>medium impact</w:t>
      </w:r>
      <w:r w:rsidRPr="00D277DB">
        <w:rPr>
          <w:rFonts w:ascii="Calibri" w:hAnsi="Calibri" w:cs="Calibri"/>
          <w:b/>
        </w:rPr>
        <w:t xml:space="preserve"> issue</w:t>
      </w:r>
      <w:r w:rsidRPr="001D3153">
        <w:rPr>
          <w:rFonts w:ascii="Calibri" w:hAnsi="Calibri" w:cs="Calibri"/>
          <w:b/>
        </w:rPr>
        <w:t>s</w:t>
      </w:r>
      <w:r>
        <w:rPr>
          <w:rFonts w:ascii="Calibri" w:hAnsi="Calibri" w:cs="Calibri"/>
        </w:rPr>
        <w:t xml:space="preserve"> and </w:t>
      </w:r>
      <w:r w:rsidR="00B82AA3">
        <w:rPr>
          <w:rFonts w:ascii="Calibri" w:hAnsi="Calibri" w:cs="Calibri"/>
          <w:b/>
        </w:rPr>
        <w:t>1</w:t>
      </w:r>
      <w:r w:rsidR="008C664A">
        <w:rPr>
          <w:rFonts w:ascii="Calibri" w:hAnsi="Calibri" w:cs="Calibri"/>
          <w:b/>
        </w:rPr>
        <w:t>7</w:t>
      </w:r>
      <w:r w:rsidRPr="00D277DB">
        <w:rPr>
          <w:rFonts w:ascii="Calibri" w:hAnsi="Calibri" w:cs="Calibri"/>
          <w:b/>
        </w:rPr>
        <w:t xml:space="preserve"> </w:t>
      </w:r>
      <w:r>
        <w:rPr>
          <w:rFonts w:ascii="Calibri" w:hAnsi="Calibri" w:cs="Calibri"/>
          <w:b/>
        </w:rPr>
        <w:t>low impact</w:t>
      </w:r>
      <w:r w:rsidRPr="00D277DB">
        <w:rPr>
          <w:rFonts w:ascii="Calibri" w:hAnsi="Calibri" w:cs="Calibri"/>
          <w:b/>
        </w:rPr>
        <w:t xml:space="preserve"> issues</w:t>
      </w:r>
      <w:r w:rsidR="00B82AA3">
        <w:rPr>
          <w:rFonts w:ascii="Calibri" w:hAnsi="Calibri" w:cs="Calibri"/>
        </w:rPr>
        <w:t>. Additionally, there were 2</w:t>
      </w:r>
      <w:r w:rsidR="002806CF">
        <w:rPr>
          <w:rFonts w:ascii="Calibri" w:hAnsi="Calibri" w:cs="Calibri"/>
        </w:rPr>
        <w:t>2</w:t>
      </w:r>
      <w:r w:rsidR="00B82AA3">
        <w:rPr>
          <w:rFonts w:ascii="Calibri" w:hAnsi="Calibri" w:cs="Calibri"/>
        </w:rPr>
        <w:t xml:space="preserve"> findings noted as Strengths </w:t>
      </w:r>
      <w:r w:rsidR="00A16823">
        <w:rPr>
          <w:rFonts w:ascii="Calibri" w:hAnsi="Calibri" w:cs="Calibri"/>
        </w:rPr>
        <w:t xml:space="preserve">as a </w:t>
      </w:r>
      <w:r w:rsidR="00B82AA3">
        <w:rPr>
          <w:rFonts w:ascii="Calibri" w:hAnsi="Calibri" w:cs="Calibri"/>
        </w:rPr>
        <w:t xml:space="preserve">comparison to the previous </w:t>
      </w:r>
      <w:r w:rsidR="00926822">
        <w:rPr>
          <w:rFonts w:ascii="Calibri" w:hAnsi="Calibri" w:cs="Calibri"/>
        </w:rPr>
        <w:t>iteration of MHV</w:t>
      </w:r>
      <w:ins w:id="50" w:author="Author">
        <w:r w:rsidR="00A16823">
          <w:rPr>
            <w:rFonts w:ascii="Calibri" w:hAnsi="Calibri" w:cs="Calibri"/>
          </w:rPr>
          <w:t>,</w:t>
        </w:r>
      </w:ins>
      <w:r w:rsidR="002806CF">
        <w:rPr>
          <w:rFonts w:ascii="Calibri" w:hAnsi="Calibri" w:cs="Calibri"/>
        </w:rPr>
        <w:t xml:space="preserve"> </w:t>
      </w:r>
      <w:ins w:id="51" w:author="Author">
        <w:r w:rsidR="00A16823">
          <w:rPr>
            <w:rFonts w:ascii="Calibri" w:hAnsi="Calibri" w:cs="Calibri"/>
          </w:rPr>
          <w:t xml:space="preserve">along with </w:t>
        </w:r>
      </w:ins>
      <w:r w:rsidR="002806CF">
        <w:rPr>
          <w:rFonts w:ascii="Calibri" w:hAnsi="Calibri" w:cs="Calibri"/>
        </w:rPr>
        <w:t>5 not applicable findings</w:t>
      </w:r>
      <w:r>
        <w:rPr>
          <w:rFonts w:ascii="Calibri" w:hAnsi="Calibri" w:cs="Calibri"/>
        </w:rPr>
        <w:t xml:space="preserve">. </w:t>
      </w:r>
      <w:r w:rsidR="00035600">
        <w:t xml:space="preserve">See </w:t>
      </w:r>
      <w:hyperlink w:anchor="_Appendix_B:_" w:history="1">
        <w:r w:rsidR="00035600" w:rsidRPr="006D6AA0">
          <w:rPr>
            <w:rStyle w:val="Hyperlink"/>
          </w:rPr>
          <w:t>Appendix B</w:t>
        </w:r>
      </w:hyperlink>
      <w:r w:rsidR="00035600">
        <w:t xml:space="preserve"> for the complete matrix</w:t>
      </w:r>
      <w:r w:rsidR="00A226C3">
        <w:t xml:space="preserve"> </w:t>
      </w:r>
      <w:ins w:id="52" w:author="Author">
        <w:r w:rsidR="007F58E6">
          <w:t xml:space="preserve">and Problem by Participant matrix </w:t>
        </w:r>
      </w:ins>
      <w:r w:rsidR="00A226C3">
        <w:t>in the embedded workbook</w:t>
      </w:r>
      <w:r w:rsidR="00035600">
        <w:t xml:space="preserve">. See </w:t>
      </w:r>
      <w:hyperlink w:anchor="_Appendix_D:_Issue" w:history="1">
        <w:r w:rsidR="00035600" w:rsidRPr="00CE7763">
          <w:rPr>
            <w:rStyle w:val="Hyperlink"/>
          </w:rPr>
          <w:t>Appendix D</w:t>
        </w:r>
      </w:hyperlink>
      <w:r w:rsidR="00035600">
        <w:t xml:space="preserve"> for information on severity rankings.</w:t>
      </w:r>
    </w:p>
    <w:p w14:paraId="3CF622E3" w14:textId="7F9F991F" w:rsidR="00284B18" w:rsidRDefault="009331DB" w:rsidP="002806CF">
      <w:pPr>
        <w:rPr>
          <w:rFonts w:asciiTheme="majorHAnsi" w:eastAsiaTheme="majorEastAsia" w:hAnsiTheme="majorHAnsi" w:cstheme="majorBidi"/>
          <w:b/>
          <w:bCs/>
          <w:color w:val="4F81BD" w:themeColor="accent1"/>
          <w:sz w:val="26"/>
          <w:szCs w:val="26"/>
        </w:rPr>
      </w:pPr>
      <w:r>
        <w:t>The remaining sub-</w:t>
      </w:r>
      <w:r w:rsidR="00035600">
        <w:t xml:space="preserve">sections in this portion of the report provide a list of the </w:t>
      </w:r>
      <w:r w:rsidR="00D277DB">
        <w:t>issues</w:t>
      </w:r>
      <w:r w:rsidR="00035600">
        <w:t xml:space="preserve"> organized </w:t>
      </w:r>
      <w:r w:rsidR="00F53AE7">
        <w:t>by</w:t>
      </w:r>
      <w:r w:rsidR="00A848ED">
        <w:t xml:space="preserve"> </w:t>
      </w:r>
      <w:r w:rsidR="00035600">
        <w:t>severity</w:t>
      </w:r>
      <w:r w:rsidR="003F17E6">
        <w:t xml:space="preserve"> and in order of task flow</w:t>
      </w:r>
      <w:r w:rsidR="002806CF">
        <w:t xml:space="preserve"> of the study.</w:t>
      </w:r>
    </w:p>
    <w:p w14:paraId="12E23F78" w14:textId="300CA79A" w:rsidR="00A848ED" w:rsidRPr="00EA356C" w:rsidRDefault="00A848ED" w:rsidP="00F53AE7">
      <w:pPr>
        <w:pStyle w:val="Heading2"/>
      </w:pPr>
      <w:bookmarkStart w:id="53" w:name="_Toc443556352"/>
      <w:r w:rsidRPr="00EA356C">
        <w:t xml:space="preserve">High </w:t>
      </w:r>
      <w:r w:rsidRPr="00EA356C">
        <w:rPr>
          <w:rStyle w:val="Heading3Char"/>
          <w:b/>
          <w:bCs/>
          <w:sz w:val="26"/>
        </w:rPr>
        <w:t>Impact</w:t>
      </w:r>
      <w:r w:rsidRPr="00EA356C">
        <w:t xml:space="preserve"> Issues</w:t>
      </w:r>
      <w:bookmarkEnd w:id="53"/>
    </w:p>
    <w:p w14:paraId="10E95EA6" w14:textId="670F6B21" w:rsidR="00F53AE7" w:rsidRPr="00AB6C80" w:rsidRDefault="00F53AE7" w:rsidP="0081420E">
      <w:pPr>
        <w:pStyle w:val="ListParagraph"/>
        <w:numPr>
          <w:ilvl w:val="0"/>
          <w:numId w:val="19"/>
        </w:numPr>
      </w:pPr>
      <w:r>
        <w:rPr>
          <w:b/>
        </w:rPr>
        <w:t>Lack of info regarding authorization</w:t>
      </w:r>
      <w:r w:rsidR="00A84E2A">
        <w:rPr>
          <w:b/>
        </w:rPr>
        <w:t xml:space="preserve"> on RX Refill</w:t>
      </w:r>
      <w:r>
        <w:rPr>
          <w:b/>
        </w:rPr>
        <w:t xml:space="preserve">: </w:t>
      </w:r>
      <w:r>
        <w:t xml:space="preserve">Participants in 11 out of 17 sessions (65%) raised concern with being </w:t>
      </w:r>
      <w:r w:rsidRPr="00AB6C80">
        <w:t xml:space="preserve">unaware that they could </w:t>
      </w:r>
      <w:r w:rsidR="00AB6C80" w:rsidRPr="00AB6C80">
        <w:t>request authorization and refill</w:t>
      </w:r>
      <w:r w:rsidRPr="00AB6C80">
        <w:t xml:space="preserve"> a medication at zero refills based on the information initially provided.  </w:t>
      </w:r>
      <w:ins w:id="54" w:author="Author">
        <w:r w:rsidR="00A16823">
          <w:t>Participant actions, quotes and/or suggestions are shown after each issue.</w:t>
        </w:r>
      </w:ins>
    </w:p>
    <w:p w14:paraId="5D8451BD" w14:textId="481C3603" w:rsidR="00AB6C80" w:rsidRPr="00AB6C80" w:rsidRDefault="00AB6C80" w:rsidP="0081420E">
      <w:pPr>
        <w:pStyle w:val="ListParagraph"/>
        <w:numPr>
          <w:ilvl w:val="1"/>
          <w:numId w:val="19"/>
        </w:numPr>
      </w:pPr>
      <w:r w:rsidRPr="00AB6C80">
        <w:t>Recommends notation for Refills marked with “0” which require authorization</w:t>
      </w:r>
      <w:r w:rsidR="00232231">
        <w:t>.</w:t>
      </w:r>
    </w:p>
    <w:p w14:paraId="38409CB9" w14:textId="7D50FF88" w:rsidR="00AB6C80" w:rsidRPr="00AB6C80" w:rsidRDefault="00AB6C80" w:rsidP="0081420E">
      <w:pPr>
        <w:pStyle w:val="ListParagraph"/>
        <w:numPr>
          <w:ilvl w:val="1"/>
          <w:numId w:val="19"/>
        </w:numPr>
      </w:pPr>
      <w:r w:rsidRPr="00AB6C80">
        <w:t>Recommends a “Request Authorization” button for Refills marked with “0” instead of “Refill XXXXX”</w:t>
      </w:r>
      <w:r w:rsidR="00232231">
        <w:t>.</w:t>
      </w:r>
    </w:p>
    <w:p w14:paraId="5805A910" w14:textId="77777777" w:rsidR="00AB6C80" w:rsidRDefault="00AB6C80" w:rsidP="0081420E">
      <w:pPr>
        <w:pStyle w:val="ListParagraph"/>
        <w:numPr>
          <w:ilvl w:val="2"/>
          <w:numId w:val="19"/>
        </w:numPr>
      </w:pPr>
      <w:r w:rsidRPr="00AB6C80">
        <w:t xml:space="preserve">P8: </w:t>
      </w:r>
      <w:r w:rsidRPr="00207F32">
        <w:rPr>
          <w:i/>
        </w:rPr>
        <w:t>"I wouldn't know to do that to request authorization."</w:t>
      </w:r>
    </w:p>
    <w:p w14:paraId="3E345BAC" w14:textId="28E56D8E" w:rsidR="00AB6C80" w:rsidRPr="00AB6C80" w:rsidRDefault="00AB6C80" w:rsidP="0081420E">
      <w:pPr>
        <w:pStyle w:val="ListParagraph"/>
        <w:numPr>
          <w:ilvl w:val="1"/>
          <w:numId w:val="19"/>
        </w:numPr>
      </w:pPr>
      <w:r w:rsidRPr="00AB6C80">
        <w:t>Recommends a statement at the top of the Prescription Refill page (as suggested by facilitator): “Medications showing 0 refills remain</w:t>
      </w:r>
      <w:r w:rsidR="00E0421E">
        <w:t>ing may require authorization…</w:t>
      </w:r>
      <w:r w:rsidR="00127865">
        <w:t>”</w:t>
      </w:r>
    </w:p>
    <w:p w14:paraId="65DCDF28" w14:textId="19DD6C5E" w:rsidR="00284B18" w:rsidRDefault="00AB6C80" w:rsidP="0081420E">
      <w:pPr>
        <w:pStyle w:val="ListParagraph"/>
        <w:numPr>
          <w:ilvl w:val="1"/>
          <w:numId w:val="19"/>
        </w:numPr>
      </w:pPr>
      <w:r w:rsidRPr="00AB6C80">
        <w:t xml:space="preserve">Recommends a statement in the table next to the “0”: “Will contact your </w:t>
      </w:r>
      <w:r w:rsidR="00232231">
        <w:t>doctor” / “Needs authorization”.</w:t>
      </w:r>
    </w:p>
    <w:p w14:paraId="532B7B86" w14:textId="6891A300" w:rsidR="0089718D" w:rsidRDefault="008D7DCA" w:rsidP="0089718D">
      <w:pPr>
        <w:pStyle w:val="ListParagraph"/>
        <w:ind w:left="1080"/>
        <w:jc w:val="center"/>
      </w:pPr>
      <w:r>
        <w:rPr>
          <w:noProof/>
        </w:rPr>
        <w:drawing>
          <wp:inline distT="0" distB="0" distL="0" distR="0" wp14:anchorId="4A1870E1" wp14:editId="5D234FA6">
            <wp:extent cx="5061043" cy="2400300"/>
            <wp:effectExtent l="19050" t="19050" r="25400" b="19050"/>
            <wp:docPr id="46" name="Picture 46" descr="C:\Users\Bill\AppData\Local\Temp\Rar$DRa0.057\zero_refills_author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ll\AppData\Local\Temp\Rar$DRa0.057\zero_refills_authoriz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6324" cy="2402805"/>
                    </a:xfrm>
                    <a:prstGeom prst="rect">
                      <a:avLst/>
                    </a:prstGeom>
                    <a:noFill/>
                    <a:ln>
                      <a:solidFill>
                        <a:schemeClr val="accent1"/>
                      </a:solidFill>
                    </a:ln>
                  </pic:spPr>
                </pic:pic>
              </a:graphicData>
            </a:graphic>
          </wp:inline>
        </w:drawing>
      </w:r>
    </w:p>
    <w:p w14:paraId="4AAB9771" w14:textId="089A844D" w:rsidR="00E0421E" w:rsidRDefault="00E0421E" w:rsidP="00E0421E">
      <w:pPr>
        <w:pStyle w:val="Caption"/>
        <w:jc w:val="center"/>
      </w:pPr>
      <w:bookmarkStart w:id="55" w:name="_Toc443394963"/>
      <w:r>
        <w:t xml:space="preserve">Figure </w:t>
      </w:r>
      <w:fldSimple w:instr=" SEQ Figure \* ARABIC ">
        <w:r>
          <w:rPr>
            <w:noProof/>
          </w:rPr>
          <w:t>2</w:t>
        </w:r>
      </w:fldSimple>
      <w:r>
        <w:t>:</w:t>
      </w:r>
      <w:bookmarkEnd w:id="55"/>
      <w:r w:rsidR="0089718D">
        <w:t xml:space="preserve"> No authorization info listed</w:t>
      </w:r>
    </w:p>
    <w:p w14:paraId="2AF1A796" w14:textId="5CF8A557" w:rsidR="00284B18" w:rsidRPr="0007113A" w:rsidRDefault="00284B18" w:rsidP="00284B18">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a high percentage of </w:t>
      </w:r>
      <w:r w:rsidR="00AB6C80">
        <w:rPr>
          <w:rFonts w:ascii="Calibri" w:hAnsi="Calibri" w:cs="Calibri"/>
          <w:color w:val="000000" w:themeColor="text1"/>
        </w:rPr>
        <w:t xml:space="preserve">users being unaware of the new authorization functionality. This may cause users to continue previous practices such as sending Secure Messages </w:t>
      </w:r>
      <w:ins w:id="56" w:author="Author">
        <w:r w:rsidR="00A16823">
          <w:rPr>
            <w:rFonts w:ascii="Calibri" w:hAnsi="Calibri" w:cs="Calibri"/>
            <w:color w:val="000000" w:themeColor="text1"/>
          </w:rPr>
          <w:t xml:space="preserve">or </w:t>
        </w:r>
      </w:ins>
      <w:r w:rsidR="00AB6C80">
        <w:rPr>
          <w:rFonts w:ascii="Calibri" w:hAnsi="Calibri" w:cs="Calibri"/>
          <w:color w:val="000000" w:themeColor="text1"/>
        </w:rPr>
        <w:t>calling their provider when a medication reaches zero.</w:t>
      </w:r>
    </w:p>
    <w:p w14:paraId="13B70135" w14:textId="19A15E2C" w:rsidR="00284B18" w:rsidRDefault="00284B18" w:rsidP="00284B18">
      <w:pPr>
        <w:autoSpaceDE w:val="0"/>
        <w:autoSpaceDN w:val="0"/>
        <w:adjustRightInd w:val="0"/>
        <w:ind w:left="720"/>
        <w:rPr>
          <w:rFonts w:ascii="Calibri" w:hAnsi="Calibri" w:cs="Calibri"/>
        </w:rPr>
      </w:pPr>
      <w:r w:rsidRPr="00362381">
        <w:rPr>
          <w:rFonts w:ascii="Calibri" w:hAnsi="Calibri" w:cs="Calibri"/>
          <w:b/>
          <w:bCs/>
        </w:rPr>
        <w:lastRenderedPageBreak/>
        <w:t>Recommendation(s):</w:t>
      </w:r>
      <w:r>
        <w:rPr>
          <w:rFonts w:ascii="Calibri" w:hAnsi="Calibri" w:cs="Calibri"/>
        </w:rPr>
        <w:t xml:space="preserve"> </w:t>
      </w:r>
      <w:r w:rsidR="00AB6C80">
        <w:rPr>
          <w:rFonts w:ascii="Calibri" w:hAnsi="Calibri" w:cs="Calibri"/>
        </w:rPr>
        <w:t xml:space="preserve">HFE recommends performing a </w:t>
      </w:r>
      <w:r w:rsidR="000A7731">
        <w:rPr>
          <w:rFonts w:ascii="Calibri" w:hAnsi="Calibri" w:cs="Calibri"/>
        </w:rPr>
        <w:t>Quick Study</w:t>
      </w:r>
      <w:r w:rsidR="00AB6C80">
        <w:rPr>
          <w:rFonts w:ascii="Calibri" w:hAnsi="Calibri" w:cs="Calibri"/>
        </w:rPr>
        <w:t xml:space="preserve"> to obtain additional insight into the ideal solution to the issue. During discussions of the issue with participants a number of remedies were suggested</w:t>
      </w:r>
      <w:r w:rsidR="00272FA4">
        <w:rPr>
          <w:rFonts w:ascii="Calibri" w:hAnsi="Calibri" w:cs="Calibri"/>
        </w:rPr>
        <w:t>,</w:t>
      </w:r>
      <w:r w:rsidR="00AB6C80">
        <w:rPr>
          <w:rFonts w:ascii="Calibri" w:hAnsi="Calibri" w:cs="Calibri"/>
        </w:rPr>
        <w:t xml:space="preserve"> but there is not enough information available to choose an ideal solution</w:t>
      </w:r>
      <w:r>
        <w:rPr>
          <w:rFonts w:ascii="Calibri" w:hAnsi="Calibri" w:cs="Calibri"/>
        </w:rPr>
        <w:t>.</w:t>
      </w:r>
      <w:r w:rsidR="00AB6C80">
        <w:rPr>
          <w:rFonts w:ascii="Calibri" w:hAnsi="Calibri" w:cs="Calibri"/>
        </w:rPr>
        <w:t xml:space="preserve"> If additional quick studies are unable to be performed, the simplest solution</w:t>
      </w:r>
      <w:r>
        <w:rPr>
          <w:rFonts w:ascii="Calibri" w:hAnsi="Calibri" w:cs="Calibri"/>
        </w:rPr>
        <w:t xml:space="preserve"> </w:t>
      </w:r>
      <w:r w:rsidR="00AB6C80">
        <w:rPr>
          <w:rFonts w:ascii="Calibri" w:hAnsi="Calibri" w:cs="Calibri"/>
        </w:rPr>
        <w:t>would be to add a canned statement regarding the new process</w:t>
      </w:r>
      <w:r w:rsidR="00272FA4">
        <w:rPr>
          <w:rFonts w:ascii="Calibri" w:hAnsi="Calibri" w:cs="Calibri"/>
        </w:rPr>
        <w:t>,</w:t>
      </w:r>
      <w:r w:rsidR="00AB6C80">
        <w:rPr>
          <w:rFonts w:ascii="Calibri" w:hAnsi="Calibri" w:cs="Calibri"/>
        </w:rPr>
        <w:t xml:space="preserve"> along with an asterisk or red text to draw </w:t>
      </w:r>
      <w:ins w:id="57" w:author="Author">
        <w:r w:rsidR="00A16823">
          <w:rPr>
            <w:rFonts w:ascii="Calibri" w:hAnsi="Calibri" w:cs="Calibri"/>
          </w:rPr>
          <w:t xml:space="preserve">the </w:t>
        </w:r>
      </w:ins>
      <w:r w:rsidR="00AB6C80">
        <w:rPr>
          <w:rFonts w:ascii="Calibri" w:hAnsi="Calibri" w:cs="Calibri"/>
        </w:rPr>
        <w:t>user’s attention to the change.</w:t>
      </w:r>
    </w:p>
    <w:p w14:paraId="3EE6500F" w14:textId="77777777" w:rsidR="006A1221" w:rsidRDefault="006A1221" w:rsidP="000A7731">
      <w:pPr>
        <w:autoSpaceDE w:val="0"/>
        <w:autoSpaceDN w:val="0"/>
        <w:adjustRightInd w:val="0"/>
        <w:rPr>
          <w:rFonts w:ascii="Calibri" w:hAnsi="Calibri" w:cs="Calibri"/>
        </w:rPr>
      </w:pPr>
    </w:p>
    <w:p w14:paraId="25E11BC2" w14:textId="16E390C4" w:rsidR="00AB6C80" w:rsidRPr="00AB6C80" w:rsidRDefault="00655A4C" w:rsidP="0081420E">
      <w:pPr>
        <w:pStyle w:val="ListParagraph"/>
        <w:numPr>
          <w:ilvl w:val="0"/>
          <w:numId w:val="19"/>
        </w:numPr>
      </w:pPr>
      <w:r>
        <w:rPr>
          <w:b/>
        </w:rPr>
        <w:t>Difficulty finding the “Compose” button on Secure Messaging page</w:t>
      </w:r>
      <w:r w:rsidR="00AB6C80">
        <w:rPr>
          <w:b/>
        </w:rPr>
        <w:t xml:space="preserve">: </w:t>
      </w:r>
      <w:r w:rsidR="00AB6C80">
        <w:t xml:space="preserve">Participants in </w:t>
      </w:r>
      <w:r w:rsidR="0086004D">
        <w:t>5</w:t>
      </w:r>
      <w:r w:rsidR="00AB6C80">
        <w:t xml:space="preserve"> out of </w:t>
      </w:r>
      <w:r w:rsidR="0086004D">
        <w:t xml:space="preserve">17 sessions </w:t>
      </w:r>
      <w:r w:rsidR="00AB6C80">
        <w:t>(</w:t>
      </w:r>
      <w:r w:rsidR="0086004D">
        <w:t>29</w:t>
      </w:r>
      <w:r w:rsidR="00AB6C80">
        <w:t xml:space="preserve">%) </w:t>
      </w:r>
      <w:r w:rsidR="005B1BA4">
        <w:t>had difficulty quickly finding the “Compose” button on the Secure Messaging page.</w:t>
      </w:r>
    </w:p>
    <w:p w14:paraId="131CF3D2" w14:textId="29C4EEAA" w:rsidR="00232231" w:rsidRPr="00232231" w:rsidRDefault="00232231" w:rsidP="0081420E">
      <w:pPr>
        <w:pStyle w:val="ListParagraph"/>
        <w:numPr>
          <w:ilvl w:val="1"/>
          <w:numId w:val="19"/>
        </w:numPr>
      </w:pPr>
      <w:r w:rsidRPr="00232231">
        <w:t>Scrolls up/down looking for Compose button</w:t>
      </w:r>
      <w:r>
        <w:t>.</w:t>
      </w:r>
    </w:p>
    <w:p w14:paraId="58C28C77" w14:textId="77777777" w:rsidR="00232231" w:rsidRPr="00207F32" w:rsidRDefault="00232231" w:rsidP="0081420E">
      <w:pPr>
        <w:pStyle w:val="ListParagraph"/>
        <w:numPr>
          <w:ilvl w:val="2"/>
          <w:numId w:val="19"/>
        </w:numPr>
        <w:rPr>
          <w:i/>
        </w:rPr>
      </w:pPr>
      <w:r w:rsidRPr="00232231">
        <w:t xml:space="preserve">P6: </w:t>
      </w:r>
      <w:r w:rsidRPr="00207F32">
        <w:rPr>
          <w:i/>
        </w:rPr>
        <w:t>"Make it red? Possibly 'New Message' instead of 'Compose'?"</w:t>
      </w:r>
    </w:p>
    <w:p w14:paraId="3A938E84" w14:textId="0304AE8D" w:rsidR="00232231" w:rsidRPr="00232231" w:rsidRDefault="00232231" w:rsidP="0081420E">
      <w:pPr>
        <w:pStyle w:val="ListParagraph"/>
        <w:numPr>
          <w:ilvl w:val="1"/>
          <w:numId w:val="19"/>
        </w:numPr>
      </w:pPr>
      <w:r w:rsidRPr="00232231">
        <w:t>Though already in Inbox, clicks Inbox to compose message</w:t>
      </w:r>
      <w:r>
        <w:t>.</w:t>
      </w:r>
    </w:p>
    <w:p w14:paraId="49CF3D43" w14:textId="77777777" w:rsidR="00232231" w:rsidRPr="00232231" w:rsidRDefault="00232231" w:rsidP="0081420E">
      <w:pPr>
        <w:pStyle w:val="ListParagraph"/>
        <w:numPr>
          <w:ilvl w:val="2"/>
          <w:numId w:val="19"/>
        </w:numPr>
      </w:pPr>
      <w:r w:rsidRPr="00232231">
        <w:t xml:space="preserve">P9: </w:t>
      </w:r>
      <w:r w:rsidRPr="00207F32">
        <w:rPr>
          <w:i/>
        </w:rPr>
        <w:t>“I need to go to INBOX to send a message.”</w:t>
      </w:r>
    </w:p>
    <w:p w14:paraId="2E6E0EFB" w14:textId="65A912F0" w:rsidR="00232231" w:rsidRPr="00232231" w:rsidRDefault="00232231" w:rsidP="0081420E">
      <w:pPr>
        <w:pStyle w:val="ListParagraph"/>
        <w:numPr>
          <w:ilvl w:val="1"/>
          <w:numId w:val="19"/>
        </w:numPr>
      </w:pPr>
      <w:r w:rsidRPr="00232231">
        <w:t>Clicks away from Secure Messaging to Dashboard</w:t>
      </w:r>
      <w:r>
        <w:t>.</w:t>
      </w:r>
    </w:p>
    <w:p w14:paraId="10B16E9C" w14:textId="6010000E" w:rsidR="00E0421E" w:rsidRDefault="00232231" w:rsidP="0081420E">
      <w:pPr>
        <w:pStyle w:val="ListParagraph"/>
        <w:numPr>
          <w:ilvl w:val="1"/>
          <w:numId w:val="19"/>
        </w:numPr>
      </w:pPr>
      <w:r w:rsidRPr="00232231">
        <w:t>From Secure Messaging page, uses top navigation to Messages &gt; Compose Message</w:t>
      </w:r>
      <w:r>
        <w:t>.</w:t>
      </w:r>
    </w:p>
    <w:p w14:paraId="0D5AF37C" w14:textId="781464F5" w:rsidR="008D7DCA" w:rsidRDefault="008D7DCA" w:rsidP="00A84E2A">
      <w:pPr>
        <w:pStyle w:val="Caption"/>
        <w:jc w:val="center"/>
      </w:pPr>
      <w:r>
        <w:rPr>
          <w:noProof/>
        </w:rPr>
        <w:drawing>
          <wp:inline distT="0" distB="0" distL="0" distR="0" wp14:anchorId="11A9DE7E" wp14:editId="71F20C81">
            <wp:extent cx="4086225" cy="2551759"/>
            <wp:effectExtent l="19050" t="19050" r="9525" b="20320"/>
            <wp:docPr id="54" name="Picture 54" descr="C:\Users\Bill\Download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ll\Downloads\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4527" cy="2556944"/>
                    </a:xfrm>
                    <a:prstGeom prst="rect">
                      <a:avLst/>
                    </a:prstGeom>
                    <a:noFill/>
                    <a:ln>
                      <a:solidFill>
                        <a:schemeClr val="accent1"/>
                      </a:solidFill>
                    </a:ln>
                  </pic:spPr>
                </pic:pic>
              </a:graphicData>
            </a:graphic>
          </wp:inline>
        </w:drawing>
      </w:r>
    </w:p>
    <w:p w14:paraId="4F7D8A11" w14:textId="5BEE03E3" w:rsidR="00E0421E" w:rsidRPr="00232231" w:rsidRDefault="00E0421E" w:rsidP="00A84E2A">
      <w:pPr>
        <w:pStyle w:val="Caption"/>
        <w:jc w:val="center"/>
      </w:pPr>
      <w:r>
        <w:t xml:space="preserve">Figure </w:t>
      </w:r>
      <w:fldSimple w:instr=" SEQ Figure \* ARABIC ">
        <w:r>
          <w:rPr>
            <w:noProof/>
          </w:rPr>
          <w:t>3</w:t>
        </w:r>
      </w:fldSimple>
      <w:r>
        <w:t xml:space="preserve">: </w:t>
      </w:r>
      <w:r w:rsidR="0089718D">
        <w:t>Compose button</w:t>
      </w:r>
    </w:p>
    <w:p w14:paraId="7ED22C83" w14:textId="333571BE"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232231">
        <w:rPr>
          <w:rFonts w:ascii="Calibri" w:hAnsi="Calibri" w:cs="Calibri"/>
          <w:color w:val="000000" w:themeColor="text1"/>
        </w:rPr>
        <w:t xml:space="preserve">the task being important to the primary function of Secure Messaging. Users unaware of the transition from “New Message” to “Compose” may </w:t>
      </w:r>
      <w:r w:rsidR="00F72A67">
        <w:rPr>
          <w:rFonts w:ascii="Calibri" w:hAnsi="Calibri" w:cs="Calibri"/>
          <w:color w:val="000000" w:themeColor="text1"/>
        </w:rPr>
        <w:t>send</w:t>
      </w:r>
      <w:r w:rsidR="00232231">
        <w:rPr>
          <w:rFonts w:ascii="Calibri" w:hAnsi="Calibri" w:cs="Calibri"/>
          <w:color w:val="000000" w:themeColor="text1"/>
        </w:rPr>
        <w:t xml:space="preserve"> faulty messages, causing delays for both providers and the </w:t>
      </w:r>
      <w:r w:rsidR="007109F3">
        <w:rPr>
          <w:rFonts w:ascii="Calibri" w:hAnsi="Calibri" w:cs="Calibri"/>
          <w:color w:val="000000" w:themeColor="text1"/>
        </w:rPr>
        <w:t>users</w:t>
      </w:r>
      <w:r w:rsidR="00232231">
        <w:rPr>
          <w:rFonts w:ascii="Calibri" w:hAnsi="Calibri" w:cs="Calibri"/>
          <w:color w:val="000000" w:themeColor="text1"/>
        </w:rPr>
        <w:t>.</w:t>
      </w:r>
    </w:p>
    <w:p w14:paraId="484A1FB3" w14:textId="5EA67175" w:rsidR="007109F3"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7109F3">
        <w:rPr>
          <w:rFonts w:ascii="Calibri" w:hAnsi="Calibri" w:cs="Calibri"/>
        </w:rPr>
        <w:t xml:space="preserve">performing a </w:t>
      </w:r>
      <w:r w:rsidR="000A7731">
        <w:rPr>
          <w:rFonts w:ascii="Calibri" w:hAnsi="Calibri" w:cs="Calibri"/>
        </w:rPr>
        <w:t>Quick Study</w:t>
      </w:r>
      <w:r w:rsidR="007109F3">
        <w:rPr>
          <w:rFonts w:ascii="Calibri" w:hAnsi="Calibri" w:cs="Calibri"/>
        </w:rPr>
        <w:t xml:space="preserve"> to look more in depth into </w:t>
      </w:r>
      <w:r w:rsidR="00A84E2A">
        <w:rPr>
          <w:rFonts w:ascii="Calibri" w:hAnsi="Calibri" w:cs="Calibri"/>
        </w:rPr>
        <w:t>the i</w:t>
      </w:r>
      <w:r w:rsidR="007109F3">
        <w:rPr>
          <w:rFonts w:ascii="Calibri" w:hAnsi="Calibri" w:cs="Calibri"/>
        </w:rPr>
        <w:t xml:space="preserve">deal </w:t>
      </w:r>
      <w:r w:rsidR="00A84E2A">
        <w:rPr>
          <w:rFonts w:ascii="Calibri" w:hAnsi="Calibri" w:cs="Calibri"/>
        </w:rPr>
        <w:t>positioning for the “Compose” button. Further, w</w:t>
      </w:r>
      <w:r w:rsidR="007109F3">
        <w:rPr>
          <w:rFonts w:ascii="Calibri" w:hAnsi="Calibri" w:cs="Calibri"/>
        </w:rPr>
        <w:t xml:space="preserve">hile “Compose” is standard with common email clients, the current version of </w:t>
      </w:r>
      <w:r w:rsidR="00A84E2A">
        <w:rPr>
          <w:rFonts w:ascii="Calibri" w:hAnsi="Calibri" w:cs="Calibri"/>
        </w:rPr>
        <w:t xml:space="preserve">MHV uses a “New Message” button. </w:t>
      </w:r>
      <w:r w:rsidR="000A7731">
        <w:rPr>
          <w:rFonts w:ascii="Calibri" w:hAnsi="Calibri" w:cs="Calibri"/>
        </w:rPr>
        <w:t>Quick Study</w:t>
      </w:r>
      <w:r w:rsidR="00A84E2A">
        <w:rPr>
          <w:rFonts w:ascii="Calibri" w:hAnsi="Calibri" w:cs="Calibri"/>
        </w:rPr>
        <w:t xml:space="preserve"> results influenced the </w:t>
      </w:r>
      <w:r w:rsidR="00A84E2A">
        <w:rPr>
          <w:rFonts w:ascii="Calibri" w:hAnsi="Calibri" w:cs="Calibri"/>
        </w:rPr>
        <w:lastRenderedPageBreak/>
        <w:t>change to “Compose”</w:t>
      </w:r>
      <w:r w:rsidR="00272FA4">
        <w:rPr>
          <w:rFonts w:ascii="Calibri" w:hAnsi="Calibri" w:cs="Calibri"/>
        </w:rPr>
        <w:t>,</w:t>
      </w:r>
      <w:r w:rsidR="00A84E2A">
        <w:rPr>
          <w:rFonts w:ascii="Calibri" w:hAnsi="Calibri" w:cs="Calibri"/>
        </w:rPr>
        <w:t xml:space="preserve"> but familiarity with the current interface</w:t>
      </w:r>
      <w:r w:rsidR="007109F3">
        <w:rPr>
          <w:rFonts w:ascii="Calibri" w:hAnsi="Calibri" w:cs="Calibri"/>
        </w:rPr>
        <w:t xml:space="preserve"> may have skewed task results slightly with participants seeking </w:t>
      </w:r>
      <w:r w:rsidR="00A84E2A">
        <w:rPr>
          <w:rFonts w:ascii="Calibri" w:hAnsi="Calibri" w:cs="Calibri"/>
        </w:rPr>
        <w:t>“New Message”</w:t>
      </w:r>
      <w:r w:rsidR="007109F3">
        <w:rPr>
          <w:rFonts w:ascii="Calibri" w:hAnsi="Calibri" w:cs="Calibri"/>
        </w:rPr>
        <w:t xml:space="preserve"> instead. </w:t>
      </w:r>
    </w:p>
    <w:p w14:paraId="0DE9015F" w14:textId="77777777" w:rsidR="006A1221" w:rsidRDefault="006A1221" w:rsidP="00AB6C80">
      <w:pPr>
        <w:autoSpaceDE w:val="0"/>
        <w:autoSpaceDN w:val="0"/>
        <w:adjustRightInd w:val="0"/>
        <w:ind w:left="720"/>
        <w:rPr>
          <w:rFonts w:ascii="Calibri" w:hAnsi="Calibri" w:cs="Calibri"/>
        </w:rPr>
      </w:pPr>
    </w:p>
    <w:p w14:paraId="7FBBFD5B" w14:textId="5B7F73A8" w:rsidR="00AB6C80" w:rsidRPr="00AB6C80" w:rsidRDefault="00655A4C" w:rsidP="0081420E">
      <w:pPr>
        <w:pStyle w:val="ListParagraph"/>
        <w:numPr>
          <w:ilvl w:val="0"/>
          <w:numId w:val="19"/>
        </w:numPr>
      </w:pPr>
      <w:r>
        <w:rPr>
          <w:b/>
        </w:rPr>
        <w:t>Difficulty finding the last kept appointment</w:t>
      </w:r>
      <w:r w:rsidR="00AB6C80">
        <w:rPr>
          <w:b/>
        </w:rPr>
        <w:t xml:space="preserve">: </w:t>
      </w:r>
      <w:r w:rsidR="00AB6C80">
        <w:t xml:space="preserve">Participants in </w:t>
      </w:r>
      <w:r w:rsidR="0086004D">
        <w:t>15</w:t>
      </w:r>
      <w:r w:rsidR="00AB6C80">
        <w:t xml:space="preserve"> out of </w:t>
      </w:r>
      <w:r w:rsidR="0086004D">
        <w:t xml:space="preserve">17 sessions </w:t>
      </w:r>
      <w:r w:rsidR="00AB6C80">
        <w:t>(</w:t>
      </w:r>
      <w:r w:rsidR="0086004D">
        <w:t>88</w:t>
      </w:r>
      <w:r w:rsidR="00AB6C80">
        <w:t xml:space="preserve">%) </w:t>
      </w:r>
      <w:r w:rsidR="007109F3">
        <w:t xml:space="preserve">had issues with finding the correct last </w:t>
      </w:r>
      <w:r w:rsidR="00F42863">
        <w:t>kept appointment under Past Appointments.</w:t>
      </w:r>
    </w:p>
    <w:p w14:paraId="7D5288D4" w14:textId="0B021C2C" w:rsidR="007109F3" w:rsidRDefault="007109F3" w:rsidP="0081420E">
      <w:pPr>
        <w:pStyle w:val="ListParagraph"/>
        <w:numPr>
          <w:ilvl w:val="1"/>
          <w:numId w:val="19"/>
        </w:numPr>
      </w:pPr>
      <w:r w:rsidRPr="00B50FD9">
        <w:t xml:space="preserve">User selects </w:t>
      </w:r>
      <w:r>
        <w:t>early/first</w:t>
      </w:r>
      <w:r w:rsidRPr="00B50FD9">
        <w:t xml:space="preserve"> item on page 1, from 1 year in the past</w:t>
      </w:r>
      <w:r>
        <w:t>.</w:t>
      </w:r>
    </w:p>
    <w:p w14:paraId="625823B3" w14:textId="6AFF7CA1" w:rsidR="007109F3" w:rsidRDefault="007109F3" w:rsidP="0081420E">
      <w:pPr>
        <w:pStyle w:val="ListParagraph"/>
        <w:numPr>
          <w:ilvl w:val="1"/>
          <w:numId w:val="19"/>
        </w:numPr>
      </w:pPr>
      <w:r w:rsidRPr="00B50FD9">
        <w:t xml:space="preserve">User </w:t>
      </w:r>
      <w:r>
        <w:t>navigates away from Appointments page to Dashboard &gt; Health Calendar.</w:t>
      </w:r>
    </w:p>
    <w:p w14:paraId="6A5E7F70" w14:textId="665D129D" w:rsidR="007109F3" w:rsidRDefault="007109F3" w:rsidP="0081420E">
      <w:pPr>
        <w:pStyle w:val="ListParagraph"/>
        <w:numPr>
          <w:ilvl w:val="1"/>
          <w:numId w:val="19"/>
        </w:numPr>
      </w:pPr>
      <w:r>
        <w:t>User navigates away from Appointments page to Dashboard &gt; Health Summary.</w:t>
      </w:r>
    </w:p>
    <w:p w14:paraId="464BDDBA" w14:textId="1E4B6583" w:rsidR="007109F3" w:rsidRDefault="007109F3" w:rsidP="0081420E">
      <w:pPr>
        <w:pStyle w:val="ListParagraph"/>
        <w:numPr>
          <w:ilvl w:val="1"/>
          <w:numId w:val="19"/>
        </w:numPr>
      </w:pPr>
      <w:r>
        <w:t>User navigates away from Appointments page to Dashboard &gt; Health Records.</w:t>
      </w:r>
      <w:r w:rsidR="0089718D" w:rsidRPr="0089718D">
        <w:rPr>
          <w:noProof/>
        </w:rPr>
        <w:t xml:space="preserve"> </w:t>
      </w:r>
      <w:r w:rsidR="0089718D">
        <w:rPr>
          <w:noProof/>
        </w:rPr>
        <w:drawing>
          <wp:inline distT="0" distB="0" distL="0" distR="0" wp14:anchorId="2437A898" wp14:editId="15E462FE">
            <wp:extent cx="4955401" cy="2543175"/>
            <wp:effectExtent l="19050" t="19050" r="17145" b="9525"/>
            <wp:docPr id="41" name="Picture 41" descr="C:\Users\Bill\AppData\Local\Temp\Rar$DRa0.000\past_a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ll\AppData\Local\Temp\Rar$DRa0.000\past_app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092" cy="2548149"/>
                    </a:xfrm>
                    <a:prstGeom prst="rect">
                      <a:avLst/>
                    </a:prstGeom>
                    <a:noFill/>
                    <a:ln>
                      <a:solidFill>
                        <a:schemeClr val="accent1"/>
                      </a:solidFill>
                    </a:ln>
                  </pic:spPr>
                </pic:pic>
              </a:graphicData>
            </a:graphic>
          </wp:inline>
        </w:drawing>
      </w:r>
    </w:p>
    <w:p w14:paraId="7394A16B" w14:textId="64B54933" w:rsidR="00A84E2A" w:rsidRDefault="00A84E2A" w:rsidP="00A84E2A">
      <w:pPr>
        <w:pStyle w:val="Caption"/>
        <w:ind w:left="360"/>
        <w:jc w:val="center"/>
      </w:pPr>
      <w:r>
        <w:t xml:space="preserve">Figure </w:t>
      </w:r>
      <w:fldSimple w:instr=" SEQ Figure \* ARABIC ">
        <w:r>
          <w:rPr>
            <w:noProof/>
          </w:rPr>
          <w:t>4</w:t>
        </w:r>
      </w:fldSimple>
      <w:r>
        <w:t xml:space="preserve">: </w:t>
      </w:r>
      <w:r w:rsidR="0089718D">
        <w:t>Appointment “Past” sorting</w:t>
      </w:r>
    </w:p>
    <w:p w14:paraId="260B9AE6" w14:textId="325B8D8A"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w:t>
      </w:r>
      <w:r w:rsidR="007109F3">
        <w:rPr>
          <w:rFonts w:ascii="Calibri" w:hAnsi="Calibri" w:cs="Calibri"/>
          <w:color w:val="000000" w:themeColor="text1"/>
        </w:rPr>
        <w:t xml:space="preserve"> the high task failure rate</w:t>
      </w:r>
      <w:r w:rsidR="00272FA4">
        <w:rPr>
          <w:rFonts w:ascii="Calibri" w:hAnsi="Calibri" w:cs="Calibri"/>
          <w:color w:val="000000" w:themeColor="text1"/>
        </w:rPr>
        <w:t>,</w:t>
      </w:r>
      <w:r w:rsidR="007109F3">
        <w:rPr>
          <w:rFonts w:ascii="Calibri" w:hAnsi="Calibri" w:cs="Calibri"/>
          <w:color w:val="000000" w:themeColor="text1"/>
        </w:rPr>
        <w:t xml:space="preserve"> in addition to high levels of confusion and frustration exhibited by participants.</w:t>
      </w:r>
    </w:p>
    <w:p w14:paraId="26422247" w14:textId="7D51C085"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7109F3">
        <w:rPr>
          <w:rFonts w:ascii="Calibri" w:hAnsi="Calibri" w:cs="Calibri"/>
        </w:rPr>
        <w:t>reversing the order</w:t>
      </w:r>
      <w:r w:rsidR="00324362">
        <w:rPr>
          <w:rFonts w:ascii="Calibri" w:hAnsi="Calibri" w:cs="Calibri"/>
        </w:rPr>
        <w:t xml:space="preserve"> in which</w:t>
      </w:r>
      <w:r w:rsidR="007109F3">
        <w:rPr>
          <w:rFonts w:ascii="Calibri" w:hAnsi="Calibri" w:cs="Calibri"/>
        </w:rPr>
        <w:t xml:space="preserve"> “Past” appointment</w:t>
      </w:r>
      <w:r w:rsidR="00324362">
        <w:rPr>
          <w:rFonts w:ascii="Calibri" w:hAnsi="Calibri" w:cs="Calibri"/>
        </w:rPr>
        <w:t>s</w:t>
      </w:r>
      <w:r w:rsidR="007109F3">
        <w:rPr>
          <w:rFonts w:ascii="Calibri" w:hAnsi="Calibri" w:cs="Calibri"/>
        </w:rPr>
        <w:t xml:space="preserve"> are displayed. </w:t>
      </w:r>
      <w:r w:rsidR="00F42863">
        <w:rPr>
          <w:rFonts w:ascii="Calibri" w:hAnsi="Calibri" w:cs="Calibri"/>
        </w:rPr>
        <w:t>Currently</w:t>
      </w:r>
      <w:r w:rsidR="00272FA4">
        <w:rPr>
          <w:rFonts w:ascii="Calibri" w:hAnsi="Calibri" w:cs="Calibri"/>
        </w:rPr>
        <w:t>,</w:t>
      </w:r>
      <w:r w:rsidR="00F42863">
        <w:rPr>
          <w:rFonts w:ascii="Calibri" w:hAnsi="Calibri" w:cs="Calibri"/>
        </w:rPr>
        <w:t xml:space="preserve"> the Past appointments are displayed farthest back to most current, which is the opposite of industry standards</w:t>
      </w:r>
      <w:r w:rsidR="00A84E2A">
        <w:rPr>
          <w:rFonts w:ascii="Calibri" w:hAnsi="Calibri" w:cs="Calibri"/>
        </w:rPr>
        <w:t xml:space="preserve"> and contrary to user expectations</w:t>
      </w:r>
      <w:r w:rsidR="00F42863">
        <w:rPr>
          <w:rFonts w:ascii="Calibri" w:hAnsi="Calibri" w:cs="Calibri"/>
        </w:rPr>
        <w:t xml:space="preserve">. </w:t>
      </w:r>
      <w:r w:rsidR="007109F3">
        <w:rPr>
          <w:rFonts w:ascii="Calibri" w:hAnsi="Calibri" w:cs="Calibri"/>
        </w:rPr>
        <w:t xml:space="preserve">Although the issue had a high occurrence rate, HFE feels it </w:t>
      </w:r>
      <w:r w:rsidR="00345B68">
        <w:rPr>
          <w:rFonts w:ascii="Calibri" w:hAnsi="Calibri" w:cs="Calibri"/>
        </w:rPr>
        <w:t>was a</w:t>
      </w:r>
      <w:r w:rsidR="007109F3">
        <w:rPr>
          <w:rFonts w:ascii="Calibri" w:hAnsi="Calibri" w:cs="Calibri"/>
        </w:rPr>
        <w:t xml:space="preserve"> skewed finding due to the first Past appointments page displaying dates just prior to the testing day, but in 2015 instead of 2016. </w:t>
      </w:r>
      <w:r w:rsidR="00F42863">
        <w:rPr>
          <w:rFonts w:ascii="Calibri" w:hAnsi="Calibri" w:cs="Calibri"/>
        </w:rPr>
        <w:t>This led to participants falsely assuming they had found the correct appointment.</w:t>
      </w:r>
    </w:p>
    <w:p w14:paraId="4453A2E8" w14:textId="77777777" w:rsidR="00272FA4" w:rsidRDefault="00272FA4" w:rsidP="00AB6C80">
      <w:pPr>
        <w:autoSpaceDE w:val="0"/>
        <w:autoSpaceDN w:val="0"/>
        <w:adjustRightInd w:val="0"/>
        <w:ind w:left="720"/>
        <w:rPr>
          <w:rFonts w:ascii="Calibri" w:hAnsi="Calibri" w:cs="Calibri"/>
        </w:rPr>
      </w:pPr>
    </w:p>
    <w:p w14:paraId="5229C486" w14:textId="0A6FB660" w:rsidR="00AB6C80" w:rsidRPr="00AB6C80" w:rsidRDefault="00655A4C" w:rsidP="0081420E">
      <w:pPr>
        <w:pStyle w:val="ListParagraph"/>
        <w:numPr>
          <w:ilvl w:val="0"/>
          <w:numId w:val="19"/>
        </w:numPr>
      </w:pPr>
      <w:r>
        <w:rPr>
          <w:b/>
        </w:rPr>
        <w:t>Difficulty finding the last cancelled appointment</w:t>
      </w:r>
      <w:r w:rsidR="00AB6C80">
        <w:rPr>
          <w:b/>
        </w:rPr>
        <w:t xml:space="preserve">: </w:t>
      </w:r>
      <w:r w:rsidR="00AB6C80">
        <w:t xml:space="preserve">Participants in </w:t>
      </w:r>
      <w:r w:rsidR="0086004D">
        <w:t>7</w:t>
      </w:r>
      <w:r w:rsidR="00AB6C80">
        <w:t xml:space="preserve"> out of </w:t>
      </w:r>
      <w:r w:rsidR="0086004D">
        <w:t xml:space="preserve">17 sessions </w:t>
      </w:r>
      <w:r w:rsidR="00AB6C80">
        <w:t>(</w:t>
      </w:r>
      <w:r w:rsidR="0086004D">
        <w:t>41</w:t>
      </w:r>
      <w:r w:rsidR="00AB6C80">
        <w:t xml:space="preserve">%) </w:t>
      </w:r>
      <w:r w:rsidR="00A16823">
        <w:t xml:space="preserve">had </w:t>
      </w:r>
      <w:r w:rsidR="00F42863">
        <w:t>an issue with finding the correct last cancelled appointment under Past Appointments.</w:t>
      </w:r>
    </w:p>
    <w:p w14:paraId="6CDB13EC" w14:textId="579D6A08" w:rsidR="00F42863" w:rsidRDefault="00F42863" w:rsidP="0081420E">
      <w:pPr>
        <w:pStyle w:val="ListParagraph"/>
        <w:numPr>
          <w:ilvl w:val="1"/>
          <w:numId w:val="19"/>
        </w:numPr>
        <w:tabs>
          <w:tab w:val="right" w:pos="9360"/>
        </w:tabs>
      </w:pPr>
      <w:r>
        <w:lastRenderedPageBreak/>
        <w:t>Clicks away from “Past” to “All” filter</w:t>
      </w:r>
      <w:r w:rsidR="00272FA4">
        <w:t>.</w:t>
      </w:r>
    </w:p>
    <w:p w14:paraId="2B982A6A" w14:textId="4CF9A73F" w:rsidR="00F42863" w:rsidRDefault="00F42863" w:rsidP="0081420E">
      <w:pPr>
        <w:pStyle w:val="ListParagraph"/>
        <w:numPr>
          <w:ilvl w:val="1"/>
          <w:numId w:val="19"/>
        </w:numPr>
        <w:tabs>
          <w:tab w:val="right" w:pos="9360"/>
        </w:tabs>
      </w:pPr>
      <w:r>
        <w:t>Opens (“View Appointment”) multiple kept appointments and reviews information</w:t>
      </w:r>
      <w:r w:rsidR="00272FA4">
        <w:t>.</w:t>
      </w:r>
    </w:p>
    <w:p w14:paraId="2AF71E0F" w14:textId="2091FCC5"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w:t>
      </w:r>
      <w:r w:rsidR="00F42863">
        <w:rPr>
          <w:rFonts w:ascii="Calibri" w:hAnsi="Calibri" w:cs="Calibri"/>
          <w:color w:val="000000" w:themeColor="text1"/>
        </w:rPr>
        <w:t>due to its direct relation to Issue #3</w:t>
      </w:r>
      <w:r w:rsidR="00272FA4">
        <w:rPr>
          <w:rFonts w:ascii="Calibri" w:hAnsi="Calibri" w:cs="Calibri"/>
          <w:color w:val="000000" w:themeColor="text1"/>
        </w:rPr>
        <w:t>,</w:t>
      </w:r>
      <w:r w:rsidR="00F42863">
        <w:rPr>
          <w:rFonts w:ascii="Calibri" w:hAnsi="Calibri" w:cs="Calibri"/>
          <w:color w:val="000000" w:themeColor="text1"/>
        </w:rPr>
        <w:t xml:space="preserve"> in addition to high levels of confusion and frustration exhibited by participants.</w:t>
      </w:r>
    </w:p>
    <w:p w14:paraId="654900EF" w14:textId="04FE95CE"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F42863">
        <w:rPr>
          <w:rFonts w:ascii="Calibri" w:hAnsi="Calibri" w:cs="Calibri"/>
        </w:rPr>
        <w:t>HFE recommends reversing the order “Past” appointments are displayed. Currently</w:t>
      </w:r>
      <w:r w:rsidR="00272FA4">
        <w:rPr>
          <w:rFonts w:ascii="Calibri" w:hAnsi="Calibri" w:cs="Calibri"/>
        </w:rPr>
        <w:t>,</w:t>
      </w:r>
      <w:r w:rsidR="00F42863">
        <w:rPr>
          <w:rFonts w:ascii="Calibri" w:hAnsi="Calibri" w:cs="Calibri"/>
        </w:rPr>
        <w:t xml:space="preserve"> the Past appointments are displayed farthest back to most current, which is the opposite of industry standards</w:t>
      </w:r>
      <w:r w:rsidR="00A84E2A" w:rsidRPr="00A84E2A">
        <w:rPr>
          <w:rFonts w:ascii="Calibri" w:hAnsi="Calibri" w:cs="Calibri"/>
        </w:rPr>
        <w:t xml:space="preserve"> </w:t>
      </w:r>
      <w:r w:rsidR="00A84E2A">
        <w:rPr>
          <w:rFonts w:ascii="Calibri" w:hAnsi="Calibri" w:cs="Calibri"/>
        </w:rPr>
        <w:t>and contrary to user expectations</w:t>
      </w:r>
      <w:r w:rsidR="00F42863">
        <w:rPr>
          <w:rFonts w:ascii="Calibri" w:hAnsi="Calibri" w:cs="Calibri"/>
        </w:rPr>
        <w:t>. Participants performed better on this task over the initial “Past” appointments task as they were forced to navigate to the second page of appointments, at which point some noticed the oddity in the sorting of the appointments. The issue of Past to Current sorting</w:t>
      </w:r>
      <w:r w:rsidR="00272FA4">
        <w:rPr>
          <w:rFonts w:ascii="Calibri" w:hAnsi="Calibri" w:cs="Calibri"/>
        </w:rPr>
        <w:t>,</w:t>
      </w:r>
      <w:r w:rsidR="00F42863">
        <w:rPr>
          <w:rFonts w:ascii="Calibri" w:hAnsi="Calibri" w:cs="Calibri"/>
        </w:rPr>
        <w:t xml:space="preserve"> however</w:t>
      </w:r>
      <w:r w:rsidR="00272FA4">
        <w:rPr>
          <w:rFonts w:ascii="Calibri" w:hAnsi="Calibri" w:cs="Calibri"/>
        </w:rPr>
        <w:t>,</w:t>
      </w:r>
      <w:r w:rsidR="00F42863">
        <w:rPr>
          <w:rFonts w:ascii="Calibri" w:hAnsi="Calibri" w:cs="Calibri"/>
        </w:rPr>
        <w:t xml:space="preserve"> still led a few participants to falsely assuming they had found the correct appointment.</w:t>
      </w:r>
    </w:p>
    <w:p w14:paraId="50138614" w14:textId="77777777" w:rsidR="006A1221" w:rsidRDefault="006A1221" w:rsidP="00AB6C80">
      <w:pPr>
        <w:autoSpaceDE w:val="0"/>
        <w:autoSpaceDN w:val="0"/>
        <w:adjustRightInd w:val="0"/>
        <w:ind w:left="720"/>
        <w:rPr>
          <w:rFonts w:ascii="Calibri" w:hAnsi="Calibri" w:cs="Calibri"/>
        </w:rPr>
      </w:pPr>
    </w:p>
    <w:p w14:paraId="3CB5C8B6" w14:textId="1AA6F9EC" w:rsidR="00AB6C80" w:rsidRPr="00AB6C80" w:rsidRDefault="00655A4C" w:rsidP="0081420E">
      <w:pPr>
        <w:pStyle w:val="ListParagraph"/>
        <w:numPr>
          <w:ilvl w:val="0"/>
          <w:numId w:val="19"/>
        </w:numPr>
      </w:pPr>
      <w:r>
        <w:rPr>
          <w:b/>
        </w:rPr>
        <w:t xml:space="preserve">Participant </w:t>
      </w:r>
      <w:r w:rsidR="00AA3108">
        <w:rPr>
          <w:b/>
        </w:rPr>
        <w:t xml:space="preserve">successfully navigating through past appointments pages, but still </w:t>
      </w:r>
      <w:r>
        <w:rPr>
          <w:b/>
        </w:rPr>
        <w:t xml:space="preserve">choosing the wrong appointment </w:t>
      </w:r>
      <w:r w:rsidR="00AA3108">
        <w:rPr>
          <w:b/>
        </w:rPr>
        <w:t xml:space="preserve">to fulfill </w:t>
      </w:r>
      <w:r>
        <w:rPr>
          <w:b/>
        </w:rPr>
        <w:t>the task</w:t>
      </w:r>
      <w:r w:rsidR="00AB6C80">
        <w:rPr>
          <w:b/>
        </w:rPr>
        <w:t xml:space="preserve">: </w:t>
      </w:r>
      <w:r w:rsidR="00AB6C80">
        <w:t xml:space="preserve">Participants in </w:t>
      </w:r>
      <w:r w:rsidR="0086004D">
        <w:t>8</w:t>
      </w:r>
      <w:r w:rsidR="00AB6C80">
        <w:t xml:space="preserve"> out of </w:t>
      </w:r>
      <w:r w:rsidR="0086004D">
        <w:t xml:space="preserve">17 sessions </w:t>
      </w:r>
      <w:r w:rsidR="00AB6C80">
        <w:t>(</w:t>
      </w:r>
      <w:r w:rsidR="0086004D">
        <w:t>47</w:t>
      </w:r>
      <w:r w:rsidR="00AB6C80">
        <w:t xml:space="preserve">%) </w:t>
      </w:r>
      <w:r w:rsidR="0014213E">
        <w:t>mistakenly selected the wrong appointment, assuming they finished their task successfully.</w:t>
      </w:r>
    </w:p>
    <w:p w14:paraId="3FB6023B" w14:textId="4F4AC0F5"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F42863">
        <w:rPr>
          <w:rFonts w:ascii="Calibri" w:hAnsi="Calibri" w:cs="Calibri"/>
          <w:color w:val="000000" w:themeColor="text1"/>
        </w:rPr>
        <w:t xml:space="preserve">it being the primary cause of failure in the Appointment tasks and its direct relation to Issues #3 and #4 for the study. </w:t>
      </w:r>
    </w:p>
    <w:p w14:paraId="44806475" w14:textId="35C5A454"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F42863">
        <w:rPr>
          <w:rFonts w:ascii="Calibri" w:hAnsi="Calibri" w:cs="Calibri"/>
        </w:rPr>
        <w:t>HFE recommends reversing the order</w:t>
      </w:r>
      <w:r w:rsidR="00721E83">
        <w:rPr>
          <w:rFonts w:ascii="Calibri" w:hAnsi="Calibri" w:cs="Calibri"/>
        </w:rPr>
        <w:t xml:space="preserve"> in </w:t>
      </w:r>
      <w:r w:rsidR="00F72A67">
        <w:rPr>
          <w:rFonts w:ascii="Calibri" w:hAnsi="Calibri" w:cs="Calibri"/>
        </w:rPr>
        <w:t>which “</w:t>
      </w:r>
      <w:r w:rsidR="00F42863">
        <w:rPr>
          <w:rFonts w:ascii="Calibri" w:hAnsi="Calibri" w:cs="Calibri"/>
        </w:rPr>
        <w:t>Past” appointments are displayed. Currently</w:t>
      </w:r>
      <w:r w:rsidR="00272FA4">
        <w:rPr>
          <w:rFonts w:ascii="Calibri" w:hAnsi="Calibri" w:cs="Calibri"/>
        </w:rPr>
        <w:t>,</w:t>
      </w:r>
      <w:r w:rsidR="00F42863">
        <w:rPr>
          <w:rFonts w:ascii="Calibri" w:hAnsi="Calibri" w:cs="Calibri"/>
        </w:rPr>
        <w:t xml:space="preserve"> the Past appointments are displayed farthest back to most current, which is th</w:t>
      </w:r>
      <w:r w:rsidR="0014213E">
        <w:rPr>
          <w:rFonts w:ascii="Calibri" w:hAnsi="Calibri" w:cs="Calibri"/>
        </w:rPr>
        <w:t>e opposite of industry standards</w:t>
      </w:r>
      <w:r w:rsidR="00345B68">
        <w:rPr>
          <w:rFonts w:ascii="Calibri" w:hAnsi="Calibri" w:cs="Calibri"/>
        </w:rPr>
        <w:t xml:space="preserve"> and contrary to user expectations</w:t>
      </w:r>
      <w:r w:rsidR="00F42863">
        <w:rPr>
          <w:rFonts w:ascii="Calibri" w:hAnsi="Calibri" w:cs="Calibri"/>
        </w:rPr>
        <w:t>.</w:t>
      </w:r>
    </w:p>
    <w:p w14:paraId="318ED87A" w14:textId="77777777" w:rsidR="006A1221" w:rsidRDefault="006A1221" w:rsidP="00AB6C80">
      <w:pPr>
        <w:autoSpaceDE w:val="0"/>
        <w:autoSpaceDN w:val="0"/>
        <w:adjustRightInd w:val="0"/>
        <w:ind w:left="720"/>
        <w:rPr>
          <w:rFonts w:ascii="Calibri" w:hAnsi="Calibri" w:cs="Calibri"/>
        </w:rPr>
      </w:pPr>
    </w:p>
    <w:p w14:paraId="0C9AB0E0" w14:textId="351DAC8E" w:rsidR="00AB6C80" w:rsidRPr="00AB6C80" w:rsidRDefault="00187594" w:rsidP="0081420E">
      <w:pPr>
        <w:pStyle w:val="ListParagraph"/>
        <w:numPr>
          <w:ilvl w:val="0"/>
          <w:numId w:val="19"/>
        </w:numPr>
      </w:pPr>
      <w:r>
        <w:rPr>
          <w:b/>
        </w:rPr>
        <w:t>Participants confused by</w:t>
      </w:r>
      <w:r w:rsidR="0086004D">
        <w:rPr>
          <w:b/>
        </w:rPr>
        <w:t xml:space="preserve"> “All” sorting under appointments</w:t>
      </w:r>
      <w:r w:rsidR="00AB6C80">
        <w:rPr>
          <w:b/>
        </w:rPr>
        <w:t xml:space="preserve">: </w:t>
      </w:r>
      <w:r w:rsidR="00AB6C80">
        <w:t xml:space="preserve">Participants in </w:t>
      </w:r>
      <w:r w:rsidR="0086004D">
        <w:t>3</w:t>
      </w:r>
      <w:r w:rsidR="00AB6C80">
        <w:t xml:space="preserve"> out of </w:t>
      </w:r>
      <w:r w:rsidR="0086004D">
        <w:t xml:space="preserve">17 sessions </w:t>
      </w:r>
      <w:r w:rsidR="00AB6C80">
        <w:t>(</w:t>
      </w:r>
      <w:r w:rsidR="0086004D">
        <w:t>18</w:t>
      </w:r>
      <w:r w:rsidR="0014213E">
        <w:t>%) ha</w:t>
      </w:r>
      <w:r w:rsidR="00272FA4">
        <w:t>d</w:t>
      </w:r>
      <w:r w:rsidR="0014213E">
        <w:t xml:space="preserve"> issues with the All sorting following the same scheme as the Past sorting.</w:t>
      </w:r>
    </w:p>
    <w:p w14:paraId="0760AFCB" w14:textId="63D3DAAB" w:rsidR="0014213E" w:rsidRPr="0014213E" w:rsidRDefault="0014213E" w:rsidP="0081420E">
      <w:pPr>
        <w:pStyle w:val="ListParagraph"/>
        <w:numPr>
          <w:ilvl w:val="1"/>
          <w:numId w:val="19"/>
        </w:numPr>
        <w:tabs>
          <w:tab w:val="right" w:pos="9360"/>
        </w:tabs>
      </w:pPr>
      <w:r w:rsidRPr="0014213E">
        <w:t>Recommend that “All” should be arranged from latest to earliest.</w:t>
      </w:r>
    </w:p>
    <w:p w14:paraId="6D6CAC84" w14:textId="3C1A0CB3"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14213E">
        <w:rPr>
          <w:rFonts w:ascii="Calibri" w:hAnsi="Calibri" w:cs="Calibri"/>
          <w:color w:val="000000" w:themeColor="text1"/>
        </w:rPr>
        <w:t>its relation to Issues 3, 4, and 5. The sorting displayed on the All pages started with appointments farthest back in the past, causing confusion among participants.</w:t>
      </w:r>
    </w:p>
    <w:p w14:paraId="7D232A9A" w14:textId="1BDAC768"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14213E">
        <w:rPr>
          <w:rFonts w:ascii="Calibri" w:hAnsi="Calibri" w:cs="Calibri"/>
        </w:rPr>
        <w:t>pe</w:t>
      </w:r>
      <w:r w:rsidR="00721E83">
        <w:rPr>
          <w:rFonts w:ascii="Calibri" w:hAnsi="Calibri" w:cs="Calibri"/>
        </w:rPr>
        <w:t>r</w:t>
      </w:r>
      <w:r w:rsidR="0014213E">
        <w:rPr>
          <w:rFonts w:ascii="Calibri" w:hAnsi="Calibri" w:cs="Calibri"/>
        </w:rPr>
        <w:t xml:space="preserve">forming a </w:t>
      </w:r>
      <w:r w:rsidR="000A7731">
        <w:rPr>
          <w:rFonts w:ascii="Calibri" w:hAnsi="Calibri" w:cs="Calibri"/>
        </w:rPr>
        <w:t>Quick Study</w:t>
      </w:r>
      <w:r w:rsidR="0014213E">
        <w:rPr>
          <w:rFonts w:ascii="Calibri" w:hAnsi="Calibri" w:cs="Calibri"/>
        </w:rPr>
        <w:t xml:space="preserve"> to determine the worth of the “All” section and possibly removing it entirely. While a Calendar view works for viewing all (previous and upcoming appointments), the concept is entirely lost in the “List” view, where there is no ideal way to show previous and future appointments simultaneously. </w:t>
      </w:r>
    </w:p>
    <w:p w14:paraId="1271C492" w14:textId="77777777" w:rsidR="006A1221" w:rsidRDefault="006A1221" w:rsidP="00AB6C80">
      <w:pPr>
        <w:autoSpaceDE w:val="0"/>
        <w:autoSpaceDN w:val="0"/>
        <w:adjustRightInd w:val="0"/>
        <w:ind w:left="720"/>
        <w:rPr>
          <w:rFonts w:ascii="Calibri" w:hAnsi="Calibri" w:cs="Calibri"/>
        </w:rPr>
      </w:pPr>
    </w:p>
    <w:p w14:paraId="49265074" w14:textId="17AB4EBF" w:rsidR="00AB6C80" w:rsidRPr="0014213E" w:rsidRDefault="0086004D" w:rsidP="0081420E">
      <w:pPr>
        <w:pStyle w:val="ListParagraph"/>
        <w:numPr>
          <w:ilvl w:val="0"/>
          <w:numId w:val="19"/>
        </w:numPr>
      </w:pPr>
      <w:r>
        <w:rPr>
          <w:b/>
        </w:rPr>
        <w:t>User</w:t>
      </w:r>
      <w:r w:rsidR="00513DC7">
        <w:rPr>
          <w:b/>
        </w:rPr>
        <w:t>s</w:t>
      </w:r>
      <w:r>
        <w:rPr>
          <w:b/>
        </w:rPr>
        <w:t xml:space="preserve"> confused by meaning of “Check Files” button on final Blue Button page</w:t>
      </w:r>
      <w:r w:rsidR="00AB6C80">
        <w:rPr>
          <w:b/>
        </w:rPr>
        <w:t xml:space="preserve">: </w:t>
      </w:r>
      <w:r w:rsidR="00AB6C80">
        <w:t xml:space="preserve">Participants in </w:t>
      </w:r>
      <w:r>
        <w:t>6</w:t>
      </w:r>
      <w:r w:rsidR="00AB6C80">
        <w:t xml:space="preserve"> out of </w:t>
      </w:r>
      <w:r>
        <w:t xml:space="preserve">17 </w:t>
      </w:r>
      <w:r w:rsidRPr="0014213E">
        <w:t xml:space="preserve">sessions </w:t>
      </w:r>
      <w:r w:rsidR="00AB6C80" w:rsidRPr="0014213E">
        <w:t>(</w:t>
      </w:r>
      <w:r w:rsidRPr="0014213E">
        <w:t>35</w:t>
      </w:r>
      <w:r w:rsidR="00AB6C80" w:rsidRPr="0014213E">
        <w:t xml:space="preserve">%) </w:t>
      </w:r>
      <w:r w:rsidR="0014213E">
        <w:t>experienced issues upon reaching the final Blue Button page</w:t>
      </w:r>
      <w:ins w:id="58" w:author="Author">
        <w:r w:rsidR="00C44EB3">
          <w:t>,</w:t>
        </w:r>
      </w:ins>
      <w:r w:rsidR="0014213E">
        <w:t xml:space="preserve"> as the processing never finished and they had to press a “Check Files” button.</w:t>
      </w:r>
    </w:p>
    <w:p w14:paraId="10749E50" w14:textId="77777777" w:rsidR="0014213E" w:rsidRPr="0014213E" w:rsidRDefault="0014213E" w:rsidP="0081420E">
      <w:pPr>
        <w:pStyle w:val="ListParagraph"/>
        <w:numPr>
          <w:ilvl w:val="2"/>
          <w:numId w:val="19"/>
        </w:numPr>
      </w:pPr>
      <w:r w:rsidRPr="0014213E">
        <w:t xml:space="preserve">P6: </w:t>
      </w:r>
      <w:r w:rsidRPr="00207F32">
        <w:rPr>
          <w:i/>
        </w:rPr>
        <w:t>"[I know people] who will end up in a closed loop with that [‘Processing’ on the] screen. It’s more endemic to this demographic [Veterans]."</w:t>
      </w:r>
    </w:p>
    <w:p w14:paraId="64EA206D" w14:textId="19FD283C" w:rsidR="0014213E" w:rsidRPr="0014213E" w:rsidRDefault="0014213E" w:rsidP="0081420E">
      <w:pPr>
        <w:pStyle w:val="ListParagraph"/>
        <w:numPr>
          <w:ilvl w:val="1"/>
          <w:numId w:val="19"/>
        </w:numPr>
      </w:pPr>
      <w:r w:rsidRPr="0014213E">
        <w:t>Comments that files should auto-populate rather than require clicking “Check Files”</w:t>
      </w:r>
      <w:r>
        <w:t>.</w:t>
      </w:r>
    </w:p>
    <w:p w14:paraId="04EAECBD" w14:textId="77777777" w:rsidR="0014213E" w:rsidRPr="0014213E" w:rsidRDefault="0014213E" w:rsidP="0081420E">
      <w:pPr>
        <w:pStyle w:val="ListParagraph"/>
        <w:numPr>
          <w:ilvl w:val="2"/>
          <w:numId w:val="19"/>
        </w:numPr>
      </w:pPr>
      <w:r w:rsidRPr="0014213E">
        <w:t xml:space="preserve">P5: </w:t>
      </w:r>
      <w:r w:rsidRPr="00207F32">
        <w:rPr>
          <w:i/>
        </w:rPr>
        <w:t>"It was kind of confusing at that point because I had already clicked 'Next' to get them."</w:t>
      </w:r>
    </w:p>
    <w:p w14:paraId="4388BACB" w14:textId="1FFD372D" w:rsidR="0014213E" w:rsidRDefault="0014213E" w:rsidP="0081420E">
      <w:pPr>
        <w:pStyle w:val="ListParagraph"/>
        <w:numPr>
          <w:ilvl w:val="1"/>
          <w:numId w:val="19"/>
        </w:numPr>
      </w:pPr>
      <w:r w:rsidRPr="0014213E">
        <w:t>User clicks away using “Back to Health Records” button</w:t>
      </w:r>
      <w:r>
        <w:t>.</w:t>
      </w:r>
    </w:p>
    <w:p w14:paraId="3759C4CA" w14:textId="05D204F9" w:rsidR="008D7DCA" w:rsidRPr="0014213E" w:rsidRDefault="008D7DCA" w:rsidP="008D7DCA">
      <w:pPr>
        <w:ind w:left="720"/>
        <w:jc w:val="center"/>
      </w:pPr>
      <w:r>
        <w:rPr>
          <w:noProof/>
        </w:rPr>
        <w:drawing>
          <wp:inline distT="0" distB="0" distL="0" distR="0" wp14:anchorId="3E15ABE4" wp14:editId="7102297D">
            <wp:extent cx="4686300" cy="1360329"/>
            <wp:effectExtent l="19050" t="19050" r="19050" b="11430"/>
            <wp:docPr id="49" name="Picture 49" descr="C:\Users\Bill\AppData\Local\Temp\Rar$DRa0.724\check_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ll\AppData\Local\Temp\Rar$DRa0.724\check_fil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254" cy="1369024"/>
                    </a:xfrm>
                    <a:prstGeom prst="rect">
                      <a:avLst/>
                    </a:prstGeom>
                    <a:noFill/>
                    <a:ln>
                      <a:solidFill>
                        <a:schemeClr val="accent1"/>
                      </a:solidFill>
                    </a:ln>
                  </pic:spPr>
                </pic:pic>
              </a:graphicData>
            </a:graphic>
          </wp:inline>
        </w:drawing>
      </w:r>
    </w:p>
    <w:p w14:paraId="71F50667" w14:textId="0F1AC915" w:rsidR="00345B68" w:rsidRDefault="00345B68" w:rsidP="00345B68">
      <w:pPr>
        <w:pStyle w:val="Caption"/>
        <w:jc w:val="center"/>
      </w:pPr>
      <w:r>
        <w:t xml:space="preserve">Figure </w:t>
      </w:r>
      <w:fldSimple w:instr=" SEQ Figure \* ARABIC ">
        <w:r>
          <w:rPr>
            <w:noProof/>
          </w:rPr>
          <w:t>5</w:t>
        </w:r>
      </w:fldSimple>
      <w:r>
        <w:t xml:space="preserve">: </w:t>
      </w:r>
      <w:r w:rsidR="008D7DCA">
        <w:t>“Check Files” button</w:t>
      </w:r>
    </w:p>
    <w:p w14:paraId="742B34D2" w14:textId="48A612F8"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14213E">
        <w:rPr>
          <w:rFonts w:ascii="Calibri" w:hAnsi="Calibri" w:cs="Calibri"/>
          <w:color w:val="000000" w:themeColor="text1"/>
        </w:rPr>
        <w:t>the issue causing a high amount of confusion and potential task failure (task failure was avoided primarily due to moderator intervention at this point).</w:t>
      </w:r>
    </w:p>
    <w:p w14:paraId="38964DE2" w14:textId="5178BC72"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484BD8">
        <w:rPr>
          <w:rFonts w:ascii="Calibri" w:hAnsi="Calibri" w:cs="Calibri"/>
        </w:rPr>
        <w:t>adding a message to inform users that the page is currently processing their results</w:t>
      </w:r>
      <w:r w:rsidR="00272FA4">
        <w:rPr>
          <w:rFonts w:ascii="Calibri" w:hAnsi="Calibri" w:cs="Calibri"/>
        </w:rPr>
        <w:t>,</w:t>
      </w:r>
      <w:r w:rsidR="00484BD8">
        <w:rPr>
          <w:rFonts w:ascii="Calibri" w:hAnsi="Calibri" w:cs="Calibri"/>
        </w:rPr>
        <w:t xml:space="preserve"> in addition to informing the user to press “Check Files” to populate their Blue Button files. </w:t>
      </w:r>
      <w:r w:rsidR="00345B68">
        <w:rPr>
          <w:rFonts w:ascii="Calibri" w:hAnsi="Calibri" w:cs="Calibri"/>
        </w:rPr>
        <w:t>This</w:t>
      </w:r>
      <w:r w:rsidR="00484BD8">
        <w:rPr>
          <w:rFonts w:ascii="Calibri" w:hAnsi="Calibri" w:cs="Calibri"/>
        </w:rPr>
        <w:t xml:space="preserve"> may have been an issue with the test environment </w:t>
      </w:r>
      <w:r w:rsidR="00345B68">
        <w:rPr>
          <w:rFonts w:ascii="Calibri" w:hAnsi="Calibri" w:cs="Calibri"/>
        </w:rPr>
        <w:t>and the finding may be invalidated with a live working page.</w:t>
      </w:r>
    </w:p>
    <w:p w14:paraId="38724299" w14:textId="77777777" w:rsidR="006A1221" w:rsidRDefault="006A1221" w:rsidP="00AB6C80">
      <w:pPr>
        <w:autoSpaceDE w:val="0"/>
        <w:autoSpaceDN w:val="0"/>
        <w:adjustRightInd w:val="0"/>
        <w:ind w:left="720"/>
        <w:rPr>
          <w:rFonts w:ascii="Calibri" w:hAnsi="Calibri" w:cs="Calibri"/>
        </w:rPr>
      </w:pPr>
    </w:p>
    <w:p w14:paraId="793698A9" w14:textId="252102A7" w:rsidR="00AB6C80" w:rsidRPr="00484BD8" w:rsidRDefault="0086004D" w:rsidP="0081420E">
      <w:pPr>
        <w:pStyle w:val="ListParagraph"/>
        <w:numPr>
          <w:ilvl w:val="0"/>
          <w:numId w:val="19"/>
        </w:numPr>
      </w:pPr>
      <w:r>
        <w:rPr>
          <w:b/>
        </w:rPr>
        <w:t>Difficulty proceeding beyond the initial page of Blue Button</w:t>
      </w:r>
      <w:r w:rsidR="00AB6C80">
        <w:rPr>
          <w:b/>
        </w:rPr>
        <w:t xml:space="preserve">: </w:t>
      </w:r>
      <w:r w:rsidR="00AB6C80">
        <w:t xml:space="preserve">Participants in </w:t>
      </w:r>
      <w:r>
        <w:t>4</w:t>
      </w:r>
      <w:r w:rsidR="00AB6C80">
        <w:t xml:space="preserve"> out of </w:t>
      </w:r>
      <w:r>
        <w:t xml:space="preserve">17 sessions </w:t>
      </w:r>
      <w:r w:rsidR="00AB6C80">
        <w:t>(</w:t>
      </w:r>
      <w:r>
        <w:t>24</w:t>
      </w:r>
      <w:r w:rsidR="00AB6C80">
        <w:t xml:space="preserve">%) </w:t>
      </w:r>
      <w:r w:rsidR="00484BD8" w:rsidRPr="00484BD8">
        <w:t>experienced confusion at the initial Blue Button page and were unaware of how to continue.</w:t>
      </w:r>
    </w:p>
    <w:p w14:paraId="559D9724" w14:textId="77777777" w:rsidR="00484BD8" w:rsidRPr="00207F32" w:rsidRDefault="00484BD8" w:rsidP="0081420E">
      <w:pPr>
        <w:pStyle w:val="ListParagraph"/>
        <w:numPr>
          <w:ilvl w:val="2"/>
          <w:numId w:val="19"/>
        </w:numPr>
        <w:rPr>
          <w:i/>
        </w:rPr>
      </w:pPr>
      <w:r w:rsidRPr="00484BD8">
        <w:t xml:space="preserve">P6: </w:t>
      </w:r>
      <w:r w:rsidRPr="00207F32">
        <w:rPr>
          <w:i/>
        </w:rPr>
        <w:t>"'Next' means nothing… [People] are going to lose their minds on that."</w:t>
      </w:r>
    </w:p>
    <w:p w14:paraId="19BC19EB" w14:textId="77777777" w:rsidR="00484BD8" w:rsidRPr="00484BD8" w:rsidRDefault="00484BD8" w:rsidP="0081420E">
      <w:pPr>
        <w:pStyle w:val="ListParagraph"/>
        <w:numPr>
          <w:ilvl w:val="2"/>
          <w:numId w:val="19"/>
        </w:numPr>
      </w:pPr>
      <w:r w:rsidRPr="00484BD8">
        <w:t xml:space="preserve">P13: </w:t>
      </w:r>
      <w:r w:rsidRPr="00207F32">
        <w:rPr>
          <w:i/>
        </w:rPr>
        <w:t>"I don't know what to do."</w:t>
      </w:r>
    </w:p>
    <w:p w14:paraId="603B1E0B" w14:textId="7E179FA4" w:rsidR="00484BD8" w:rsidRPr="00484BD8" w:rsidRDefault="00484BD8" w:rsidP="0081420E">
      <w:pPr>
        <w:pStyle w:val="ListParagraph"/>
        <w:numPr>
          <w:ilvl w:val="1"/>
          <w:numId w:val="19"/>
        </w:numPr>
      </w:pPr>
      <w:r w:rsidRPr="00484BD8">
        <w:t>Navigates away to Health Records &gt; Track My Personal Health</w:t>
      </w:r>
      <w:r>
        <w:t>.</w:t>
      </w:r>
    </w:p>
    <w:p w14:paraId="56FC6562" w14:textId="6B54514F" w:rsidR="00484BD8" w:rsidRPr="00484BD8" w:rsidRDefault="00484BD8" w:rsidP="0081420E">
      <w:pPr>
        <w:pStyle w:val="ListParagraph"/>
        <w:numPr>
          <w:ilvl w:val="1"/>
          <w:numId w:val="19"/>
        </w:numPr>
      </w:pPr>
      <w:r w:rsidRPr="00484BD8">
        <w:t>Navigates away to Health Records via bread crumb, clicks Health Summary and Share Records</w:t>
      </w:r>
      <w:r>
        <w:t>.</w:t>
      </w:r>
    </w:p>
    <w:p w14:paraId="2BCA5531" w14:textId="77777777" w:rsidR="00484BD8" w:rsidRDefault="00484BD8" w:rsidP="0081420E">
      <w:pPr>
        <w:pStyle w:val="ListParagraph"/>
        <w:numPr>
          <w:ilvl w:val="1"/>
          <w:numId w:val="19"/>
        </w:numPr>
      </w:pPr>
      <w:r w:rsidRPr="00484BD8">
        <w:t>Waiting for “Update” to complete.</w:t>
      </w:r>
    </w:p>
    <w:p w14:paraId="11A0F449" w14:textId="4BFD7233" w:rsidR="008D7DCA" w:rsidRPr="00484BD8" w:rsidRDefault="008D7DCA" w:rsidP="008D7DCA">
      <w:pPr>
        <w:ind w:left="720"/>
        <w:jc w:val="center"/>
      </w:pPr>
      <w:r>
        <w:rPr>
          <w:noProof/>
        </w:rPr>
        <w:lastRenderedPageBreak/>
        <w:drawing>
          <wp:inline distT="0" distB="0" distL="0" distR="0" wp14:anchorId="40DF84F7" wp14:editId="00E019EE">
            <wp:extent cx="4436544" cy="2400300"/>
            <wp:effectExtent l="19050" t="19050" r="21590" b="19050"/>
            <wp:docPr id="50" name="Picture 50" descr="C:\Users\Bill\AppData\Local\Temp\Rar$DRa0.777\bb_firs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ll\AppData\Local\Temp\Rar$DRa0.777\bb_firstpag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3647" cy="2409553"/>
                    </a:xfrm>
                    <a:prstGeom prst="rect">
                      <a:avLst/>
                    </a:prstGeom>
                    <a:noFill/>
                    <a:ln>
                      <a:solidFill>
                        <a:schemeClr val="accent1"/>
                      </a:solidFill>
                    </a:ln>
                  </pic:spPr>
                </pic:pic>
              </a:graphicData>
            </a:graphic>
          </wp:inline>
        </w:drawing>
      </w:r>
    </w:p>
    <w:p w14:paraId="08F40830" w14:textId="7925DA4C" w:rsidR="00345B68" w:rsidRDefault="00345B68" w:rsidP="00345B68">
      <w:pPr>
        <w:pStyle w:val="Caption"/>
        <w:ind w:left="360"/>
        <w:jc w:val="center"/>
      </w:pPr>
      <w:r>
        <w:t xml:space="preserve">Figure </w:t>
      </w:r>
      <w:fldSimple w:instr=" SEQ Figure \* ARABIC ">
        <w:r>
          <w:rPr>
            <w:noProof/>
          </w:rPr>
          <w:t>6</w:t>
        </w:r>
      </w:fldSimple>
      <w:r>
        <w:t xml:space="preserve">: </w:t>
      </w:r>
      <w:r w:rsidR="008D7DCA">
        <w:t>Initial Blue Button page</w:t>
      </w:r>
    </w:p>
    <w:p w14:paraId="648E365A" w14:textId="1FE23197"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484BD8">
        <w:rPr>
          <w:rFonts w:ascii="Calibri" w:hAnsi="Calibri" w:cs="Calibri"/>
          <w:color w:val="000000" w:themeColor="text1"/>
        </w:rPr>
        <w:t>the potential of complete task failure</w:t>
      </w:r>
      <w:r w:rsidR="00272FA4">
        <w:rPr>
          <w:rFonts w:ascii="Calibri" w:hAnsi="Calibri" w:cs="Calibri"/>
          <w:color w:val="000000" w:themeColor="text1"/>
        </w:rPr>
        <w:t>,</w:t>
      </w:r>
      <w:r w:rsidR="00484BD8">
        <w:rPr>
          <w:rFonts w:ascii="Calibri" w:hAnsi="Calibri" w:cs="Calibri"/>
          <w:color w:val="000000" w:themeColor="text1"/>
        </w:rPr>
        <w:t xml:space="preserve"> in addition to the high amount of confusion and frustration caused by the page.</w:t>
      </w:r>
    </w:p>
    <w:p w14:paraId="3EC7FAAE" w14:textId="43952EF8" w:rsidR="00AB6C80" w:rsidRDefault="00AB6C80" w:rsidP="00AB6C8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484BD8">
        <w:rPr>
          <w:rFonts w:ascii="Calibri" w:hAnsi="Calibri" w:cs="Calibri"/>
        </w:rPr>
        <w:t>redesigning the initial Blue Button page to better inform users of the update that is occurring and the purpose. Users should be informed that they can manually refresh to p</w:t>
      </w:r>
      <w:r w:rsidR="00345B68">
        <w:rPr>
          <w:rFonts w:ascii="Calibri" w:hAnsi="Calibri" w:cs="Calibri"/>
        </w:rPr>
        <w:t>rocess the</w:t>
      </w:r>
      <w:r w:rsidR="00484BD8">
        <w:rPr>
          <w:rFonts w:ascii="Calibri" w:hAnsi="Calibri" w:cs="Calibri"/>
        </w:rPr>
        <w:t xml:space="preserve"> update and should also be informed that they can continue without waiting. Currently</w:t>
      </w:r>
      <w:r w:rsidR="00272FA4">
        <w:rPr>
          <w:rFonts w:ascii="Calibri" w:hAnsi="Calibri" w:cs="Calibri"/>
        </w:rPr>
        <w:t>,</w:t>
      </w:r>
      <w:r w:rsidR="00484BD8">
        <w:rPr>
          <w:rFonts w:ascii="Calibri" w:hAnsi="Calibri" w:cs="Calibri"/>
        </w:rPr>
        <w:t xml:space="preserve"> the user only receives a message telling them to use the “Next” button to continue after the page has finished updating.</w:t>
      </w:r>
      <w:r w:rsidR="00484BD8" w:rsidRPr="00484BD8">
        <w:rPr>
          <w:rFonts w:ascii="Calibri" w:hAnsi="Calibri" w:cs="Calibri"/>
        </w:rPr>
        <w:t xml:space="preserve"> </w:t>
      </w:r>
      <w:r w:rsidR="00345B68">
        <w:rPr>
          <w:rFonts w:ascii="Calibri" w:hAnsi="Calibri" w:cs="Calibri"/>
        </w:rPr>
        <w:t>This may have been an issue with the test environment and the finding may be invalidated with a live working page.</w:t>
      </w:r>
    </w:p>
    <w:p w14:paraId="63BBD89F" w14:textId="77777777" w:rsidR="006A1221" w:rsidRDefault="006A1221" w:rsidP="00AB6C80">
      <w:pPr>
        <w:autoSpaceDE w:val="0"/>
        <w:autoSpaceDN w:val="0"/>
        <w:adjustRightInd w:val="0"/>
        <w:ind w:left="720"/>
        <w:rPr>
          <w:rFonts w:ascii="Calibri" w:hAnsi="Calibri" w:cs="Calibri"/>
        </w:rPr>
      </w:pPr>
    </w:p>
    <w:p w14:paraId="18E8B2D7" w14:textId="2511E3E6" w:rsidR="00AB6C80" w:rsidRPr="00AB6C80" w:rsidRDefault="0086004D" w:rsidP="0081420E">
      <w:pPr>
        <w:pStyle w:val="ListParagraph"/>
        <w:numPr>
          <w:ilvl w:val="0"/>
          <w:numId w:val="19"/>
        </w:numPr>
      </w:pPr>
      <w:r>
        <w:rPr>
          <w:b/>
        </w:rPr>
        <w:t>Difficulty navigating to Blue Button</w:t>
      </w:r>
      <w:r w:rsidR="00AB6C80">
        <w:rPr>
          <w:b/>
        </w:rPr>
        <w:t xml:space="preserve">: </w:t>
      </w:r>
      <w:r w:rsidR="00AB6C80">
        <w:t xml:space="preserve">Participants in </w:t>
      </w:r>
      <w:r>
        <w:t>5</w:t>
      </w:r>
      <w:r w:rsidR="00AB6C80">
        <w:t xml:space="preserve"> out of </w:t>
      </w:r>
      <w:r>
        <w:t xml:space="preserve">17 sessions </w:t>
      </w:r>
      <w:r w:rsidR="00AB6C80">
        <w:t>(</w:t>
      </w:r>
      <w:r>
        <w:t>29</w:t>
      </w:r>
      <w:r w:rsidR="00AB6C80">
        <w:t xml:space="preserve">%) </w:t>
      </w:r>
      <w:r w:rsidR="00484BD8">
        <w:t>had issues with navigating to the Blue Button Health Record section.</w:t>
      </w:r>
    </w:p>
    <w:p w14:paraId="27662104" w14:textId="77777777" w:rsidR="00484BD8" w:rsidRPr="00484BD8" w:rsidRDefault="00484BD8" w:rsidP="0081420E">
      <w:pPr>
        <w:pStyle w:val="ListParagraph"/>
        <w:numPr>
          <w:ilvl w:val="2"/>
          <w:numId w:val="19"/>
        </w:numPr>
      </w:pPr>
      <w:r w:rsidRPr="00484BD8">
        <w:t xml:space="preserve">P6: </w:t>
      </w:r>
      <w:r w:rsidRPr="00546FBA">
        <w:rPr>
          <w:i/>
        </w:rPr>
        <w:t>"’Blue Button’ is stupid.  They need to fix that...Nobody knows what Blue Button is."</w:t>
      </w:r>
    </w:p>
    <w:p w14:paraId="140D5565" w14:textId="2C0605C2" w:rsidR="00484BD8" w:rsidRDefault="00484BD8" w:rsidP="0081420E">
      <w:pPr>
        <w:pStyle w:val="ListParagraph"/>
        <w:numPr>
          <w:ilvl w:val="1"/>
          <w:numId w:val="19"/>
        </w:numPr>
      </w:pPr>
      <w:r>
        <w:t>Navigates to “Get Care/Health Calendar while looking for Blue Button.</w:t>
      </w:r>
    </w:p>
    <w:p w14:paraId="5E91CD58" w14:textId="7192E91E" w:rsidR="00484BD8" w:rsidRDefault="00484BD8" w:rsidP="0081420E">
      <w:pPr>
        <w:pStyle w:val="ListParagraph"/>
        <w:numPr>
          <w:ilvl w:val="1"/>
          <w:numId w:val="19"/>
        </w:numPr>
      </w:pPr>
      <w:r>
        <w:t>Navigates to “Get Care/Appointments” while looking for Blue Button.</w:t>
      </w:r>
    </w:p>
    <w:p w14:paraId="1A7F9804" w14:textId="27473397" w:rsidR="00484BD8" w:rsidRDefault="00484BD8" w:rsidP="0081420E">
      <w:pPr>
        <w:pStyle w:val="ListParagraph"/>
        <w:numPr>
          <w:ilvl w:val="1"/>
          <w:numId w:val="19"/>
        </w:numPr>
      </w:pPr>
      <w:r>
        <w:t>Clicks “Blue Button Features” within Blue button section.</w:t>
      </w:r>
    </w:p>
    <w:p w14:paraId="2BF78C46" w14:textId="20318850" w:rsidR="00484BD8" w:rsidRDefault="00484BD8" w:rsidP="0081420E">
      <w:pPr>
        <w:pStyle w:val="ListParagraph"/>
        <w:numPr>
          <w:ilvl w:val="1"/>
          <w:numId w:val="19"/>
        </w:numPr>
      </w:pPr>
      <w:r>
        <w:t>Clicks on information link on homepage sidebar.</w:t>
      </w:r>
    </w:p>
    <w:p w14:paraId="52CD2375" w14:textId="6530E797" w:rsidR="00484BD8" w:rsidRDefault="00484BD8" w:rsidP="0081420E">
      <w:pPr>
        <w:pStyle w:val="ListParagraph"/>
        <w:numPr>
          <w:ilvl w:val="1"/>
          <w:numId w:val="19"/>
        </w:numPr>
      </w:pPr>
      <w:r>
        <w:t>Navigates to “Track Health” while looking for Blue Button.</w:t>
      </w:r>
    </w:p>
    <w:p w14:paraId="22D62B07" w14:textId="78A175CB" w:rsidR="00484BD8" w:rsidRDefault="00484BD8" w:rsidP="0081420E">
      <w:pPr>
        <w:pStyle w:val="ListParagraph"/>
        <w:numPr>
          <w:ilvl w:val="1"/>
          <w:numId w:val="19"/>
        </w:numPr>
      </w:pPr>
      <w:r>
        <w:t>Doesn’t see “continue” button at bottom of blue button entry page.</w:t>
      </w:r>
    </w:p>
    <w:p w14:paraId="0D3D7820" w14:textId="01D58D7C" w:rsidR="00484BD8" w:rsidRDefault="00484BD8" w:rsidP="0081420E">
      <w:pPr>
        <w:pStyle w:val="ListParagraph"/>
        <w:numPr>
          <w:ilvl w:val="1"/>
          <w:numId w:val="19"/>
        </w:numPr>
      </w:pPr>
      <w:r>
        <w:t>Clicks on CCD features within Blue Button section.</w:t>
      </w:r>
    </w:p>
    <w:p w14:paraId="0A36092B" w14:textId="145E5452" w:rsidR="00484BD8" w:rsidRDefault="00484BD8" w:rsidP="0081420E">
      <w:pPr>
        <w:pStyle w:val="ListParagraph"/>
        <w:numPr>
          <w:ilvl w:val="1"/>
          <w:numId w:val="19"/>
        </w:numPr>
      </w:pPr>
      <w:r>
        <w:t>Considers that the Blue Button is any blue button, like the Search button.</w:t>
      </w:r>
    </w:p>
    <w:p w14:paraId="560A6A2C" w14:textId="77777777" w:rsidR="00484BD8" w:rsidRPr="008D7DCA" w:rsidRDefault="00484BD8" w:rsidP="0081420E">
      <w:pPr>
        <w:pStyle w:val="ListParagraph"/>
        <w:numPr>
          <w:ilvl w:val="2"/>
          <w:numId w:val="19"/>
        </w:numPr>
      </w:pPr>
      <w:r w:rsidRPr="00484BD8">
        <w:t xml:space="preserve">P6: </w:t>
      </w:r>
      <w:r w:rsidRPr="00207F32">
        <w:rPr>
          <w:i/>
        </w:rPr>
        <w:t>"Ok, I have no clue what Blue Button is. That would be 'Search', because that's the only blue button I see."</w:t>
      </w:r>
    </w:p>
    <w:p w14:paraId="3C348E78" w14:textId="70E10339" w:rsidR="008D7DCA" w:rsidRPr="00345B68" w:rsidRDefault="008D7DCA" w:rsidP="008D7DCA">
      <w:pPr>
        <w:jc w:val="center"/>
      </w:pPr>
      <w:r>
        <w:rPr>
          <w:noProof/>
        </w:rPr>
        <w:lastRenderedPageBreak/>
        <w:drawing>
          <wp:inline distT="0" distB="0" distL="0" distR="0" wp14:anchorId="0345A55C" wp14:editId="050899E9">
            <wp:extent cx="3542752" cy="1946115"/>
            <wp:effectExtent l="19050" t="19050" r="19685" b="16510"/>
            <wp:docPr id="51" name="Picture 51" descr="C:\Users\Bill\AppData\Local\Temp\Rar$DRa0.064\any_blue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ll\AppData\Local\Temp\Rar$DRa0.064\any_blue_butt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8204" cy="1954603"/>
                    </a:xfrm>
                    <a:prstGeom prst="rect">
                      <a:avLst/>
                    </a:prstGeom>
                    <a:noFill/>
                    <a:ln>
                      <a:solidFill>
                        <a:schemeClr val="accent1"/>
                      </a:solidFill>
                    </a:ln>
                  </pic:spPr>
                </pic:pic>
              </a:graphicData>
            </a:graphic>
          </wp:inline>
        </w:drawing>
      </w:r>
    </w:p>
    <w:p w14:paraId="02ACBEF7" w14:textId="5D73883E" w:rsidR="00345B68" w:rsidRDefault="00345B68" w:rsidP="00345B68">
      <w:pPr>
        <w:pStyle w:val="Caption"/>
        <w:jc w:val="center"/>
      </w:pPr>
      <w:r>
        <w:t xml:space="preserve">Figure </w:t>
      </w:r>
      <w:fldSimple w:instr=" SEQ Figure \* ARABIC ">
        <w:r>
          <w:rPr>
            <w:noProof/>
          </w:rPr>
          <w:t>7</w:t>
        </w:r>
      </w:fldSimple>
      <w:r>
        <w:t xml:space="preserve">: </w:t>
      </w:r>
      <w:r w:rsidR="008D7DCA">
        <w:t>The “Blue Button” participants saw</w:t>
      </w:r>
    </w:p>
    <w:p w14:paraId="453AFA9A" w14:textId="77777777" w:rsidR="00345B68" w:rsidRPr="00484BD8" w:rsidRDefault="00345B68" w:rsidP="00345B68">
      <w:pPr>
        <w:pStyle w:val="ListParagraph"/>
        <w:ind w:left="1800"/>
      </w:pPr>
    </w:p>
    <w:p w14:paraId="221B0DCE" w14:textId="4D37B403" w:rsidR="00AB6C80" w:rsidRPr="0007113A" w:rsidRDefault="00AB6C80" w:rsidP="00AB6C8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484BD8">
        <w:rPr>
          <w:rFonts w:ascii="Calibri" w:hAnsi="Calibri" w:cs="Calibri"/>
          <w:color w:val="000000" w:themeColor="text1"/>
        </w:rPr>
        <w:t>the high levels of confusion and frustration associated with the task</w:t>
      </w:r>
      <w:r w:rsidR="00272FA4">
        <w:rPr>
          <w:rFonts w:ascii="Calibri" w:hAnsi="Calibri" w:cs="Calibri"/>
          <w:color w:val="000000" w:themeColor="text1"/>
        </w:rPr>
        <w:t>,</w:t>
      </w:r>
      <w:r w:rsidR="00484BD8">
        <w:rPr>
          <w:rFonts w:ascii="Calibri" w:hAnsi="Calibri" w:cs="Calibri"/>
          <w:color w:val="000000" w:themeColor="text1"/>
        </w:rPr>
        <w:t xml:space="preserve"> in addition to participants being unaware of what “Blue Button” actually represented.</w:t>
      </w:r>
    </w:p>
    <w:p w14:paraId="247133E8" w14:textId="6D01C1B6" w:rsidR="00AB6C80" w:rsidRDefault="00AB6C80" w:rsidP="0086004D">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484BD8">
        <w:rPr>
          <w:rFonts w:ascii="Calibri" w:hAnsi="Calibri" w:cs="Calibri"/>
        </w:rPr>
        <w:t>adding additiona</w:t>
      </w:r>
      <w:r w:rsidR="00345B68">
        <w:rPr>
          <w:rFonts w:ascii="Calibri" w:hAnsi="Calibri" w:cs="Calibri"/>
        </w:rPr>
        <w:t>l clarification explaining how Blue Button</w:t>
      </w:r>
      <w:r w:rsidR="00484BD8">
        <w:rPr>
          <w:rFonts w:ascii="Calibri" w:hAnsi="Calibri" w:cs="Calibri"/>
        </w:rPr>
        <w:t xml:space="preserve"> differs from other health records for users. The name of “Blue Button” also raises some concern</w:t>
      </w:r>
      <w:r w:rsidR="00272FA4">
        <w:rPr>
          <w:rFonts w:ascii="Calibri" w:hAnsi="Calibri" w:cs="Calibri"/>
        </w:rPr>
        <w:t>,</w:t>
      </w:r>
      <w:r w:rsidR="00484BD8">
        <w:rPr>
          <w:rFonts w:ascii="Calibri" w:hAnsi="Calibri" w:cs="Calibri"/>
        </w:rPr>
        <w:t xml:space="preserve"> as it has no relation to self-health records and frequently confused users when they were trying to find it. In the previous version of MHV there was a visual “</w:t>
      </w:r>
      <w:ins w:id="59" w:author="Author">
        <w:r w:rsidR="00C44EB3">
          <w:rPr>
            <w:rFonts w:ascii="Calibri" w:hAnsi="Calibri" w:cs="Calibri"/>
          </w:rPr>
          <w:t>blue</w:t>
        </w:r>
      </w:ins>
      <w:r w:rsidR="00484BD8">
        <w:rPr>
          <w:rFonts w:ascii="Calibri" w:hAnsi="Calibri" w:cs="Calibri"/>
        </w:rPr>
        <w:t xml:space="preserve">” </w:t>
      </w:r>
      <w:ins w:id="60" w:author="Author">
        <w:r w:rsidR="00C44EB3">
          <w:rPr>
            <w:rFonts w:ascii="Calibri" w:hAnsi="Calibri" w:cs="Calibri"/>
          </w:rPr>
          <w:t xml:space="preserve">button </w:t>
        </w:r>
      </w:ins>
      <w:r w:rsidR="00484BD8">
        <w:rPr>
          <w:rFonts w:ascii="Calibri" w:hAnsi="Calibri" w:cs="Calibri"/>
        </w:rPr>
        <w:t xml:space="preserve">to accompany the name. With this no longer being the case a potential name </w:t>
      </w:r>
      <w:ins w:id="61" w:author="Author">
        <w:r w:rsidR="00C44EB3">
          <w:rPr>
            <w:rFonts w:ascii="Calibri" w:hAnsi="Calibri" w:cs="Calibri"/>
          </w:rPr>
          <w:t xml:space="preserve">or visual </w:t>
        </w:r>
      </w:ins>
      <w:r w:rsidR="00484BD8">
        <w:rPr>
          <w:rFonts w:ascii="Calibri" w:hAnsi="Calibri" w:cs="Calibri"/>
        </w:rPr>
        <w:t>re-work may be in order.</w:t>
      </w:r>
    </w:p>
    <w:p w14:paraId="7694BFF9" w14:textId="07722334" w:rsidR="00284B18" w:rsidRDefault="00284B18" w:rsidP="00284B18">
      <w:pPr>
        <w:keepNext/>
        <w:autoSpaceDE w:val="0"/>
        <w:autoSpaceDN w:val="0"/>
        <w:adjustRightInd w:val="0"/>
        <w:jc w:val="center"/>
      </w:pPr>
    </w:p>
    <w:p w14:paraId="37503ED8" w14:textId="36F3DAF4" w:rsidR="000E56DD" w:rsidRPr="00BE786D" w:rsidRDefault="0086004D" w:rsidP="00BE786D">
      <w:pPr>
        <w:pStyle w:val="Heading2"/>
      </w:pPr>
      <w:bookmarkStart w:id="62" w:name="_Toc443556353"/>
      <w:r>
        <w:t>Medium Impact Issues</w:t>
      </w:r>
      <w:bookmarkEnd w:id="62"/>
    </w:p>
    <w:p w14:paraId="04C10998" w14:textId="33DE3371" w:rsidR="0086004D" w:rsidRPr="00AB6C80" w:rsidRDefault="00401DCA" w:rsidP="0081420E">
      <w:pPr>
        <w:pStyle w:val="ListParagraph"/>
        <w:numPr>
          <w:ilvl w:val="0"/>
          <w:numId w:val="19"/>
        </w:numPr>
      </w:pPr>
      <w:r>
        <w:rPr>
          <w:b/>
        </w:rPr>
        <w:t>Difficulty finding login fields</w:t>
      </w:r>
      <w:r w:rsidR="0086004D">
        <w:rPr>
          <w:b/>
        </w:rPr>
        <w:t xml:space="preserve">: </w:t>
      </w:r>
      <w:r w:rsidR="0086004D">
        <w:t xml:space="preserve">Participants in </w:t>
      </w:r>
      <w:r w:rsidR="00EC7BA0">
        <w:t>3 out of 17 sessions (18</w:t>
      </w:r>
      <w:r w:rsidR="0086004D">
        <w:t xml:space="preserve">%) </w:t>
      </w:r>
      <w:r w:rsidR="00EC7BA0">
        <w:t>had difficulty locating the text entry fields for username and password on the “Login” page.</w:t>
      </w:r>
    </w:p>
    <w:p w14:paraId="52FE06FA" w14:textId="38055B56" w:rsidR="00207F32" w:rsidRPr="00216EAD" w:rsidRDefault="00207F32" w:rsidP="0081420E">
      <w:pPr>
        <w:pStyle w:val="ListParagraph"/>
        <w:numPr>
          <w:ilvl w:val="1"/>
          <w:numId w:val="19"/>
        </w:numPr>
      </w:pPr>
      <w:r w:rsidRPr="00216EAD">
        <w:t>Clicks on “Login” breadcrumb on Login page</w:t>
      </w:r>
      <w:r w:rsidR="00DE4920">
        <w:t>.</w:t>
      </w:r>
    </w:p>
    <w:p w14:paraId="765E8999" w14:textId="408DD4FF" w:rsidR="00207F32" w:rsidRDefault="00207F32" w:rsidP="0081420E">
      <w:pPr>
        <w:pStyle w:val="ListParagraph"/>
        <w:numPr>
          <w:ilvl w:val="1"/>
          <w:numId w:val="19"/>
        </w:numPr>
      </w:pPr>
      <w:r w:rsidRPr="00254BC7">
        <w:t>Clicks on “Login” button on Login page</w:t>
      </w:r>
      <w:r w:rsidR="00DE4920">
        <w:t>.</w:t>
      </w:r>
    </w:p>
    <w:p w14:paraId="494D058C" w14:textId="5B3C9CAB" w:rsidR="008D7DCA" w:rsidRPr="00254BC7" w:rsidRDefault="008D7DCA" w:rsidP="008D7DCA">
      <w:pPr>
        <w:pStyle w:val="ListParagraph"/>
        <w:ind w:left="1080"/>
        <w:jc w:val="center"/>
      </w:pPr>
      <w:r>
        <w:rPr>
          <w:noProof/>
        </w:rPr>
        <w:lastRenderedPageBreak/>
        <w:drawing>
          <wp:inline distT="0" distB="0" distL="0" distR="0" wp14:anchorId="6C963FDF" wp14:editId="52B71BD4">
            <wp:extent cx="3581400" cy="2213504"/>
            <wp:effectExtent l="19050" t="19050" r="19050" b="15875"/>
            <wp:docPr id="52" name="Picture 52" descr="C:\Users\Bill\AppData\Local\Temp\Rar$DRa0.602\login_scroll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ll\AppData\Local\Temp\Rar$DRa0.602\login_scrolldow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8739" cy="2218040"/>
                    </a:xfrm>
                    <a:prstGeom prst="rect">
                      <a:avLst/>
                    </a:prstGeom>
                    <a:noFill/>
                    <a:ln>
                      <a:solidFill>
                        <a:schemeClr val="accent1"/>
                      </a:solidFill>
                    </a:ln>
                  </pic:spPr>
                </pic:pic>
              </a:graphicData>
            </a:graphic>
          </wp:inline>
        </w:drawing>
      </w:r>
    </w:p>
    <w:p w14:paraId="6C2CE333" w14:textId="63ADEDA7" w:rsidR="00401DCA" w:rsidRPr="00401DCA" w:rsidRDefault="00401DCA" w:rsidP="00401DCA">
      <w:pPr>
        <w:pStyle w:val="Caption"/>
        <w:ind w:left="360"/>
        <w:jc w:val="center"/>
      </w:pPr>
      <w:r>
        <w:t xml:space="preserve">Figure </w:t>
      </w:r>
      <w:fldSimple w:instr=" SEQ Figure \* ARABIC ">
        <w:r>
          <w:rPr>
            <w:noProof/>
          </w:rPr>
          <w:t>8</w:t>
        </w:r>
      </w:fldSimple>
      <w:r>
        <w:t xml:space="preserve">: </w:t>
      </w:r>
      <w:r w:rsidR="008D7DCA">
        <w:t>Login fields not visible without scrolling</w:t>
      </w:r>
    </w:p>
    <w:p w14:paraId="1F903D56" w14:textId="77714F29" w:rsidR="0086004D" w:rsidRPr="0007113A" w:rsidRDefault="0086004D" w:rsidP="0086004D">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207F32">
        <w:rPr>
          <w:rFonts w:ascii="Calibri" w:hAnsi="Calibri" w:cs="Calibri"/>
          <w:color w:val="000000" w:themeColor="text1"/>
        </w:rPr>
        <w:t>the potential of task failure</w:t>
      </w:r>
      <w:r w:rsidR="00272FA4">
        <w:rPr>
          <w:rFonts w:ascii="Calibri" w:hAnsi="Calibri" w:cs="Calibri"/>
          <w:color w:val="000000" w:themeColor="text1"/>
        </w:rPr>
        <w:t>,</w:t>
      </w:r>
      <w:r w:rsidR="00207F32">
        <w:rPr>
          <w:rFonts w:ascii="Calibri" w:hAnsi="Calibri" w:cs="Calibri"/>
          <w:color w:val="000000" w:themeColor="text1"/>
        </w:rPr>
        <w:t xml:space="preserve"> resulting in failure of all following tasks.</w:t>
      </w:r>
    </w:p>
    <w:p w14:paraId="0F8C6D86" w14:textId="01443357" w:rsidR="006A1221" w:rsidRDefault="0086004D" w:rsidP="006A1221">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207F32">
        <w:rPr>
          <w:rFonts w:ascii="Calibri" w:hAnsi="Calibri" w:cs="Calibri"/>
        </w:rPr>
        <w:t xml:space="preserve">moving the </w:t>
      </w:r>
      <w:r w:rsidR="00401DCA">
        <w:rPr>
          <w:rFonts w:ascii="Calibri" w:hAnsi="Calibri" w:cs="Calibri"/>
        </w:rPr>
        <w:t xml:space="preserve">login entry fields to the right or above the </w:t>
      </w:r>
      <w:r w:rsidR="00207F32">
        <w:rPr>
          <w:rFonts w:ascii="Calibri" w:hAnsi="Calibri" w:cs="Calibri"/>
        </w:rPr>
        <w:t>informative</w:t>
      </w:r>
      <w:ins w:id="63" w:author="Author">
        <w:r w:rsidR="00C44EB3">
          <w:rPr>
            <w:rFonts w:ascii="Calibri" w:hAnsi="Calibri" w:cs="Calibri"/>
          </w:rPr>
          <w:t xml:space="preserve"> text</w:t>
        </w:r>
      </w:ins>
      <w:r w:rsidR="00207F32">
        <w:rPr>
          <w:rFonts w:ascii="Calibri" w:hAnsi="Calibri" w:cs="Calibri"/>
        </w:rPr>
        <w:t>. This will ensure the text entry fields are noticed but still provide the user with informative text should they need it.</w:t>
      </w:r>
      <w:r w:rsidR="00401DCA">
        <w:rPr>
          <w:rFonts w:ascii="Calibri" w:hAnsi="Calibri" w:cs="Calibri"/>
        </w:rPr>
        <w:t xml:space="preserve"> Additionally, the “Login” button should not appear on the Login page</w:t>
      </w:r>
      <w:ins w:id="64" w:author="Author">
        <w:r w:rsidR="00375B95">
          <w:rPr>
            <w:rFonts w:ascii="Calibri" w:hAnsi="Calibri" w:cs="Calibri"/>
          </w:rPr>
          <w:t>, as the user is already on that page.</w:t>
        </w:r>
      </w:ins>
    </w:p>
    <w:p w14:paraId="08774C6E" w14:textId="77777777" w:rsidR="006A1221" w:rsidRDefault="006A1221" w:rsidP="006A1221">
      <w:pPr>
        <w:autoSpaceDE w:val="0"/>
        <w:autoSpaceDN w:val="0"/>
        <w:adjustRightInd w:val="0"/>
        <w:ind w:left="720"/>
        <w:rPr>
          <w:rFonts w:ascii="Calibri" w:hAnsi="Calibri" w:cs="Calibri"/>
        </w:rPr>
      </w:pPr>
    </w:p>
    <w:p w14:paraId="6335AF86" w14:textId="363CB1ED" w:rsidR="00EC7BA0" w:rsidRPr="00AB6C80" w:rsidRDefault="00401DCA" w:rsidP="0081420E">
      <w:pPr>
        <w:pStyle w:val="ListParagraph"/>
        <w:numPr>
          <w:ilvl w:val="0"/>
          <w:numId w:val="19"/>
        </w:numPr>
      </w:pPr>
      <w:r>
        <w:rPr>
          <w:b/>
        </w:rPr>
        <w:t xml:space="preserve">Difficulty determining which </w:t>
      </w:r>
      <w:proofErr w:type="spellStart"/>
      <w:ins w:id="65" w:author="Author">
        <w:r w:rsidR="00C44EB3">
          <w:rPr>
            <w:b/>
          </w:rPr>
          <w:t>Rxs</w:t>
        </w:r>
        <w:proofErr w:type="spellEnd"/>
        <w:r w:rsidR="00C44EB3">
          <w:rPr>
            <w:b/>
          </w:rPr>
          <w:t xml:space="preserve"> </w:t>
        </w:r>
      </w:ins>
      <w:r>
        <w:rPr>
          <w:b/>
        </w:rPr>
        <w:t>are refillable</w:t>
      </w:r>
      <w:r w:rsidR="00EC7BA0">
        <w:rPr>
          <w:b/>
        </w:rPr>
        <w:t xml:space="preserve">: </w:t>
      </w:r>
      <w:r w:rsidR="00EC7BA0">
        <w:t>Participants in 6 out of 17 sessions (35%) experienced difficulty in determining which meds were refillable.</w:t>
      </w:r>
    </w:p>
    <w:p w14:paraId="1B01026F" w14:textId="77777777" w:rsidR="00207F32" w:rsidRPr="00207F32" w:rsidRDefault="00207F32" w:rsidP="0081420E">
      <w:pPr>
        <w:pStyle w:val="ListParagraph"/>
        <w:numPr>
          <w:ilvl w:val="2"/>
          <w:numId w:val="19"/>
        </w:numPr>
      </w:pPr>
      <w:r w:rsidRPr="00207F32">
        <w:t xml:space="preserve">P6: </w:t>
      </w:r>
      <w:r w:rsidRPr="00207F32">
        <w:rPr>
          <w:i/>
        </w:rPr>
        <w:t>“It’s not clear though…But if there was a column for ‘Okay to refill.’ The top [note] is OK, but you’re actually looking for the content.”</w:t>
      </w:r>
    </w:p>
    <w:p w14:paraId="6DD643F7" w14:textId="290B58C1" w:rsidR="00207F32" w:rsidRPr="00207F32" w:rsidRDefault="00207F32" w:rsidP="00485CB1">
      <w:pPr>
        <w:pStyle w:val="ListParagraph"/>
        <w:numPr>
          <w:ilvl w:val="0"/>
          <w:numId w:val="35"/>
        </w:numPr>
      </w:pPr>
      <w:r w:rsidRPr="00207F32">
        <w:t>Clicked “Refresh” upon entering Rx Refill page and was presented with ALL medications</w:t>
      </w:r>
      <w:r w:rsidR="00DE4920">
        <w:t>.</w:t>
      </w:r>
    </w:p>
    <w:p w14:paraId="4FFA4DE5" w14:textId="3358A7ED" w:rsidR="00207F32" w:rsidRPr="00207F32" w:rsidRDefault="00207F32" w:rsidP="00485CB1">
      <w:pPr>
        <w:pStyle w:val="ListParagraph"/>
        <w:numPr>
          <w:ilvl w:val="0"/>
          <w:numId w:val="35"/>
        </w:numPr>
      </w:pPr>
      <w:r w:rsidRPr="00207F32">
        <w:t>Successfully accesses Rx Refill page but fails to notice "You have 4 Prescriptions..." note</w:t>
      </w:r>
      <w:r w:rsidR="00DE4920">
        <w:t>.</w:t>
      </w:r>
    </w:p>
    <w:p w14:paraId="508B2B13" w14:textId="6B2EF155" w:rsidR="00207F32" w:rsidRPr="00207F32" w:rsidRDefault="00207F32" w:rsidP="00485CB1">
      <w:pPr>
        <w:pStyle w:val="ListParagraph"/>
        <w:numPr>
          <w:ilvl w:val="0"/>
          <w:numId w:val="35"/>
        </w:numPr>
      </w:pPr>
      <w:r w:rsidRPr="00207F32">
        <w:t>Believes Refill “0” means cannot be refilled</w:t>
      </w:r>
      <w:r w:rsidR="00DE4920">
        <w:t>.</w:t>
      </w:r>
    </w:p>
    <w:p w14:paraId="06004C6D" w14:textId="77777777" w:rsidR="00207F32" w:rsidRPr="00207F32" w:rsidRDefault="00207F32" w:rsidP="0081420E">
      <w:pPr>
        <w:pStyle w:val="ListParagraph"/>
        <w:numPr>
          <w:ilvl w:val="2"/>
          <w:numId w:val="19"/>
        </w:numPr>
      </w:pPr>
      <w:r w:rsidRPr="00207F32">
        <w:t xml:space="preserve">P4: </w:t>
      </w:r>
      <w:r w:rsidRPr="00207F32">
        <w:rPr>
          <w:i/>
        </w:rPr>
        <w:t>"Why would it be 4 if this [prescription has zero refills]?"</w:t>
      </w:r>
    </w:p>
    <w:p w14:paraId="5480A0E0" w14:textId="77777777" w:rsidR="00207F32" w:rsidRPr="00207F32" w:rsidRDefault="00207F32" w:rsidP="0081420E">
      <w:pPr>
        <w:pStyle w:val="ListParagraph"/>
        <w:numPr>
          <w:ilvl w:val="2"/>
          <w:numId w:val="19"/>
        </w:numPr>
      </w:pPr>
      <w:r w:rsidRPr="00207F32">
        <w:t xml:space="preserve">P4: </w:t>
      </w:r>
      <w:r w:rsidRPr="00207F32">
        <w:rPr>
          <w:i/>
        </w:rPr>
        <w:t>[after being shown authorization message]</w:t>
      </w:r>
      <w:r w:rsidRPr="00207F32">
        <w:t xml:space="preserve"> </w:t>
      </w:r>
      <w:r w:rsidRPr="00207F32">
        <w:rPr>
          <w:i/>
        </w:rPr>
        <w:t>“If it says zero I would stop.”</w:t>
      </w:r>
    </w:p>
    <w:p w14:paraId="65A8A2D1" w14:textId="77777777" w:rsidR="00207F32" w:rsidRPr="00207F32" w:rsidRDefault="00207F32" w:rsidP="0081420E">
      <w:pPr>
        <w:pStyle w:val="ListParagraph"/>
        <w:numPr>
          <w:ilvl w:val="2"/>
          <w:numId w:val="19"/>
        </w:numPr>
      </w:pPr>
      <w:r w:rsidRPr="00207F32">
        <w:t xml:space="preserve">P18: </w:t>
      </w:r>
      <w:r w:rsidRPr="00207F32">
        <w:rPr>
          <w:i/>
        </w:rPr>
        <w:t>"Well, it's 3 obviously."</w:t>
      </w:r>
    </w:p>
    <w:p w14:paraId="117B05EB" w14:textId="085105AA" w:rsidR="00207F32" w:rsidRDefault="00207F32" w:rsidP="00485CB1">
      <w:pPr>
        <w:pStyle w:val="ListParagraph"/>
        <w:numPr>
          <w:ilvl w:val="0"/>
          <w:numId w:val="35"/>
        </w:numPr>
      </w:pPr>
      <w:r w:rsidRPr="00207F32">
        <w:t>Doesn’t realize that prescriptions eligible for refill</w:t>
      </w:r>
      <w:r>
        <w:t xml:space="preserve"> can be found on page called “Refill Prescriptions</w:t>
      </w:r>
      <w:r w:rsidR="00DF6D40">
        <w:t>”</w:t>
      </w:r>
      <w:r w:rsidR="00DE4920">
        <w:t>.</w:t>
      </w:r>
      <w:r>
        <w:t xml:space="preserve"> </w:t>
      </w:r>
    </w:p>
    <w:p w14:paraId="379EC19E" w14:textId="61C775D3" w:rsidR="00207F32" w:rsidRPr="00207F32" w:rsidRDefault="00207F32" w:rsidP="00485CB1">
      <w:pPr>
        <w:pStyle w:val="ListParagraph"/>
        <w:numPr>
          <w:ilvl w:val="0"/>
          <w:numId w:val="35"/>
        </w:numPr>
      </w:pPr>
      <w:r w:rsidRPr="00207F32">
        <w:t>From list of All Medications, believes all can be refilled</w:t>
      </w:r>
      <w:r w:rsidR="00DE4920">
        <w:t>.</w:t>
      </w:r>
    </w:p>
    <w:p w14:paraId="60769B8B" w14:textId="6AB0AA4B" w:rsidR="00207F32" w:rsidRDefault="00207F32" w:rsidP="00485CB1">
      <w:pPr>
        <w:pStyle w:val="ListParagraph"/>
        <w:numPr>
          <w:ilvl w:val="0"/>
          <w:numId w:val="35"/>
        </w:numPr>
        <w:rPr>
          <w:ins w:id="66" w:author="Author"/>
        </w:rPr>
      </w:pPr>
      <w:r w:rsidRPr="00207F32">
        <w:t>Determined number of refills based on checkbox suggestions after clicking to refill random prescription</w:t>
      </w:r>
      <w:r w:rsidR="00DE4920">
        <w:t>.</w:t>
      </w:r>
    </w:p>
    <w:p w14:paraId="0073FB83" w14:textId="07F3F0C7" w:rsidR="00375B95" w:rsidRDefault="00375B95" w:rsidP="003314D8">
      <w:pPr>
        <w:jc w:val="center"/>
        <w:rPr>
          <w:ins w:id="67" w:author="Author"/>
        </w:rPr>
      </w:pPr>
      <w:ins w:id="68" w:author="Author">
        <w:r>
          <w:rPr>
            <w:noProof/>
          </w:rPr>
          <w:lastRenderedPageBreak/>
          <w:drawing>
            <wp:inline distT="0" distB="0" distL="0" distR="0" wp14:anchorId="3D35D542" wp14:editId="5878408C">
              <wp:extent cx="5781675" cy="2744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_refills_authorize.jpg"/>
                      <pic:cNvPicPr/>
                    </pic:nvPicPr>
                    <pic:blipFill>
                      <a:blip r:embed="rId11">
                        <a:extLst>
                          <a:ext uri="{28A0092B-C50C-407E-A947-70E740481C1C}">
                            <a14:useLocalDpi xmlns:a14="http://schemas.microsoft.com/office/drawing/2010/main" val="0"/>
                          </a:ext>
                        </a:extLst>
                      </a:blip>
                      <a:stretch>
                        <a:fillRect/>
                      </a:stretch>
                    </pic:blipFill>
                    <pic:spPr>
                      <a:xfrm>
                        <a:off x="0" y="0"/>
                        <a:ext cx="5781675" cy="2744690"/>
                      </a:xfrm>
                      <a:prstGeom prst="rect">
                        <a:avLst/>
                      </a:prstGeom>
                    </pic:spPr>
                  </pic:pic>
                </a:graphicData>
              </a:graphic>
            </wp:inline>
          </w:drawing>
        </w:r>
      </w:ins>
    </w:p>
    <w:p w14:paraId="6A5B4004" w14:textId="099D30E4" w:rsidR="00507DAE" w:rsidRPr="00401DCA" w:rsidRDefault="00507DAE" w:rsidP="00507DAE">
      <w:pPr>
        <w:pStyle w:val="Caption"/>
        <w:ind w:left="360"/>
        <w:jc w:val="center"/>
        <w:rPr>
          <w:ins w:id="69" w:author="Author"/>
        </w:rPr>
      </w:pPr>
      <w:ins w:id="70" w:author="Author">
        <w:r>
          <w:t xml:space="preserve">Figure 9: Difficulty determining which prescriptions </w:t>
        </w:r>
        <w:proofErr w:type="gramStart"/>
        <w:r>
          <w:t>are</w:t>
        </w:r>
        <w:proofErr w:type="gramEnd"/>
        <w:r>
          <w:t xml:space="preserve"> refillable</w:t>
        </w:r>
      </w:ins>
    </w:p>
    <w:p w14:paraId="16EC4B5A" w14:textId="77777777" w:rsidR="00507DAE" w:rsidRPr="00207F32" w:rsidRDefault="00507DAE" w:rsidP="00507DAE">
      <w:pPr>
        <w:jc w:val="center"/>
      </w:pPr>
    </w:p>
    <w:p w14:paraId="511464B5" w14:textId="2753097A"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903874">
        <w:rPr>
          <w:rFonts w:ascii="Calibri" w:hAnsi="Calibri" w:cs="Calibri"/>
          <w:color w:val="000000" w:themeColor="text1"/>
        </w:rPr>
        <w:t>the high confusion associated with the task</w:t>
      </w:r>
      <w:r w:rsidR="00DF6D40">
        <w:rPr>
          <w:rFonts w:ascii="Calibri" w:hAnsi="Calibri" w:cs="Calibri"/>
          <w:color w:val="000000" w:themeColor="text1"/>
        </w:rPr>
        <w:t>,</w:t>
      </w:r>
      <w:r w:rsidR="00903874">
        <w:rPr>
          <w:rFonts w:ascii="Calibri" w:hAnsi="Calibri" w:cs="Calibri"/>
          <w:color w:val="000000" w:themeColor="text1"/>
        </w:rPr>
        <w:t xml:space="preserve"> despite participants still successfully accomplishing the objective.</w:t>
      </w:r>
    </w:p>
    <w:p w14:paraId="16685CE2" w14:textId="379F4212"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903874">
        <w:rPr>
          <w:rFonts w:ascii="Calibri" w:hAnsi="Calibri" w:cs="Calibri"/>
        </w:rPr>
        <w:t xml:space="preserve">a </w:t>
      </w:r>
      <w:r w:rsidR="000A7731">
        <w:rPr>
          <w:rFonts w:ascii="Calibri" w:hAnsi="Calibri" w:cs="Calibri"/>
        </w:rPr>
        <w:t>Quick Study</w:t>
      </w:r>
      <w:r w:rsidR="00903874">
        <w:rPr>
          <w:rFonts w:ascii="Calibri" w:hAnsi="Calibri" w:cs="Calibri"/>
        </w:rPr>
        <w:t xml:space="preserve"> to further investigate the ideal solution to informing participants of when refills are available. While participants were still able to successfully submit refills, the large amount of confusion regarding which were refillable suggests room for improvement.</w:t>
      </w:r>
      <w:r w:rsidR="00401DCA">
        <w:rPr>
          <w:rFonts w:ascii="Calibri" w:hAnsi="Calibri" w:cs="Calibri"/>
        </w:rPr>
        <w:t xml:space="preserve"> This also relates to issue #1</w:t>
      </w:r>
      <w:r w:rsidR="00DF6D40">
        <w:rPr>
          <w:rFonts w:ascii="Calibri" w:hAnsi="Calibri" w:cs="Calibri"/>
        </w:rPr>
        <w:t>,</w:t>
      </w:r>
      <w:r w:rsidR="00401DCA">
        <w:rPr>
          <w:rFonts w:ascii="Calibri" w:hAnsi="Calibri" w:cs="Calibri"/>
        </w:rPr>
        <w:t xml:space="preserve"> as many participants assumed the medication at zero was ineligible for refill.</w:t>
      </w:r>
    </w:p>
    <w:p w14:paraId="6604DA40" w14:textId="77777777" w:rsidR="00EC7BA0" w:rsidRDefault="00EC7BA0" w:rsidP="0086004D">
      <w:pPr>
        <w:autoSpaceDE w:val="0"/>
        <w:autoSpaceDN w:val="0"/>
        <w:adjustRightInd w:val="0"/>
        <w:ind w:left="720"/>
        <w:rPr>
          <w:rFonts w:ascii="Calibri" w:hAnsi="Calibri" w:cs="Calibri"/>
        </w:rPr>
      </w:pPr>
    </w:p>
    <w:p w14:paraId="2B8712EA" w14:textId="108075F1" w:rsidR="00EC7BA0" w:rsidRPr="00AB6C80" w:rsidRDefault="00401DCA" w:rsidP="0081420E">
      <w:pPr>
        <w:pStyle w:val="ListParagraph"/>
        <w:numPr>
          <w:ilvl w:val="0"/>
          <w:numId w:val="19"/>
        </w:numPr>
      </w:pPr>
      <w:r>
        <w:rPr>
          <w:b/>
        </w:rPr>
        <w:t>Comments regarding “To” column on Secure Messaging</w:t>
      </w:r>
      <w:r w:rsidR="00EC7BA0">
        <w:rPr>
          <w:b/>
        </w:rPr>
        <w:t xml:space="preserve">: </w:t>
      </w:r>
      <w:r w:rsidR="00EC7BA0">
        <w:t>Participants in 1 out of 17 sessions (6%) commented that there should not be a “To” column under Secure Messaging.</w:t>
      </w:r>
    </w:p>
    <w:p w14:paraId="72570090" w14:textId="77777777" w:rsidR="005462AC" w:rsidRPr="005462AC" w:rsidRDefault="005462AC" w:rsidP="0081420E">
      <w:pPr>
        <w:pStyle w:val="ListParagraph"/>
        <w:numPr>
          <w:ilvl w:val="2"/>
          <w:numId w:val="19"/>
        </w:numPr>
      </w:pPr>
      <w:r w:rsidRPr="005462AC">
        <w:t>P13</w:t>
      </w:r>
      <w:r w:rsidRPr="005462AC">
        <w:rPr>
          <w:i/>
        </w:rPr>
        <w:t>: "Why do you have 'To' on here? It is in my e-mail."</w:t>
      </w:r>
    </w:p>
    <w:p w14:paraId="3BB4BBB6" w14:textId="454DE935"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due to</w:t>
      </w:r>
      <w:r w:rsidR="005462AC">
        <w:rPr>
          <w:rFonts w:ascii="Calibri" w:hAnsi="Calibri" w:cs="Calibri"/>
          <w:color w:val="000000" w:themeColor="text1"/>
        </w:rPr>
        <w:t xml:space="preserve"> the issue causing potential confusion among future users</w:t>
      </w:r>
      <w:r w:rsidR="007A55FB">
        <w:rPr>
          <w:rFonts w:ascii="Calibri" w:hAnsi="Calibri" w:cs="Calibri"/>
          <w:color w:val="000000" w:themeColor="text1"/>
        </w:rPr>
        <w:t>,</w:t>
      </w:r>
      <w:r w:rsidR="005462AC">
        <w:rPr>
          <w:rFonts w:ascii="Calibri" w:hAnsi="Calibri" w:cs="Calibri"/>
          <w:color w:val="000000" w:themeColor="text1"/>
        </w:rPr>
        <w:t xml:space="preserve"> in addition to the column being an unnecessary and redundant feature.</w:t>
      </w:r>
    </w:p>
    <w:p w14:paraId="1F921B79" w14:textId="57DEA7FF"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5462AC">
        <w:rPr>
          <w:rFonts w:ascii="Calibri" w:hAnsi="Calibri" w:cs="Calibri"/>
        </w:rPr>
        <w:t>removing the “To” column enti</w:t>
      </w:r>
      <w:r w:rsidR="00127865">
        <w:rPr>
          <w:rFonts w:ascii="Calibri" w:hAnsi="Calibri" w:cs="Calibri"/>
        </w:rPr>
        <w:t>rely. The column is unnecessary.</w:t>
      </w:r>
    </w:p>
    <w:p w14:paraId="3CBFF782" w14:textId="77777777" w:rsidR="00EC7BA0" w:rsidRDefault="00EC7BA0" w:rsidP="0086004D">
      <w:pPr>
        <w:autoSpaceDE w:val="0"/>
        <w:autoSpaceDN w:val="0"/>
        <w:adjustRightInd w:val="0"/>
        <w:ind w:left="720"/>
        <w:rPr>
          <w:rFonts w:ascii="Calibri" w:hAnsi="Calibri" w:cs="Calibri"/>
        </w:rPr>
      </w:pPr>
    </w:p>
    <w:p w14:paraId="56473FFA" w14:textId="3F7C172F" w:rsidR="00EC7BA0" w:rsidRPr="00AB6C80" w:rsidRDefault="00401DCA" w:rsidP="0081420E">
      <w:pPr>
        <w:pStyle w:val="ListParagraph"/>
        <w:numPr>
          <w:ilvl w:val="0"/>
          <w:numId w:val="19"/>
        </w:numPr>
      </w:pPr>
      <w:r>
        <w:rPr>
          <w:b/>
        </w:rPr>
        <w:lastRenderedPageBreak/>
        <w:t xml:space="preserve">Comments regarding </w:t>
      </w:r>
      <w:r w:rsidR="00127865">
        <w:rPr>
          <w:b/>
        </w:rPr>
        <w:t>opening a message</w:t>
      </w:r>
      <w:r w:rsidR="00EC7BA0">
        <w:rPr>
          <w:b/>
        </w:rPr>
        <w:t xml:space="preserve">: </w:t>
      </w:r>
      <w:r w:rsidR="00EC7BA0">
        <w:t>Participants in 2 out of 17 sessions (12%) tried to select</w:t>
      </w:r>
      <w:r w:rsidR="00C44EB3">
        <w:t xml:space="preserve"> or </w:t>
      </w:r>
      <w:r w:rsidR="00EC7BA0">
        <w:t>commented that you should be able to select anywhere on a message to open it.</w:t>
      </w:r>
    </w:p>
    <w:p w14:paraId="74CB5F32" w14:textId="6300F3E4"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5462AC">
        <w:rPr>
          <w:rFonts w:ascii="Calibri" w:hAnsi="Calibri" w:cs="Calibri"/>
          <w:color w:val="000000" w:themeColor="text1"/>
        </w:rPr>
        <w:t xml:space="preserve">the </w:t>
      </w:r>
      <w:r w:rsidR="009342A2">
        <w:rPr>
          <w:rFonts w:ascii="Calibri" w:hAnsi="Calibri" w:cs="Calibri"/>
          <w:color w:val="000000" w:themeColor="text1"/>
        </w:rPr>
        <w:t xml:space="preserve">lack </w:t>
      </w:r>
      <w:r w:rsidR="005462AC">
        <w:rPr>
          <w:rFonts w:ascii="Calibri" w:hAnsi="Calibri" w:cs="Calibri"/>
          <w:color w:val="000000" w:themeColor="text1"/>
        </w:rPr>
        <w:t>of accessibility</w:t>
      </w:r>
      <w:r w:rsidR="009342A2">
        <w:rPr>
          <w:rFonts w:ascii="Calibri" w:hAnsi="Calibri" w:cs="Calibri"/>
          <w:color w:val="000000" w:themeColor="text1"/>
        </w:rPr>
        <w:t xml:space="preserve"> and the conflict with leading industry standards.</w:t>
      </w:r>
    </w:p>
    <w:p w14:paraId="390FE7F7" w14:textId="36994DC4"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9342A2">
        <w:rPr>
          <w:rFonts w:ascii="Calibri" w:hAnsi="Calibri" w:cs="Calibri"/>
        </w:rPr>
        <w:t>allowing users to click anywhere on a message to open it as to be consistent with industry standards regarding email and messaging.</w:t>
      </w:r>
    </w:p>
    <w:p w14:paraId="4334A914" w14:textId="77777777" w:rsidR="00EC7BA0" w:rsidRDefault="00EC7BA0" w:rsidP="0086004D">
      <w:pPr>
        <w:autoSpaceDE w:val="0"/>
        <w:autoSpaceDN w:val="0"/>
        <w:adjustRightInd w:val="0"/>
        <w:ind w:left="720"/>
        <w:rPr>
          <w:rFonts w:ascii="Calibri" w:hAnsi="Calibri" w:cs="Calibri"/>
        </w:rPr>
      </w:pPr>
    </w:p>
    <w:p w14:paraId="484BCCBE" w14:textId="03528FA8" w:rsidR="00EC7BA0" w:rsidRPr="00AB6C80" w:rsidRDefault="00401DCA" w:rsidP="0081420E">
      <w:pPr>
        <w:pStyle w:val="ListParagraph"/>
        <w:numPr>
          <w:ilvl w:val="0"/>
          <w:numId w:val="19"/>
        </w:numPr>
      </w:pPr>
      <w:r>
        <w:rPr>
          <w:b/>
        </w:rPr>
        <w:t>Issues with selecting checkboxes on Secure Messaging</w:t>
      </w:r>
      <w:r w:rsidR="00EC7BA0">
        <w:rPr>
          <w:b/>
        </w:rPr>
        <w:t xml:space="preserve">: </w:t>
      </w:r>
      <w:r w:rsidR="00EC7BA0">
        <w:t>Participants in 5 out of 17 sessions (29%) tried to open a secure message by clicking the checkbox to the left of the message.</w:t>
      </w:r>
    </w:p>
    <w:p w14:paraId="2DC3FBD8" w14:textId="77777777" w:rsidR="005462AC" w:rsidRPr="005462AC" w:rsidRDefault="005462AC" w:rsidP="0081420E">
      <w:pPr>
        <w:pStyle w:val="ListParagraph"/>
        <w:numPr>
          <w:ilvl w:val="2"/>
          <w:numId w:val="19"/>
        </w:numPr>
      </w:pPr>
      <w:r w:rsidRPr="005462AC">
        <w:t xml:space="preserve">P6: </w:t>
      </w:r>
      <w:r w:rsidRPr="005462AC">
        <w:rPr>
          <w:i/>
        </w:rPr>
        <w:t xml:space="preserve">"Why'd I check that?  I guess, working with geriatrics...they're </w:t>
      </w:r>
      <w:proofErr w:type="spellStart"/>
      <w:r w:rsidRPr="005462AC">
        <w:rPr>
          <w:i/>
        </w:rPr>
        <w:t>gonna</w:t>
      </w:r>
      <w:proofErr w:type="spellEnd"/>
      <w:r w:rsidRPr="005462AC">
        <w:rPr>
          <w:i/>
        </w:rPr>
        <w:t xml:space="preserve"> check that [box]."</w:t>
      </w:r>
    </w:p>
    <w:p w14:paraId="5EA7A7BE" w14:textId="3C56CA13"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9342A2">
        <w:rPr>
          <w:rFonts w:ascii="Calibri" w:hAnsi="Calibri" w:cs="Calibri"/>
          <w:color w:val="000000" w:themeColor="text1"/>
        </w:rPr>
        <w:t>general confusion regarding the purpose of the check box.</w:t>
      </w:r>
    </w:p>
    <w:p w14:paraId="60DB1610" w14:textId="3249BF7E"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9342A2">
        <w:rPr>
          <w:rFonts w:ascii="Calibri" w:hAnsi="Calibri" w:cs="Calibri"/>
        </w:rPr>
        <w:t>removing the check box and “Folder”</w:t>
      </w:r>
      <w:r w:rsidR="00DE4920">
        <w:rPr>
          <w:rFonts w:ascii="Calibri" w:hAnsi="Calibri" w:cs="Calibri"/>
        </w:rPr>
        <w:t xml:space="preserve"> system completely. The Folder system in general is counter-intuitive when considering the purpose and short-term nature of the Secure Messaging system, thus making the checkbox to move messages </w:t>
      </w:r>
      <w:r w:rsidR="00127865">
        <w:rPr>
          <w:rFonts w:ascii="Calibri" w:hAnsi="Calibri" w:cs="Calibri"/>
        </w:rPr>
        <w:t>unnecessary</w:t>
      </w:r>
      <w:r w:rsidR="00DE4920">
        <w:rPr>
          <w:rFonts w:ascii="Calibri" w:hAnsi="Calibri" w:cs="Calibri"/>
        </w:rPr>
        <w:t>.</w:t>
      </w:r>
    </w:p>
    <w:p w14:paraId="3242D0AA" w14:textId="77777777" w:rsidR="00EC7BA0" w:rsidRDefault="00EC7BA0" w:rsidP="0086004D">
      <w:pPr>
        <w:autoSpaceDE w:val="0"/>
        <w:autoSpaceDN w:val="0"/>
        <w:adjustRightInd w:val="0"/>
        <w:ind w:left="720"/>
        <w:rPr>
          <w:rFonts w:ascii="Calibri" w:hAnsi="Calibri" w:cs="Calibri"/>
        </w:rPr>
      </w:pPr>
    </w:p>
    <w:p w14:paraId="6AECA313" w14:textId="5B297617" w:rsidR="00EC7BA0" w:rsidRPr="00AB6C80" w:rsidRDefault="00401DCA" w:rsidP="0081420E">
      <w:pPr>
        <w:pStyle w:val="ListParagraph"/>
        <w:numPr>
          <w:ilvl w:val="0"/>
          <w:numId w:val="19"/>
        </w:numPr>
      </w:pPr>
      <w:r>
        <w:rPr>
          <w:b/>
        </w:rPr>
        <w:t>Issues locating “Past” filter button</w:t>
      </w:r>
      <w:r w:rsidR="00EC7BA0">
        <w:rPr>
          <w:b/>
        </w:rPr>
        <w:t xml:space="preserve">: </w:t>
      </w:r>
      <w:r w:rsidR="00EC7BA0">
        <w:t>Participants in 8 out of 17 sessions (47%) experienced difficulty finding the “Past” filter button.</w:t>
      </w:r>
    </w:p>
    <w:p w14:paraId="6E72CE04" w14:textId="1681F02A" w:rsidR="00DE4920" w:rsidRPr="00EB39E9" w:rsidRDefault="00DE4920" w:rsidP="0081420E">
      <w:pPr>
        <w:pStyle w:val="ListParagraph"/>
        <w:numPr>
          <w:ilvl w:val="1"/>
          <w:numId w:val="19"/>
        </w:numPr>
      </w:pPr>
      <w:r w:rsidRPr="00EB39E9">
        <w:t>Recommends filter buttons placed near page header</w:t>
      </w:r>
      <w:r>
        <w:t>.</w:t>
      </w:r>
    </w:p>
    <w:p w14:paraId="45567354" w14:textId="77777777" w:rsidR="00DE4920" w:rsidRPr="00EB39E9" w:rsidRDefault="00DE4920" w:rsidP="0081420E">
      <w:pPr>
        <w:pStyle w:val="ListParagraph"/>
        <w:numPr>
          <w:ilvl w:val="2"/>
          <w:numId w:val="19"/>
        </w:numPr>
      </w:pPr>
      <w:r w:rsidRPr="00EB39E9">
        <w:t xml:space="preserve">P7: </w:t>
      </w:r>
      <w:r w:rsidRPr="00DE4920">
        <w:rPr>
          <w:i/>
        </w:rPr>
        <w:t>"I think past and future [buttons] should be [at top near page header]."</w:t>
      </w:r>
    </w:p>
    <w:p w14:paraId="20932B5E" w14:textId="24769245" w:rsidR="00DE4920" w:rsidRPr="00EB39E9" w:rsidRDefault="00DE4920" w:rsidP="0081420E">
      <w:pPr>
        <w:pStyle w:val="ListParagraph"/>
        <w:numPr>
          <w:ilvl w:val="1"/>
          <w:numId w:val="19"/>
        </w:numPr>
      </w:pPr>
      <w:r w:rsidRPr="00EB39E9">
        <w:t>Stuck on Appointments – Day page, no Future / Past / All buttons. Clicks on “Prev</w:t>
      </w:r>
      <w:r>
        <w:t>ious</w:t>
      </w:r>
      <w:r w:rsidRPr="00EB39E9">
        <w:t xml:space="preserve"> Day”</w:t>
      </w:r>
      <w:r>
        <w:t>.</w:t>
      </w:r>
    </w:p>
    <w:p w14:paraId="48F3846C" w14:textId="44484B1E" w:rsidR="00DE4920" w:rsidRPr="00EB39E9" w:rsidRDefault="00DE4920" w:rsidP="0081420E">
      <w:pPr>
        <w:pStyle w:val="ListParagraph"/>
        <w:numPr>
          <w:ilvl w:val="1"/>
          <w:numId w:val="19"/>
        </w:numPr>
      </w:pPr>
      <w:r w:rsidRPr="00EB39E9">
        <w:t xml:space="preserve">Stays on Future </w:t>
      </w:r>
      <w:r>
        <w:t>Appointments</w:t>
      </w:r>
      <w:r w:rsidRPr="00EB39E9">
        <w:t xml:space="preserve"> page, clicks on individual </w:t>
      </w:r>
      <w:r>
        <w:t>appointments</w:t>
      </w:r>
      <w:r w:rsidRPr="00EB39E9">
        <w:t xml:space="preserve"> to review</w:t>
      </w:r>
      <w:r>
        <w:t>.</w:t>
      </w:r>
    </w:p>
    <w:p w14:paraId="5CC69140" w14:textId="79E7073F"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DE4920">
        <w:rPr>
          <w:rFonts w:ascii="Calibri" w:hAnsi="Calibri" w:cs="Calibri"/>
          <w:color w:val="000000" w:themeColor="text1"/>
        </w:rPr>
        <w:t>the high percentage of participants that experienced difficulty with the task.</w:t>
      </w:r>
    </w:p>
    <w:p w14:paraId="48BF3E9C" w14:textId="74379809"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sidR="00DE4920">
        <w:rPr>
          <w:rFonts w:ascii="Calibri" w:hAnsi="Calibri" w:cs="Calibri"/>
        </w:rPr>
        <w:t xml:space="preserve"> HFE recommends performing additional quick studies to better evaluate the ideal position of the filter options under Appointments. While the previous </w:t>
      </w:r>
      <w:r w:rsidR="000A7731">
        <w:rPr>
          <w:rFonts w:ascii="Calibri" w:hAnsi="Calibri" w:cs="Calibri"/>
        </w:rPr>
        <w:t>Quick Study</w:t>
      </w:r>
      <w:r w:rsidR="00DE4920">
        <w:rPr>
          <w:rFonts w:ascii="Calibri" w:hAnsi="Calibri" w:cs="Calibri"/>
        </w:rPr>
        <w:t xml:space="preserve"> looking at this was inconclusive, it should be noted that multiple participants recommended the filter options be moved to the top of the screen.</w:t>
      </w:r>
    </w:p>
    <w:p w14:paraId="4FEA4F2F" w14:textId="77777777" w:rsidR="00EC7BA0" w:rsidRDefault="00EC7BA0" w:rsidP="0086004D">
      <w:pPr>
        <w:autoSpaceDE w:val="0"/>
        <w:autoSpaceDN w:val="0"/>
        <w:adjustRightInd w:val="0"/>
        <w:ind w:left="720"/>
        <w:rPr>
          <w:rFonts w:ascii="Calibri" w:hAnsi="Calibri" w:cs="Calibri"/>
        </w:rPr>
      </w:pPr>
    </w:p>
    <w:p w14:paraId="66A2AC7A" w14:textId="172CB83B" w:rsidR="00EC7BA0" w:rsidRPr="00AB6C80" w:rsidRDefault="00401DCA" w:rsidP="0081420E">
      <w:pPr>
        <w:pStyle w:val="ListParagraph"/>
        <w:numPr>
          <w:ilvl w:val="0"/>
          <w:numId w:val="19"/>
        </w:numPr>
      </w:pPr>
      <w:r>
        <w:rPr>
          <w:b/>
        </w:rPr>
        <w:t>Issues selecting wrong filter button</w:t>
      </w:r>
      <w:r w:rsidR="00EC7BA0">
        <w:rPr>
          <w:b/>
        </w:rPr>
        <w:t xml:space="preserve">: </w:t>
      </w:r>
      <w:r w:rsidR="00EC7BA0">
        <w:t>Participants in 3 out of 17 sessions (18%) selected the wrong filter button set.</w:t>
      </w:r>
    </w:p>
    <w:p w14:paraId="5CB69829" w14:textId="77777777" w:rsidR="00DE4920" w:rsidRDefault="00DE4920" w:rsidP="0081420E">
      <w:pPr>
        <w:pStyle w:val="ListParagraph"/>
        <w:numPr>
          <w:ilvl w:val="1"/>
          <w:numId w:val="19"/>
        </w:numPr>
      </w:pPr>
      <w:r w:rsidRPr="00D97F01">
        <w:lastRenderedPageBreak/>
        <w:t>Clicks “Day” filter by accident</w:t>
      </w:r>
      <w:r>
        <w:t>.</w:t>
      </w:r>
    </w:p>
    <w:p w14:paraId="63F84D0F" w14:textId="77777777" w:rsidR="00DE4920" w:rsidRDefault="00DE4920" w:rsidP="0081420E">
      <w:pPr>
        <w:pStyle w:val="ListParagraph"/>
        <w:numPr>
          <w:ilvl w:val="1"/>
          <w:numId w:val="19"/>
        </w:numPr>
      </w:pPr>
      <w:r>
        <w:t>Clicks “Day” “Week” or “Month” filter on purpose.</w:t>
      </w:r>
    </w:p>
    <w:p w14:paraId="47B1356E" w14:textId="77777777" w:rsidR="00DE4920" w:rsidRPr="00D97F01" w:rsidRDefault="00DE4920" w:rsidP="0081420E">
      <w:pPr>
        <w:pStyle w:val="ListParagraph"/>
        <w:numPr>
          <w:ilvl w:val="1"/>
          <w:numId w:val="19"/>
        </w:numPr>
      </w:pPr>
      <w:r>
        <w:t>Clicks “Day” filter after successfully navigating to “Past Appointments”.</w:t>
      </w:r>
    </w:p>
    <w:p w14:paraId="228301D3" w14:textId="3427EE09" w:rsidR="008D7DCA" w:rsidRDefault="008D7DCA" w:rsidP="00127865">
      <w:pPr>
        <w:pStyle w:val="Caption"/>
        <w:jc w:val="center"/>
      </w:pPr>
      <w:r>
        <w:rPr>
          <w:noProof/>
        </w:rPr>
        <w:drawing>
          <wp:inline distT="0" distB="0" distL="0" distR="0" wp14:anchorId="00A2B1CB" wp14:editId="391A1EEE">
            <wp:extent cx="4029075" cy="1199040"/>
            <wp:effectExtent l="19050" t="19050" r="9525" b="20320"/>
            <wp:docPr id="53" name="Picture 53" descr="C:\Users\Bill\AppData\Local\Temp\Rar$DRa0.084\filter_buttons_close_toge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ll\AppData\Local\Temp\Rar$DRa0.084\filter_buttons_close_togeth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1997" cy="1199910"/>
                    </a:xfrm>
                    <a:prstGeom prst="rect">
                      <a:avLst/>
                    </a:prstGeom>
                    <a:noFill/>
                    <a:ln>
                      <a:solidFill>
                        <a:schemeClr val="accent1"/>
                      </a:solidFill>
                    </a:ln>
                  </pic:spPr>
                </pic:pic>
              </a:graphicData>
            </a:graphic>
          </wp:inline>
        </w:drawing>
      </w:r>
    </w:p>
    <w:p w14:paraId="1AD898E4" w14:textId="452EFFE9" w:rsidR="00127865" w:rsidRDefault="00127865" w:rsidP="00127865">
      <w:pPr>
        <w:pStyle w:val="Caption"/>
        <w:jc w:val="center"/>
      </w:pPr>
      <w:r>
        <w:t xml:space="preserve">Figure </w:t>
      </w:r>
      <w:r w:rsidR="00507DAE">
        <w:t>10</w:t>
      </w:r>
      <w:r>
        <w:t xml:space="preserve">: </w:t>
      </w:r>
      <w:r w:rsidR="008D7DCA">
        <w:t>Filter buttons on Appointments</w:t>
      </w:r>
    </w:p>
    <w:p w14:paraId="524421FC" w14:textId="77777777" w:rsidR="00127865" w:rsidRDefault="00127865" w:rsidP="00EC7BA0">
      <w:pPr>
        <w:autoSpaceDE w:val="0"/>
        <w:autoSpaceDN w:val="0"/>
        <w:adjustRightInd w:val="0"/>
        <w:ind w:left="720"/>
        <w:rPr>
          <w:rFonts w:ascii="Calibri" w:hAnsi="Calibri" w:cs="Calibri"/>
          <w:color w:val="000000" w:themeColor="text1"/>
        </w:rPr>
      </w:pPr>
    </w:p>
    <w:p w14:paraId="06A98B96" w14:textId="384731F3"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DE4920">
        <w:rPr>
          <w:rFonts w:ascii="Calibri" w:hAnsi="Calibri" w:cs="Calibri"/>
          <w:color w:val="000000" w:themeColor="text1"/>
        </w:rPr>
        <w:t>the difficulty displayed using the filter button set while attempting to locate past appointments.</w:t>
      </w:r>
    </w:p>
    <w:p w14:paraId="315CBBBB" w14:textId="0B29814B"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DE4920">
        <w:rPr>
          <w:rFonts w:ascii="Calibri" w:hAnsi="Calibri" w:cs="Calibri"/>
        </w:rPr>
        <w:t>performing additional quick studies to better evaluate the ideal position of viewing filters (List/Day/Week/Month) under Appointments. Additionally, it may be better to separate the “View” filters from the Future/Past filters for clarity.</w:t>
      </w:r>
    </w:p>
    <w:p w14:paraId="6BD1B1E6" w14:textId="77777777" w:rsidR="00EC7BA0" w:rsidRDefault="00EC7BA0" w:rsidP="0086004D">
      <w:pPr>
        <w:autoSpaceDE w:val="0"/>
        <w:autoSpaceDN w:val="0"/>
        <w:adjustRightInd w:val="0"/>
        <w:ind w:left="720"/>
        <w:rPr>
          <w:rFonts w:ascii="Calibri" w:hAnsi="Calibri" w:cs="Calibri"/>
        </w:rPr>
      </w:pPr>
    </w:p>
    <w:p w14:paraId="4482F00E" w14:textId="269526BA" w:rsidR="00EC7BA0" w:rsidRPr="00AB6C80" w:rsidRDefault="00401DCA" w:rsidP="0081420E">
      <w:pPr>
        <w:pStyle w:val="ListParagraph"/>
        <w:numPr>
          <w:ilvl w:val="0"/>
          <w:numId w:val="19"/>
        </w:numPr>
      </w:pPr>
      <w:r>
        <w:rPr>
          <w:b/>
        </w:rPr>
        <w:t>Unnecessary user intervention on Blue Button</w:t>
      </w:r>
      <w:r w:rsidR="00EC7BA0">
        <w:rPr>
          <w:b/>
        </w:rPr>
        <w:t xml:space="preserve">: </w:t>
      </w:r>
      <w:r w:rsidR="00EC7BA0">
        <w:t>Participants in 3 out of 17 sessions (18%) selected “Check Updates” on the first page of the Blue Button process.</w:t>
      </w:r>
    </w:p>
    <w:p w14:paraId="5E6FB32A" w14:textId="5616AF03"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DE4920">
        <w:rPr>
          <w:rFonts w:ascii="Calibri" w:hAnsi="Calibri" w:cs="Calibri"/>
          <w:color w:val="000000" w:themeColor="text1"/>
        </w:rPr>
        <w:t>the requirement for user intervention to successfully be informed that they could continue the task.</w:t>
      </w:r>
    </w:p>
    <w:p w14:paraId="4D9ABE4A" w14:textId="659AF254" w:rsidR="00EC7BA0" w:rsidRDefault="00EC7BA0" w:rsidP="00127865">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DE4920">
        <w:rPr>
          <w:rFonts w:ascii="Calibri" w:hAnsi="Calibri" w:cs="Calibri"/>
        </w:rPr>
        <w:t>having the updates automatically process on the initial</w:t>
      </w:r>
      <w:r w:rsidR="0044002B">
        <w:rPr>
          <w:rFonts w:ascii="Calibri" w:hAnsi="Calibri" w:cs="Calibri"/>
        </w:rPr>
        <w:t xml:space="preserve"> Blue Button page while providing</w:t>
      </w:r>
      <w:r w:rsidR="00DE4920">
        <w:rPr>
          <w:rFonts w:ascii="Calibri" w:hAnsi="Calibri" w:cs="Calibri"/>
        </w:rPr>
        <w:t xml:space="preserve"> the user with a tilling wheel and message informing them to wait momentarily. Currently</w:t>
      </w:r>
      <w:r w:rsidR="007A55FB">
        <w:rPr>
          <w:rFonts w:ascii="Calibri" w:hAnsi="Calibri" w:cs="Calibri"/>
        </w:rPr>
        <w:t>,</w:t>
      </w:r>
      <w:r w:rsidR="00DE4920">
        <w:rPr>
          <w:rFonts w:ascii="Calibri" w:hAnsi="Calibri" w:cs="Calibri"/>
        </w:rPr>
        <w:t xml:space="preserve"> there is no context surrounding the “Check Updates” button</w:t>
      </w:r>
      <w:r w:rsidR="007C2E43">
        <w:rPr>
          <w:rFonts w:ascii="Calibri" w:hAnsi="Calibri" w:cs="Calibri"/>
        </w:rPr>
        <w:t>,</w:t>
      </w:r>
      <w:r w:rsidR="00DE4920">
        <w:rPr>
          <w:rFonts w:ascii="Calibri" w:hAnsi="Calibri" w:cs="Calibri"/>
        </w:rPr>
        <w:t xml:space="preserve"> leaving users to </w:t>
      </w:r>
      <w:r w:rsidR="00127865">
        <w:rPr>
          <w:rFonts w:ascii="Calibri" w:hAnsi="Calibri" w:cs="Calibri"/>
        </w:rPr>
        <w:t>guess whether clicking it will have an effect</w:t>
      </w:r>
      <w:r w:rsidR="00DE4920">
        <w:rPr>
          <w:rFonts w:ascii="Calibri" w:hAnsi="Calibri" w:cs="Calibri"/>
        </w:rPr>
        <w:t>.</w:t>
      </w:r>
    </w:p>
    <w:p w14:paraId="0926F030" w14:textId="77777777" w:rsidR="00127865" w:rsidRDefault="00127865" w:rsidP="00127865">
      <w:pPr>
        <w:autoSpaceDE w:val="0"/>
        <w:autoSpaceDN w:val="0"/>
        <w:adjustRightInd w:val="0"/>
        <w:ind w:left="720"/>
        <w:rPr>
          <w:rFonts w:ascii="Calibri" w:hAnsi="Calibri" w:cs="Calibri"/>
        </w:rPr>
      </w:pPr>
    </w:p>
    <w:p w14:paraId="14F9A2A5" w14:textId="2B0084F7" w:rsidR="00EC7BA0" w:rsidRPr="00AB6C80" w:rsidRDefault="00401DCA" w:rsidP="0081420E">
      <w:pPr>
        <w:pStyle w:val="ListParagraph"/>
        <w:numPr>
          <w:ilvl w:val="0"/>
          <w:numId w:val="19"/>
        </w:numPr>
      </w:pPr>
      <w:r>
        <w:rPr>
          <w:b/>
        </w:rPr>
        <w:t>Hesitation on Blue Button data selection</w:t>
      </w:r>
      <w:r w:rsidR="00EC7BA0">
        <w:rPr>
          <w:b/>
        </w:rPr>
        <w:t xml:space="preserve">: </w:t>
      </w:r>
      <w:r w:rsidR="00EC7BA0">
        <w:t>Participants in 2 out of 17 sessions (12%) experienced difficulty proceeding beyond the Blue Button data selection page.</w:t>
      </w:r>
    </w:p>
    <w:p w14:paraId="47E1435F" w14:textId="544F24CD" w:rsidR="00EC7BA0" w:rsidRDefault="00364C62" w:rsidP="0081420E">
      <w:pPr>
        <w:pStyle w:val="ListParagraph"/>
        <w:numPr>
          <w:ilvl w:val="1"/>
          <w:numId w:val="19"/>
        </w:numPr>
      </w:pPr>
      <w:r w:rsidRPr="003055F2">
        <w:t>User hesitant about “Next” button</w:t>
      </w:r>
      <w:r w:rsidR="00EC7BA0">
        <w:t>.</w:t>
      </w:r>
    </w:p>
    <w:p w14:paraId="346A48CA" w14:textId="15B6A072"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lastRenderedPageBreak/>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w:t>
      </w:r>
      <w:r w:rsidR="00364C62">
        <w:rPr>
          <w:rFonts w:ascii="Calibri" w:hAnsi="Calibri" w:cs="Calibri"/>
          <w:color w:val="000000" w:themeColor="text1"/>
        </w:rPr>
        <w:t>to the potential of task failure associated with lack of selecting the “Next” button.</w:t>
      </w:r>
    </w:p>
    <w:p w14:paraId="6C774DBD" w14:textId="35D920E8"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364C62">
        <w:rPr>
          <w:rFonts w:ascii="Calibri" w:hAnsi="Calibri" w:cs="Calibri"/>
        </w:rPr>
        <w:t>adding additional context into the Blue Button process to inform users of the general flow (i.e. “Press “Next” at the bottom of the page after you’ve made your data selections.”</w:t>
      </w:r>
      <w:r w:rsidR="00127865">
        <w:rPr>
          <w:rFonts w:ascii="Calibri" w:hAnsi="Calibri" w:cs="Calibri"/>
        </w:rPr>
        <w:t>)</w:t>
      </w:r>
    </w:p>
    <w:p w14:paraId="76FAF799" w14:textId="77777777" w:rsidR="00EC7BA0" w:rsidRDefault="00EC7BA0" w:rsidP="0086004D">
      <w:pPr>
        <w:autoSpaceDE w:val="0"/>
        <w:autoSpaceDN w:val="0"/>
        <w:adjustRightInd w:val="0"/>
        <w:ind w:left="720"/>
        <w:rPr>
          <w:rFonts w:ascii="Calibri" w:hAnsi="Calibri" w:cs="Calibri"/>
        </w:rPr>
      </w:pPr>
    </w:p>
    <w:p w14:paraId="49858A31" w14:textId="006E87CE" w:rsidR="00EC7BA0" w:rsidRPr="00AB6C80" w:rsidRDefault="00401DCA" w:rsidP="0081420E">
      <w:pPr>
        <w:pStyle w:val="ListParagraph"/>
        <w:numPr>
          <w:ilvl w:val="0"/>
          <w:numId w:val="19"/>
        </w:numPr>
      </w:pPr>
      <w:r>
        <w:rPr>
          <w:b/>
        </w:rPr>
        <w:t>Confusion regarding Blue Button purpose</w:t>
      </w:r>
      <w:r w:rsidR="00EC7BA0">
        <w:rPr>
          <w:b/>
        </w:rPr>
        <w:t xml:space="preserve">: </w:t>
      </w:r>
      <w:r w:rsidR="00EC7BA0">
        <w:t>Participants in 1 out of 17 sessions (6%) experienced confusions about the meaning and purpose of Blue Button.</w:t>
      </w:r>
    </w:p>
    <w:p w14:paraId="0DEF529B" w14:textId="6C1DA6DD" w:rsidR="00364C62" w:rsidRPr="008E2186" w:rsidRDefault="00364C62" w:rsidP="0081420E">
      <w:pPr>
        <w:pStyle w:val="ListParagraph"/>
        <w:numPr>
          <w:ilvl w:val="1"/>
          <w:numId w:val="19"/>
        </w:numPr>
      </w:pPr>
      <w:r w:rsidRPr="008E2186">
        <w:t>Identifies selections under Track My Personal Health (Labs, Vitals, etc</w:t>
      </w:r>
      <w:r>
        <w:t>.</w:t>
      </w:r>
      <w:r w:rsidRPr="008E2186">
        <w:t>) as target data</w:t>
      </w:r>
      <w:r>
        <w:t>.</w:t>
      </w:r>
    </w:p>
    <w:p w14:paraId="3140B2D7" w14:textId="7FAE3E2C" w:rsidR="00364C62" w:rsidRPr="008E2186" w:rsidRDefault="00364C62" w:rsidP="0081420E">
      <w:pPr>
        <w:pStyle w:val="ListParagraph"/>
        <w:numPr>
          <w:ilvl w:val="1"/>
          <w:numId w:val="19"/>
        </w:numPr>
      </w:pPr>
      <w:r w:rsidRPr="008E2186">
        <w:t xml:space="preserve">Comments that </w:t>
      </w:r>
      <w:r w:rsidR="007A55FB">
        <w:t xml:space="preserve">they </w:t>
      </w:r>
      <w:r w:rsidRPr="008E2186">
        <w:t>would not have clicked Blue Button to download data unless task had asked them to</w:t>
      </w:r>
      <w:r w:rsidR="00E16E80">
        <w:t xml:space="preserve"> do so</w:t>
      </w:r>
      <w:r>
        <w:t>.</w:t>
      </w:r>
    </w:p>
    <w:p w14:paraId="1A19B43B" w14:textId="77777777" w:rsidR="00364C62" w:rsidRPr="008E2186" w:rsidRDefault="00364C62" w:rsidP="0081420E">
      <w:pPr>
        <w:pStyle w:val="ListParagraph"/>
        <w:numPr>
          <w:ilvl w:val="2"/>
          <w:numId w:val="19"/>
        </w:numPr>
      </w:pPr>
      <w:r w:rsidRPr="008E2186">
        <w:t xml:space="preserve">P8: </w:t>
      </w:r>
      <w:r w:rsidRPr="00364C62">
        <w:rPr>
          <w:i/>
        </w:rPr>
        <w:t>"The Blue Button health record...I've never used it before...Other than reading the prompt of what it was asking for because of the task..."</w:t>
      </w:r>
    </w:p>
    <w:p w14:paraId="5FE1CDD6" w14:textId="0238E0DF"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364C62">
        <w:rPr>
          <w:rFonts w:ascii="Calibri" w:hAnsi="Calibri" w:cs="Calibri"/>
          <w:color w:val="000000" w:themeColor="text1"/>
        </w:rPr>
        <w:t>the lack of confusion regarding functionality and purpose behind Blue Button.</w:t>
      </w:r>
    </w:p>
    <w:p w14:paraId="74A2719E" w14:textId="2A8FD0FF"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364C62">
        <w:rPr>
          <w:rFonts w:ascii="Calibri" w:hAnsi="Calibri" w:cs="Calibri"/>
        </w:rPr>
        <w:t>HFE recommends adding additional clarification explaining the purpose and usage of Blue Button.</w:t>
      </w:r>
    </w:p>
    <w:p w14:paraId="37EE3C21" w14:textId="77777777" w:rsidR="00EC7BA0" w:rsidRDefault="00EC7BA0" w:rsidP="0086004D">
      <w:pPr>
        <w:autoSpaceDE w:val="0"/>
        <w:autoSpaceDN w:val="0"/>
        <w:adjustRightInd w:val="0"/>
        <w:ind w:left="720"/>
        <w:rPr>
          <w:rFonts w:ascii="Calibri" w:hAnsi="Calibri" w:cs="Calibri"/>
        </w:rPr>
      </w:pPr>
    </w:p>
    <w:p w14:paraId="359E7FD7" w14:textId="7DC10563" w:rsidR="00EC7BA0" w:rsidRPr="00AB6C80" w:rsidRDefault="00401DCA" w:rsidP="0081420E">
      <w:pPr>
        <w:pStyle w:val="ListParagraph"/>
        <w:numPr>
          <w:ilvl w:val="0"/>
          <w:numId w:val="19"/>
        </w:numPr>
      </w:pPr>
      <w:r>
        <w:rPr>
          <w:b/>
        </w:rPr>
        <w:t>Issues</w:t>
      </w:r>
      <w:r w:rsidR="00127865">
        <w:rPr>
          <w:b/>
        </w:rPr>
        <w:t xml:space="preserve"> selecting Date Range on Blue Bu</w:t>
      </w:r>
      <w:r>
        <w:rPr>
          <w:b/>
        </w:rPr>
        <w:t>tton</w:t>
      </w:r>
      <w:r w:rsidR="00EC7BA0">
        <w:rPr>
          <w:b/>
        </w:rPr>
        <w:t xml:space="preserve">: </w:t>
      </w:r>
      <w:r w:rsidR="00EC7BA0">
        <w:t>Participants in 2 out of 17 sessions (2%) recommended ways to change the “Date Range Selected” value on Blue Button.</w:t>
      </w:r>
    </w:p>
    <w:p w14:paraId="7177B592" w14:textId="77777777" w:rsidR="00364C62" w:rsidRPr="00364C62" w:rsidRDefault="00364C62" w:rsidP="0081420E">
      <w:pPr>
        <w:pStyle w:val="ListParagraph"/>
        <w:numPr>
          <w:ilvl w:val="2"/>
          <w:numId w:val="19"/>
        </w:numPr>
        <w:rPr>
          <w:i/>
        </w:rPr>
      </w:pPr>
      <w:r w:rsidRPr="008E2186">
        <w:t xml:space="preserve">P4: </w:t>
      </w:r>
      <w:r w:rsidRPr="00364C62">
        <w:rPr>
          <w:i/>
        </w:rPr>
        <w:t>"I want to change that to 90 days."</w:t>
      </w:r>
    </w:p>
    <w:p w14:paraId="187DA65D" w14:textId="3D088581" w:rsidR="00364C62" w:rsidRPr="008E2186" w:rsidRDefault="00364C62" w:rsidP="0081420E">
      <w:pPr>
        <w:pStyle w:val="ListParagraph"/>
        <w:numPr>
          <w:ilvl w:val="2"/>
          <w:numId w:val="19"/>
        </w:numPr>
      </w:pPr>
      <w:r w:rsidRPr="008E2186">
        <w:t xml:space="preserve">P6: </w:t>
      </w:r>
      <w:r w:rsidRPr="00364C62">
        <w:rPr>
          <w:i/>
        </w:rPr>
        <w:t>"Absolutely...</w:t>
      </w:r>
      <w:proofErr w:type="gramStart"/>
      <w:r w:rsidRPr="00364C62">
        <w:rPr>
          <w:i/>
        </w:rPr>
        <w:t>'Click</w:t>
      </w:r>
      <w:proofErr w:type="gramEnd"/>
      <w:r w:rsidRPr="00364C62">
        <w:rPr>
          <w:i/>
        </w:rPr>
        <w:t xml:space="preserve"> here to select Date Range.'" (</w:t>
      </w:r>
      <w:proofErr w:type="gramStart"/>
      <w:r w:rsidRPr="00364C62">
        <w:rPr>
          <w:i/>
        </w:rPr>
        <w:t>re</w:t>
      </w:r>
      <w:proofErr w:type="gramEnd"/>
      <w:r w:rsidRPr="00364C62">
        <w:rPr>
          <w:i/>
        </w:rPr>
        <w:t>: whether he thinks you should be able to click on it.)</w:t>
      </w:r>
    </w:p>
    <w:p w14:paraId="05D2C18D" w14:textId="689FFEDC" w:rsidR="00EC7BA0" w:rsidRDefault="00364C62" w:rsidP="0081420E">
      <w:pPr>
        <w:pStyle w:val="ListParagraph"/>
        <w:numPr>
          <w:ilvl w:val="2"/>
          <w:numId w:val="19"/>
        </w:numPr>
      </w:pPr>
      <w:r w:rsidRPr="008E2186">
        <w:t xml:space="preserve">P6: </w:t>
      </w:r>
      <w:r w:rsidRPr="00364C62">
        <w:rPr>
          <w:i/>
        </w:rPr>
        <w:t>"I'm looking for 90 [days].  I need that resolution before I move forward."</w:t>
      </w:r>
    </w:p>
    <w:p w14:paraId="19018727" w14:textId="77777777" w:rsidR="00127865" w:rsidRDefault="00127865" w:rsidP="00EC7BA0">
      <w:pPr>
        <w:autoSpaceDE w:val="0"/>
        <w:autoSpaceDN w:val="0"/>
        <w:adjustRightInd w:val="0"/>
        <w:ind w:left="720"/>
        <w:rPr>
          <w:rFonts w:ascii="Calibri" w:hAnsi="Calibri" w:cs="Calibri"/>
          <w:color w:val="000000" w:themeColor="text1"/>
        </w:rPr>
      </w:pPr>
    </w:p>
    <w:p w14:paraId="386B4453" w14:textId="5880028F" w:rsidR="008D7DCA" w:rsidRDefault="008D7DCA" w:rsidP="00127865">
      <w:pPr>
        <w:pStyle w:val="Caption"/>
        <w:jc w:val="center"/>
      </w:pPr>
      <w:r>
        <w:rPr>
          <w:noProof/>
        </w:rPr>
        <w:drawing>
          <wp:inline distT="0" distB="0" distL="0" distR="0" wp14:anchorId="41460AD0" wp14:editId="6B985FC0">
            <wp:extent cx="4743450" cy="587159"/>
            <wp:effectExtent l="19050" t="19050" r="19050" b="22860"/>
            <wp:docPr id="55" name="Picture 55" descr="C:\Users\Bill\Download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ll\Downloads\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7656" cy="595107"/>
                    </a:xfrm>
                    <a:prstGeom prst="rect">
                      <a:avLst/>
                    </a:prstGeom>
                    <a:noFill/>
                    <a:ln>
                      <a:solidFill>
                        <a:schemeClr val="accent1"/>
                      </a:solidFill>
                    </a:ln>
                  </pic:spPr>
                </pic:pic>
              </a:graphicData>
            </a:graphic>
          </wp:inline>
        </w:drawing>
      </w:r>
    </w:p>
    <w:p w14:paraId="6AAA9C09" w14:textId="171EA2C2" w:rsidR="00127865" w:rsidRDefault="00127865" w:rsidP="00127865">
      <w:pPr>
        <w:pStyle w:val="Caption"/>
        <w:jc w:val="center"/>
      </w:pPr>
      <w:r>
        <w:t xml:space="preserve">Figure </w:t>
      </w:r>
      <w:r w:rsidR="00507DAE">
        <w:t>11</w:t>
      </w:r>
      <w:r>
        <w:t xml:space="preserve">: </w:t>
      </w:r>
      <w:r w:rsidR="008D7DCA">
        <w:t>Progress Bar for Blue Button</w:t>
      </w:r>
    </w:p>
    <w:p w14:paraId="0157F8AC" w14:textId="215A2869"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due to</w:t>
      </w:r>
      <w:r w:rsidR="00364C62">
        <w:rPr>
          <w:rFonts w:ascii="Calibri" w:hAnsi="Calibri" w:cs="Calibri"/>
          <w:color w:val="000000" w:themeColor="text1"/>
        </w:rPr>
        <w:t xml:space="preserve"> the potential for task failure and confusion related to the date selection mechanism with Blue Button.</w:t>
      </w:r>
    </w:p>
    <w:p w14:paraId="26EB85AC" w14:textId="50D07798"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lastRenderedPageBreak/>
        <w:t>Recommendation(s):</w:t>
      </w:r>
      <w:r>
        <w:rPr>
          <w:rFonts w:ascii="Calibri" w:hAnsi="Calibri" w:cs="Calibri"/>
        </w:rPr>
        <w:t xml:space="preserve"> HFE recommends </w:t>
      </w:r>
      <w:r w:rsidR="00364C62">
        <w:rPr>
          <w:rFonts w:ascii="Calibri" w:hAnsi="Calibri" w:cs="Calibri"/>
        </w:rPr>
        <w:t>allowing users to change the date from the progress bar located at the top of the Blue Button pages, in addition to explaining that they can select it on the second page of the process. This issue may become null with a rework of the Blue Button process as a whole.</w:t>
      </w:r>
    </w:p>
    <w:p w14:paraId="16EDA34D" w14:textId="77777777" w:rsidR="00EC7BA0" w:rsidRDefault="00EC7BA0" w:rsidP="0086004D">
      <w:pPr>
        <w:autoSpaceDE w:val="0"/>
        <w:autoSpaceDN w:val="0"/>
        <w:adjustRightInd w:val="0"/>
        <w:ind w:left="720"/>
        <w:rPr>
          <w:rFonts w:ascii="Calibri" w:hAnsi="Calibri" w:cs="Calibri"/>
        </w:rPr>
      </w:pPr>
    </w:p>
    <w:p w14:paraId="5EFAFA74" w14:textId="5CAA6852" w:rsidR="00EC7BA0" w:rsidRPr="00AB6C80" w:rsidRDefault="00401DCA" w:rsidP="0081420E">
      <w:pPr>
        <w:pStyle w:val="ListParagraph"/>
        <w:numPr>
          <w:ilvl w:val="0"/>
          <w:numId w:val="19"/>
        </w:numPr>
      </w:pPr>
      <w:r>
        <w:rPr>
          <w:b/>
        </w:rPr>
        <w:t>Issues with length of Blue Button process</w:t>
      </w:r>
      <w:r w:rsidR="00EC7BA0">
        <w:rPr>
          <w:b/>
        </w:rPr>
        <w:t xml:space="preserve">: </w:t>
      </w:r>
      <w:r w:rsidR="00EC7BA0">
        <w:t>Participants in 2 out of 17 sessions (12%) commented on the length of the Blue Button process being too long.</w:t>
      </w:r>
    </w:p>
    <w:p w14:paraId="69880DFD" w14:textId="77777777" w:rsidR="00364C62" w:rsidRPr="008E2186" w:rsidRDefault="00364C62" w:rsidP="0081420E">
      <w:pPr>
        <w:pStyle w:val="ListParagraph"/>
        <w:numPr>
          <w:ilvl w:val="2"/>
          <w:numId w:val="19"/>
        </w:numPr>
      </w:pPr>
      <w:r w:rsidRPr="008E2186">
        <w:t xml:space="preserve">P10: </w:t>
      </w:r>
      <w:r w:rsidRPr="00364C62">
        <w:rPr>
          <w:i/>
        </w:rPr>
        <w:t>“I think there’s too many screens…It takes a few to get there.”</w:t>
      </w:r>
    </w:p>
    <w:p w14:paraId="238D8332" w14:textId="77777777" w:rsidR="00364C62" w:rsidRPr="008E2186" w:rsidRDefault="00364C62" w:rsidP="0081420E">
      <w:pPr>
        <w:pStyle w:val="ListParagraph"/>
        <w:numPr>
          <w:ilvl w:val="2"/>
          <w:numId w:val="19"/>
        </w:numPr>
      </w:pPr>
      <w:r w:rsidRPr="008E2186">
        <w:t xml:space="preserve">P11: </w:t>
      </w:r>
      <w:r w:rsidRPr="00364C62">
        <w:rPr>
          <w:i/>
        </w:rPr>
        <w:t>"Blue Button seems busy.  Just too much to read, reminds me of doing taxes."</w:t>
      </w:r>
    </w:p>
    <w:p w14:paraId="68948847" w14:textId="298B68FD" w:rsidR="00EC7BA0" w:rsidRPr="0007113A" w:rsidRDefault="00EC7BA0" w:rsidP="00EC7BA0">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207F32">
        <w:rPr>
          <w:rFonts w:ascii="Calibri" w:hAnsi="Calibri" w:cs="Calibri"/>
          <w:color w:val="000000" w:themeColor="text1"/>
        </w:rPr>
        <w:t>Moderate</w:t>
      </w:r>
      <w:r>
        <w:rPr>
          <w:rFonts w:ascii="Calibri" w:hAnsi="Calibri" w:cs="Calibri"/>
          <w:color w:val="000000" w:themeColor="text1"/>
        </w:rPr>
        <w:t xml:space="preserve">” due to </w:t>
      </w:r>
      <w:r w:rsidR="00364C62">
        <w:rPr>
          <w:rFonts w:ascii="Calibri" w:hAnsi="Calibri" w:cs="Calibri"/>
          <w:color w:val="000000" w:themeColor="text1"/>
        </w:rPr>
        <w:t>frustration expressed by users with the Blue Button process.</w:t>
      </w:r>
    </w:p>
    <w:p w14:paraId="253CFE23" w14:textId="00B59969" w:rsidR="00EC7BA0" w:rsidRDefault="00EC7BA0" w:rsidP="00EC7BA0">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HFE recommends </w:t>
      </w:r>
      <w:r w:rsidR="00364C62">
        <w:rPr>
          <w:rFonts w:ascii="Calibri" w:hAnsi="Calibri" w:cs="Calibri"/>
        </w:rPr>
        <w:t>simplifying and reworking the flow of the Blue Button process. Currently</w:t>
      </w:r>
      <w:r w:rsidR="00E16E80">
        <w:rPr>
          <w:rFonts w:ascii="Calibri" w:hAnsi="Calibri" w:cs="Calibri"/>
        </w:rPr>
        <w:t>,</w:t>
      </w:r>
      <w:r w:rsidR="00364C62">
        <w:rPr>
          <w:rFonts w:ascii="Calibri" w:hAnsi="Calibri" w:cs="Calibri"/>
        </w:rPr>
        <w:t xml:space="preserve"> it is broken up i</w:t>
      </w:r>
      <w:r w:rsidR="00127865">
        <w:rPr>
          <w:rFonts w:ascii="Calibri" w:hAnsi="Calibri" w:cs="Calibri"/>
        </w:rPr>
        <w:t>nto four separate steps which participant</w:t>
      </w:r>
      <w:r w:rsidR="00E16E80">
        <w:rPr>
          <w:rFonts w:ascii="Calibri" w:hAnsi="Calibri" w:cs="Calibri"/>
        </w:rPr>
        <w:t>s</w:t>
      </w:r>
      <w:r w:rsidR="00127865">
        <w:rPr>
          <w:rFonts w:ascii="Calibri" w:hAnsi="Calibri" w:cs="Calibri"/>
        </w:rPr>
        <w:t xml:space="preserve"> considered</w:t>
      </w:r>
      <w:r w:rsidR="00364C62">
        <w:rPr>
          <w:rFonts w:ascii="Calibri" w:hAnsi="Calibri" w:cs="Calibri"/>
        </w:rPr>
        <w:t xml:space="preserve"> overbearing </w:t>
      </w:r>
      <w:r w:rsidR="00127865">
        <w:rPr>
          <w:rFonts w:ascii="Calibri" w:hAnsi="Calibri" w:cs="Calibri"/>
        </w:rPr>
        <w:t>for</w:t>
      </w:r>
      <w:r w:rsidR="00364C62">
        <w:rPr>
          <w:rFonts w:ascii="Calibri" w:hAnsi="Calibri" w:cs="Calibri"/>
        </w:rPr>
        <w:t xml:space="preserve"> the simple nature of the task.</w:t>
      </w:r>
    </w:p>
    <w:p w14:paraId="3473F140" w14:textId="77777777" w:rsidR="00EC7BA0" w:rsidRDefault="00EC7BA0" w:rsidP="0086004D">
      <w:pPr>
        <w:autoSpaceDE w:val="0"/>
        <w:autoSpaceDN w:val="0"/>
        <w:adjustRightInd w:val="0"/>
        <w:ind w:left="720"/>
        <w:rPr>
          <w:rFonts w:ascii="Calibri" w:hAnsi="Calibri" w:cs="Calibri"/>
        </w:rPr>
      </w:pPr>
    </w:p>
    <w:p w14:paraId="24AC8BC5" w14:textId="7028605D" w:rsidR="00FC2857" w:rsidRDefault="00FC2857" w:rsidP="00FC2857">
      <w:pPr>
        <w:pStyle w:val="Heading2"/>
      </w:pPr>
      <w:bookmarkStart w:id="71" w:name="_Toc443556354"/>
      <w:r>
        <w:t>Low Impact</w:t>
      </w:r>
      <w:r w:rsidR="007C2E43">
        <w:t xml:space="preserve"> (Minor)</w:t>
      </w:r>
      <w:r>
        <w:t xml:space="preserve"> Issues</w:t>
      </w:r>
      <w:bookmarkEnd w:id="71"/>
    </w:p>
    <w:p w14:paraId="1C7AEE30" w14:textId="57BFED2B" w:rsidR="00FC2857" w:rsidRDefault="00FC2857" w:rsidP="0081420E">
      <w:pPr>
        <w:pStyle w:val="ListParagraph"/>
        <w:numPr>
          <w:ilvl w:val="0"/>
          <w:numId w:val="19"/>
        </w:numPr>
      </w:pPr>
      <w:r>
        <w:t xml:space="preserve">Immediately scrolls down past intro text to log in fields. </w:t>
      </w:r>
      <w:r w:rsidR="00E16E80">
        <w:t xml:space="preserve"> </w:t>
      </w:r>
      <w:r>
        <w:t>(65% of participants)</w:t>
      </w:r>
    </w:p>
    <w:p w14:paraId="33105897" w14:textId="679EF23D" w:rsidR="00FC2857" w:rsidRDefault="00FC2857" w:rsidP="0081420E">
      <w:pPr>
        <w:pStyle w:val="ListParagraph"/>
        <w:numPr>
          <w:ilvl w:val="0"/>
          <w:numId w:val="19"/>
        </w:numPr>
      </w:pPr>
      <w:r>
        <w:t xml:space="preserve">Difficulty navigating to prescription refill. </w:t>
      </w:r>
      <w:r w:rsidR="00E16E80">
        <w:t xml:space="preserve"> </w:t>
      </w:r>
      <w:r>
        <w:t>(18% of participants)</w:t>
      </w:r>
    </w:p>
    <w:p w14:paraId="152378B1" w14:textId="0EED6E91" w:rsidR="00FC2857" w:rsidRDefault="00FC2857" w:rsidP="0081420E">
      <w:pPr>
        <w:pStyle w:val="ListParagraph"/>
        <w:numPr>
          <w:ilvl w:val="0"/>
          <w:numId w:val="19"/>
        </w:numPr>
      </w:pPr>
      <w:r>
        <w:t>Confused by the checkboxes showing the other available prescriptions. (24% of participants)</w:t>
      </w:r>
    </w:p>
    <w:p w14:paraId="0CD9DDFE" w14:textId="5DB0EDC8" w:rsidR="00FC2857" w:rsidRDefault="00FC2857" w:rsidP="0081420E">
      <w:pPr>
        <w:pStyle w:val="ListParagraph"/>
        <w:numPr>
          <w:ilvl w:val="0"/>
          <w:numId w:val="19"/>
        </w:numPr>
      </w:pPr>
      <w:r>
        <w:t>Remarks that the medication in cart (small black text on gray background) is difficult to read.</w:t>
      </w:r>
      <w:r w:rsidR="00E16E80">
        <w:t xml:space="preserve"> </w:t>
      </w:r>
      <w:r>
        <w:t xml:space="preserve"> (6% of participants)</w:t>
      </w:r>
    </w:p>
    <w:p w14:paraId="1D261BE3" w14:textId="6BA96C69" w:rsidR="00FC2857" w:rsidRDefault="00FC2857" w:rsidP="0081420E">
      <w:pPr>
        <w:pStyle w:val="ListParagraph"/>
        <w:numPr>
          <w:ilvl w:val="0"/>
          <w:numId w:val="19"/>
        </w:numPr>
      </w:pPr>
      <w:r>
        <w:t xml:space="preserve">Fails to determine how many refills remaining on Acetaminophen after confirmation of order (“You have X refills remaining”). </w:t>
      </w:r>
      <w:r w:rsidR="00E16E80">
        <w:t xml:space="preserve"> </w:t>
      </w:r>
      <w:r>
        <w:t>(6% of participants)</w:t>
      </w:r>
    </w:p>
    <w:p w14:paraId="5A08994C" w14:textId="67560FCF" w:rsidR="00FC2857" w:rsidRDefault="00FC2857" w:rsidP="0081420E">
      <w:pPr>
        <w:pStyle w:val="ListParagraph"/>
        <w:numPr>
          <w:ilvl w:val="0"/>
          <w:numId w:val="19"/>
        </w:numPr>
      </w:pPr>
      <w:r>
        <w:t xml:space="preserve">Difficulty reading the Refill Confirmation message. </w:t>
      </w:r>
      <w:r w:rsidR="00E16E80">
        <w:t xml:space="preserve"> </w:t>
      </w:r>
      <w:r>
        <w:t>(6% of participants)</w:t>
      </w:r>
    </w:p>
    <w:p w14:paraId="16EDDD8A" w14:textId="1598832B" w:rsidR="00FC2857" w:rsidRDefault="00FC2857" w:rsidP="0081420E">
      <w:pPr>
        <w:pStyle w:val="ListParagraph"/>
        <w:numPr>
          <w:ilvl w:val="0"/>
          <w:numId w:val="19"/>
        </w:numPr>
      </w:pPr>
      <w:r>
        <w:t>Doesn’t select topic medication. (6% of participants)</w:t>
      </w:r>
    </w:p>
    <w:p w14:paraId="3E58C44F" w14:textId="0279B5F2" w:rsidR="00FC2857" w:rsidRDefault="00FC2857" w:rsidP="0081420E">
      <w:pPr>
        <w:pStyle w:val="ListParagraph"/>
        <w:numPr>
          <w:ilvl w:val="0"/>
          <w:numId w:val="19"/>
        </w:numPr>
      </w:pPr>
      <w:r>
        <w:t>Doesn’t type in a subject while sending a message. (18% of participants)</w:t>
      </w:r>
    </w:p>
    <w:p w14:paraId="6E6FE7FC" w14:textId="130A1BFB" w:rsidR="00FC2857" w:rsidRDefault="00FC2857" w:rsidP="0081420E">
      <w:pPr>
        <w:pStyle w:val="ListParagraph"/>
        <w:numPr>
          <w:ilvl w:val="0"/>
          <w:numId w:val="19"/>
        </w:numPr>
      </w:pPr>
      <w:r>
        <w:t>Type message under auto-signature. (6% of participants)</w:t>
      </w:r>
    </w:p>
    <w:p w14:paraId="56238DDB" w14:textId="5F269CB1" w:rsidR="00FC2857" w:rsidRDefault="00FC2857" w:rsidP="0081420E">
      <w:pPr>
        <w:pStyle w:val="ListParagraph"/>
        <w:numPr>
          <w:ilvl w:val="0"/>
          <w:numId w:val="19"/>
        </w:numPr>
      </w:pPr>
      <w:r>
        <w:t xml:space="preserve">Tries to hit “Past” a second time to look further into the past. </w:t>
      </w:r>
      <w:r w:rsidR="00E16E80">
        <w:t xml:space="preserve"> </w:t>
      </w:r>
      <w:r>
        <w:t>(6% of participants)</w:t>
      </w:r>
    </w:p>
    <w:p w14:paraId="2D05E633" w14:textId="0D5A6021" w:rsidR="00FC2857" w:rsidRDefault="00FC2857" w:rsidP="0081420E">
      <w:pPr>
        <w:pStyle w:val="ListParagraph"/>
        <w:numPr>
          <w:ilvl w:val="0"/>
          <w:numId w:val="19"/>
        </w:numPr>
      </w:pPr>
      <w:r>
        <w:t xml:space="preserve">Recommends change on filter button names. </w:t>
      </w:r>
      <w:r w:rsidR="00E16E80">
        <w:t xml:space="preserve"> </w:t>
      </w:r>
      <w:r>
        <w:t>(6% of participants)</w:t>
      </w:r>
    </w:p>
    <w:p w14:paraId="565CEB9F" w14:textId="0FECE002" w:rsidR="00FC2857" w:rsidRDefault="00FC2857" w:rsidP="0081420E">
      <w:pPr>
        <w:pStyle w:val="ListParagraph"/>
        <w:numPr>
          <w:ilvl w:val="0"/>
          <w:numId w:val="19"/>
        </w:numPr>
      </w:pPr>
      <w:r>
        <w:t>Comments that there should be a “Cancelled” filter.</w:t>
      </w:r>
      <w:r w:rsidR="00E16E80">
        <w:t xml:space="preserve"> </w:t>
      </w:r>
      <w:r>
        <w:t xml:space="preserve"> (12% of participants)</w:t>
      </w:r>
    </w:p>
    <w:p w14:paraId="45C81C56" w14:textId="550C0596" w:rsidR="00FC2857" w:rsidRDefault="00FC2857" w:rsidP="0081420E">
      <w:pPr>
        <w:pStyle w:val="ListParagraph"/>
        <w:numPr>
          <w:ilvl w:val="0"/>
          <w:numId w:val="19"/>
        </w:numPr>
      </w:pPr>
      <w:r>
        <w:t>Attempts to click on bulleted items under “The following information is being updated:” (6% of participants)</w:t>
      </w:r>
    </w:p>
    <w:p w14:paraId="28F3E676" w14:textId="493F379D" w:rsidR="00FC2857" w:rsidRDefault="00FC2857" w:rsidP="0081420E">
      <w:pPr>
        <w:pStyle w:val="ListParagraph"/>
        <w:numPr>
          <w:ilvl w:val="0"/>
          <w:numId w:val="19"/>
        </w:numPr>
      </w:pPr>
      <w:r>
        <w:t>Considers "Share Records" link on "Health Records" screen is part of BB data download process. (6% of participants)</w:t>
      </w:r>
    </w:p>
    <w:p w14:paraId="2FDD00D4" w14:textId="19455FFF" w:rsidR="00FC2857" w:rsidRDefault="00FC2857" w:rsidP="0081420E">
      <w:pPr>
        <w:pStyle w:val="ListParagraph"/>
        <w:numPr>
          <w:ilvl w:val="0"/>
          <w:numId w:val="19"/>
        </w:numPr>
      </w:pPr>
      <w:r>
        <w:lastRenderedPageBreak/>
        <w:t>Hesitates over which blue button download to view/download. (6% of participants)</w:t>
      </w:r>
    </w:p>
    <w:p w14:paraId="4C759530" w14:textId="1E53CD04" w:rsidR="00FC2857" w:rsidRDefault="00FC2857" w:rsidP="0081420E">
      <w:pPr>
        <w:pStyle w:val="ListParagraph"/>
        <w:numPr>
          <w:ilvl w:val="0"/>
          <w:numId w:val="19"/>
        </w:numPr>
      </w:pPr>
      <w:r>
        <w:t xml:space="preserve">Comments that the Next buttons should be changed. </w:t>
      </w:r>
      <w:r w:rsidR="00E16E80">
        <w:t xml:space="preserve"> </w:t>
      </w:r>
      <w:r>
        <w:t>(6% of participants)</w:t>
      </w:r>
    </w:p>
    <w:p w14:paraId="1DD4CD5F" w14:textId="265ECFBA" w:rsidR="0086004D" w:rsidRPr="00E0421E" w:rsidRDefault="00FC2857" w:rsidP="0081420E">
      <w:pPr>
        <w:pStyle w:val="ListParagraph"/>
        <w:numPr>
          <w:ilvl w:val="0"/>
          <w:numId w:val="19"/>
        </w:numPr>
      </w:pPr>
      <w:r>
        <w:t>Difficulty finding medical information (cataracts).</w:t>
      </w:r>
      <w:r w:rsidR="00E16E80">
        <w:t xml:space="preserve"> </w:t>
      </w:r>
      <w:r>
        <w:t xml:space="preserve"> (12% of participants)</w:t>
      </w:r>
    </w:p>
    <w:p w14:paraId="549240F9" w14:textId="77777777" w:rsidR="00127865" w:rsidRDefault="00127865" w:rsidP="00127865">
      <w:pPr>
        <w:pStyle w:val="Heading2"/>
      </w:pPr>
      <w:bookmarkStart w:id="72" w:name="_Limitations"/>
      <w:bookmarkStart w:id="73" w:name="_Toc382474936"/>
      <w:bookmarkStart w:id="74" w:name="_Toc443556355"/>
      <w:bookmarkEnd w:id="72"/>
      <w:r>
        <w:t>Strengths</w:t>
      </w:r>
      <w:bookmarkEnd w:id="74"/>
    </w:p>
    <w:p w14:paraId="7D1D10F4" w14:textId="51CB0718" w:rsidR="006A1221" w:rsidRDefault="006A1221" w:rsidP="0081420E">
      <w:pPr>
        <w:pStyle w:val="ListParagraph"/>
        <w:numPr>
          <w:ilvl w:val="0"/>
          <w:numId w:val="19"/>
        </w:numPr>
      </w:pPr>
      <w:r>
        <w:t>Confidently finds “Login” button</w:t>
      </w:r>
      <w:r w:rsidR="00E16E80">
        <w:t>.</w:t>
      </w:r>
      <w:r>
        <w:t xml:space="preserve"> (94% of participants)</w:t>
      </w:r>
    </w:p>
    <w:p w14:paraId="5F205A06" w14:textId="376E87DC" w:rsidR="006A1221" w:rsidRDefault="006A1221" w:rsidP="0081420E">
      <w:pPr>
        <w:pStyle w:val="ListParagraph"/>
        <w:numPr>
          <w:ilvl w:val="0"/>
          <w:numId w:val="19"/>
        </w:numPr>
      </w:pPr>
      <w:r>
        <w:t>Notices / verbally mentions red “4” indicator</w:t>
      </w:r>
      <w:r w:rsidR="00E16E80">
        <w:t>.</w:t>
      </w:r>
      <w:r>
        <w:t xml:space="preserve"> </w:t>
      </w:r>
      <w:r w:rsidR="00E16E80">
        <w:t xml:space="preserve"> </w:t>
      </w:r>
      <w:r>
        <w:t>(18% of participants)</w:t>
      </w:r>
    </w:p>
    <w:p w14:paraId="772A7BE8" w14:textId="2074AF1C" w:rsidR="006A1221" w:rsidRDefault="006A1221" w:rsidP="0081420E">
      <w:pPr>
        <w:pStyle w:val="ListParagraph"/>
        <w:numPr>
          <w:ilvl w:val="0"/>
          <w:numId w:val="19"/>
        </w:numPr>
      </w:pPr>
      <w:r>
        <w:t>Likes the checkboxes showing the other available prescriptions</w:t>
      </w:r>
      <w:r w:rsidR="00E16E80">
        <w:t>.</w:t>
      </w:r>
      <w:r>
        <w:t xml:space="preserve"> </w:t>
      </w:r>
      <w:r w:rsidR="00E16E80">
        <w:t xml:space="preserve"> </w:t>
      </w:r>
      <w:r>
        <w:t>(47% of participants)</w:t>
      </w:r>
    </w:p>
    <w:p w14:paraId="33E06A6B" w14:textId="275C7156" w:rsidR="006A1221" w:rsidRDefault="006A1221" w:rsidP="0081420E">
      <w:pPr>
        <w:pStyle w:val="ListParagraph"/>
        <w:numPr>
          <w:ilvl w:val="0"/>
          <w:numId w:val="19"/>
        </w:numPr>
      </w:pPr>
      <w:r>
        <w:t xml:space="preserve">Remarks on / </w:t>
      </w:r>
      <w:r w:rsidR="00E16E80">
        <w:t>n</w:t>
      </w:r>
      <w:r>
        <w:t>otices refills remaining on refill confirmation page</w:t>
      </w:r>
      <w:r w:rsidR="00E16E80">
        <w:t>.</w:t>
      </w:r>
      <w:r>
        <w:t xml:space="preserve"> </w:t>
      </w:r>
      <w:r w:rsidR="00E16E80">
        <w:t xml:space="preserve"> </w:t>
      </w:r>
      <w:r>
        <w:t>(53% of participants)</w:t>
      </w:r>
    </w:p>
    <w:p w14:paraId="435F5D84" w14:textId="40AFDF6F" w:rsidR="006A1221" w:rsidRDefault="006A1221" w:rsidP="0081420E">
      <w:pPr>
        <w:pStyle w:val="ListParagraph"/>
        <w:numPr>
          <w:ilvl w:val="0"/>
          <w:numId w:val="19"/>
        </w:numPr>
      </w:pPr>
      <w:r>
        <w:t xml:space="preserve">Quickly / </w:t>
      </w:r>
      <w:r w:rsidR="00E16E80">
        <w:t>c</w:t>
      </w:r>
      <w:r>
        <w:t>onfidently finds “Go to Secure Messages” link</w:t>
      </w:r>
      <w:r w:rsidR="00E16E80">
        <w:t>.</w:t>
      </w:r>
      <w:r>
        <w:t xml:space="preserve"> </w:t>
      </w:r>
      <w:r w:rsidR="00E16E80">
        <w:t xml:space="preserve"> </w:t>
      </w:r>
      <w:r>
        <w:t>(71% of participants)</w:t>
      </w:r>
    </w:p>
    <w:p w14:paraId="3C937834" w14:textId="30DB7364" w:rsidR="006A1221" w:rsidRDefault="006A1221" w:rsidP="0081420E">
      <w:pPr>
        <w:pStyle w:val="ListParagraph"/>
        <w:numPr>
          <w:ilvl w:val="0"/>
          <w:numId w:val="19"/>
        </w:numPr>
      </w:pPr>
      <w:r>
        <w:t>Confidently changed subject to medication</w:t>
      </w:r>
      <w:r w:rsidR="00E16E80">
        <w:t>.</w:t>
      </w:r>
      <w:r>
        <w:t xml:space="preserve"> (88% of participants)</w:t>
      </w:r>
    </w:p>
    <w:p w14:paraId="00774846" w14:textId="4A9491F2" w:rsidR="006A1221" w:rsidRDefault="006A1221" w:rsidP="0081420E">
      <w:pPr>
        <w:pStyle w:val="ListParagraph"/>
        <w:numPr>
          <w:ilvl w:val="0"/>
          <w:numId w:val="19"/>
        </w:numPr>
      </w:pPr>
      <w:r>
        <w:t>Clicks “Refresh” upon entry to Future Appointments page</w:t>
      </w:r>
      <w:r w:rsidR="00E16E80">
        <w:t>.</w:t>
      </w:r>
      <w:r>
        <w:t xml:space="preserve"> </w:t>
      </w:r>
      <w:r w:rsidR="00E16E80">
        <w:t xml:space="preserve"> </w:t>
      </w:r>
      <w:r>
        <w:t>(6% of participants)</w:t>
      </w:r>
    </w:p>
    <w:p w14:paraId="7B1C4FB0" w14:textId="361B7C18" w:rsidR="006A1221" w:rsidRDefault="006A1221" w:rsidP="0081420E">
      <w:pPr>
        <w:pStyle w:val="ListParagraph"/>
        <w:numPr>
          <w:ilvl w:val="0"/>
          <w:numId w:val="19"/>
        </w:numPr>
      </w:pPr>
      <w:r>
        <w:t>Easily identified the clinic phone number</w:t>
      </w:r>
      <w:r w:rsidR="00E16E80">
        <w:t>.</w:t>
      </w:r>
      <w:r>
        <w:t xml:space="preserve"> </w:t>
      </w:r>
      <w:r w:rsidR="00E16E80">
        <w:t xml:space="preserve"> </w:t>
      </w:r>
      <w:r>
        <w:t>(59% of participants)</w:t>
      </w:r>
    </w:p>
    <w:p w14:paraId="0829FDDD" w14:textId="5774653B" w:rsidR="006A1221" w:rsidRDefault="006A1221" w:rsidP="0081420E">
      <w:pPr>
        <w:pStyle w:val="ListParagraph"/>
        <w:numPr>
          <w:ilvl w:val="0"/>
          <w:numId w:val="19"/>
        </w:numPr>
      </w:pPr>
      <w:r>
        <w:t>Finds Clinic phone number after clicking “View Appointment” on appointment details page</w:t>
      </w:r>
      <w:r w:rsidR="00E16E80">
        <w:t>.</w:t>
      </w:r>
      <w:r>
        <w:t xml:space="preserve"> </w:t>
      </w:r>
      <w:r w:rsidR="00E16E80">
        <w:t xml:space="preserve"> </w:t>
      </w:r>
      <w:r>
        <w:t>(35% of participants)</w:t>
      </w:r>
    </w:p>
    <w:p w14:paraId="4DFCCE18" w14:textId="57BA4AA9" w:rsidR="006A1221" w:rsidRDefault="006A1221" w:rsidP="0081420E">
      <w:pPr>
        <w:pStyle w:val="ListParagraph"/>
        <w:numPr>
          <w:ilvl w:val="0"/>
          <w:numId w:val="19"/>
        </w:numPr>
      </w:pPr>
      <w:r>
        <w:t>Uses numbered page navigation to find more appointments</w:t>
      </w:r>
      <w:r w:rsidR="00E16E80">
        <w:t>.</w:t>
      </w:r>
      <w:r>
        <w:t xml:space="preserve"> (76% of participants)</w:t>
      </w:r>
    </w:p>
    <w:p w14:paraId="767B3B25" w14:textId="20CF1ED2" w:rsidR="006A1221" w:rsidRDefault="006A1221" w:rsidP="0081420E">
      <w:pPr>
        <w:pStyle w:val="ListParagraph"/>
        <w:numPr>
          <w:ilvl w:val="0"/>
          <w:numId w:val="19"/>
        </w:numPr>
      </w:pPr>
      <w:r>
        <w:t>Uses “show number of appointments per page” to find appointment</w:t>
      </w:r>
      <w:r w:rsidR="00E16E80">
        <w:t>.</w:t>
      </w:r>
      <w:r>
        <w:t xml:space="preserve"> (12% of participants)</w:t>
      </w:r>
    </w:p>
    <w:p w14:paraId="7098DEC5" w14:textId="77777777" w:rsidR="006A1221" w:rsidRDefault="006A1221" w:rsidP="0081420E">
      <w:pPr>
        <w:pStyle w:val="ListParagraph"/>
        <w:numPr>
          <w:ilvl w:val="0"/>
          <w:numId w:val="19"/>
        </w:numPr>
      </w:pPr>
      <w:r>
        <w:t>Uses “Next” button to find more appointments. (6% of participants)</w:t>
      </w:r>
    </w:p>
    <w:p w14:paraId="33A70DCC" w14:textId="44DE2792" w:rsidR="006A1221" w:rsidRDefault="006A1221" w:rsidP="0081420E">
      <w:pPr>
        <w:pStyle w:val="ListParagraph"/>
        <w:numPr>
          <w:ilvl w:val="0"/>
          <w:numId w:val="19"/>
        </w:numPr>
      </w:pPr>
      <w:r>
        <w:t>Confidently finds “Blue Button Download” under Health Records</w:t>
      </w:r>
      <w:r w:rsidR="00E16E80">
        <w:t>.</w:t>
      </w:r>
      <w:r>
        <w:t xml:space="preserve"> (59% of participants)</w:t>
      </w:r>
    </w:p>
    <w:p w14:paraId="2AC92A0C" w14:textId="19A0D83E" w:rsidR="006A1221" w:rsidRDefault="006A1221" w:rsidP="0081420E">
      <w:pPr>
        <w:pStyle w:val="ListParagraph"/>
        <w:numPr>
          <w:ilvl w:val="0"/>
          <w:numId w:val="19"/>
        </w:numPr>
      </w:pPr>
      <w:r>
        <w:t>Uses Blue Button icon or link on Health Records page</w:t>
      </w:r>
      <w:r w:rsidR="00E16E80">
        <w:t xml:space="preserve">. </w:t>
      </w:r>
      <w:r>
        <w:t xml:space="preserve"> (6% of participants)</w:t>
      </w:r>
    </w:p>
    <w:p w14:paraId="025EC729" w14:textId="78FA70BF" w:rsidR="006A1221" w:rsidRDefault="006A1221" w:rsidP="0081420E">
      <w:pPr>
        <w:pStyle w:val="ListParagraph"/>
        <w:numPr>
          <w:ilvl w:val="0"/>
          <w:numId w:val="19"/>
        </w:numPr>
      </w:pPr>
      <w:r>
        <w:t>Confidently finds “Veterans Health Library” starting at top navigation “Resources”</w:t>
      </w:r>
      <w:r w:rsidR="00E16E80">
        <w:t xml:space="preserve">. </w:t>
      </w:r>
      <w:r>
        <w:t xml:space="preserve"> (35% of participants)</w:t>
      </w:r>
    </w:p>
    <w:p w14:paraId="090B173C" w14:textId="3AC43F55" w:rsidR="006A1221" w:rsidRDefault="006A1221" w:rsidP="0081420E">
      <w:pPr>
        <w:pStyle w:val="ListParagraph"/>
        <w:numPr>
          <w:ilvl w:val="0"/>
          <w:numId w:val="19"/>
        </w:numPr>
      </w:pPr>
      <w:r>
        <w:t>Confidently finds “Veterans Health Library” under “Resources” content box</w:t>
      </w:r>
      <w:r w:rsidR="00E16E80">
        <w:t>.</w:t>
      </w:r>
      <w:r>
        <w:t xml:space="preserve"> (18% of participants)</w:t>
      </w:r>
    </w:p>
    <w:p w14:paraId="09871A24" w14:textId="15BE6198" w:rsidR="006A1221" w:rsidRDefault="006A1221" w:rsidP="0081420E">
      <w:pPr>
        <w:pStyle w:val="ListParagraph"/>
        <w:numPr>
          <w:ilvl w:val="0"/>
          <w:numId w:val="19"/>
        </w:numPr>
      </w:pPr>
      <w:r>
        <w:t>Confidently finds “Veterans Health Library” graphic button</w:t>
      </w:r>
      <w:r w:rsidR="00E16E80">
        <w:t xml:space="preserve">. </w:t>
      </w:r>
      <w:r>
        <w:t xml:space="preserve"> (12% of participants)</w:t>
      </w:r>
    </w:p>
    <w:p w14:paraId="1F028A2C" w14:textId="43B2C329" w:rsidR="006A1221" w:rsidRDefault="006A1221" w:rsidP="0081420E">
      <w:pPr>
        <w:pStyle w:val="ListParagraph"/>
        <w:numPr>
          <w:ilvl w:val="0"/>
          <w:numId w:val="19"/>
        </w:numPr>
      </w:pPr>
      <w:r>
        <w:t>Comments on big fonts</w:t>
      </w:r>
      <w:r w:rsidR="00E16E80">
        <w:t>.</w:t>
      </w:r>
      <w:r>
        <w:t xml:space="preserve"> (12% of participants)</w:t>
      </w:r>
    </w:p>
    <w:p w14:paraId="3F7B7FEC" w14:textId="3BF5C58D" w:rsidR="006A1221" w:rsidRDefault="006A1221" w:rsidP="0081420E">
      <w:pPr>
        <w:pStyle w:val="ListParagraph"/>
        <w:numPr>
          <w:ilvl w:val="0"/>
          <w:numId w:val="19"/>
        </w:numPr>
      </w:pPr>
      <w:r>
        <w:t>Site is easy to use</w:t>
      </w:r>
      <w:r w:rsidR="00E16E80">
        <w:t xml:space="preserve">. </w:t>
      </w:r>
      <w:r>
        <w:t xml:space="preserve"> (18% of participants)</w:t>
      </w:r>
    </w:p>
    <w:p w14:paraId="7FE74DAF" w14:textId="5EA87AE7" w:rsidR="006A1221" w:rsidRDefault="006A1221" w:rsidP="0081420E">
      <w:pPr>
        <w:pStyle w:val="ListParagraph"/>
        <w:numPr>
          <w:ilvl w:val="0"/>
          <w:numId w:val="19"/>
        </w:numPr>
      </w:pPr>
      <w:r>
        <w:t>Comments on differences in page content</w:t>
      </w:r>
      <w:r w:rsidR="00E16E80">
        <w:t xml:space="preserve">. </w:t>
      </w:r>
      <w:r>
        <w:t xml:space="preserve"> (29% of participants)</w:t>
      </w:r>
    </w:p>
    <w:p w14:paraId="679C2151" w14:textId="007FD11B" w:rsidR="006A1221" w:rsidRDefault="006A1221" w:rsidP="0081420E">
      <w:pPr>
        <w:pStyle w:val="ListParagraph"/>
        <w:numPr>
          <w:ilvl w:val="0"/>
          <w:numId w:val="19"/>
        </w:numPr>
      </w:pPr>
      <w:r>
        <w:t>Comments on new dashboard navigation</w:t>
      </w:r>
      <w:r w:rsidR="00E16E80">
        <w:t xml:space="preserve">. </w:t>
      </w:r>
      <w:r>
        <w:t xml:space="preserve"> (35% of participants)</w:t>
      </w:r>
    </w:p>
    <w:p w14:paraId="6BB70C3F" w14:textId="42859C7A" w:rsidR="006A1221" w:rsidRDefault="006A1221" w:rsidP="0081420E">
      <w:pPr>
        <w:pStyle w:val="ListParagraph"/>
        <w:numPr>
          <w:ilvl w:val="0"/>
          <w:numId w:val="19"/>
        </w:numPr>
      </w:pPr>
      <w:r>
        <w:t>Comments positively on Blue Button name</w:t>
      </w:r>
      <w:r w:rsidR="00E16E80">
        <w:t xml:space="preserve">. </w:t>
      </w:r>
      <w:r>
        <w:t xml:space="preserve"> (6% of participants)</w:t>
      </w:r>
    </w:p>
    <w:p w14:paraId="74E5E5E8" w14:textId="6D660759" w:rsidR="007A11DE" w:rsidRDefault="007A11DE" w:rsidP="007A11DE">
      <w:pPr>
        <w:pStyle w:val="Heading2"/>
      </w:pPr>
      <w:bookmarkStart w:id="75" w:name="_Toc443556356"/>
      <w:r>
        <w:t>Not Applicable</w:t>
      </w:r>
      <w:bookmarkEnd w:id="75"/>
    </w:p>
    <w:p w14:paraId="1F145AD6" w14:textId="1AD0B97C" w:rsidR="006A1221" w:rsidRDefault="006A1221" w:rsidP="0081420E">
      <w:pPr>
        <w:pStyle w:val="ListParagraph"/>
        <w:numPr>
          <w:ilvl w:val="0"/>
          <w:numId w:val="19"/>
        </w:numPr>
      </w:pPr>
      <w:r>
        <w:t>Comments on the non-necessity of checkboxes / moving messages to folders</w:t>
      </w:r>
      <w:r w:rsidR="00E16E80">
        <w:t xml:space="preserve">. </w:t>
      </w:r>
      <w:r>
        <w:t xml:space="preserve"> (6% of participants)</w:t>
      </w:r>
    </w:p>
    <w:p w14:paraId="6AED99AF" w14:textId="54687BB9" w:rsidR="006A1221" w:rsidRDefault="006A1221" w:rsidP="0081420E">
      <w:pPr>
        <w:pStyle w:val="ListParagraph"/>
        <w:numPr>
          <w:ilvl w:val="0"/>
          <w:numId w:val="19"/>
        </w:numPr>
      </w:pPr>
      <w:r>
        <w:t>Uses breadcrumb to return to Appointments – Future page</w:t>
      </w:r>
      <w:r w:rsidR="00E16E80">
        <w:t xml:space="preserve">. </w:t>
      </w:r>
      <w:r>
        <w:t xml:space="preserve"> (6% of participants)</w:t>
      </w:r>
    </w:p>
    <w:p w14:paraId="382DB587" w14:textId="475F5275" w:rsidR="006A1221" w:rsidRDefault="006A1221" w:rsidP="0081420E">
      <w:pPr>
        <w:pStyle w:val="ListParagraph"/>
        <w:numPr>
          <w:ilvl w:val="0"/>
          <w:numId w:val="19"/>
        </w:numPr>
      </w:pPr>
      <w:r>
        <w:t>Comments that the Past appointment dates should be presented in reverse order</w:t>
      </w:r>
      <w:r w:rsidR="00E16E80">
        <w:t xml:space="preserve">. </w:t>
      </w:r>
      <w:r>
        <w:t xml:space="preserve"> (35% of participants)</w:t>
      </w:r>
    </w:p>
    <w:p w14:paraId="42422CB5" w14:textId="2EEB1BB6" w:rsidR="006A1221" w:rsidRDefault="006A1221" w:rsidP="0081420E">
      <w:pPr>
        <w:pStyle w:val="ListParagraph"/>
        <w:numPr>
          <w:ilvl w:val="0"/>
          <w:numId w:val="19"/>
        </w:numPr>
      </w:pPr>
      <w:r>
        <w:t>Uses MHV Search button</w:t>
      </w:r>
      <w:r w:rsidR="00E16E80">
        <w:t>.</w:t>
      </w:r>
      <w:r>
        <w:t xml:space="preserve"> (12% of participants)</w:t>
      </w:r>
    </w:p>
    <w:p w14:paraId="7FB9FCEF" w14:textId="0C92DA5B" w:rsidR="006A1221" w:rsidRDefault="006A1221" w:rsidP="0081420E">
      <w:pPr>
        <w:pStyle w:val="ListParagraph"/>
        <w:numPr>
          <w:ilvl w:val="0"/>
          <w:numId w:val="19"/>
        </w:numPr>
      </w:pPr>
      <w:r>
        <w:t>Types in a general search term rather than “Cataracts”</w:t>
      </w:r>
      <w:r w:rsidR="00E16E80">
        <w:t xml:space="preserve">. </w:t>
      </w:r>
      <w:r>
        <w:t xml:space="preserve"> (6% of participants)</w:t>
      </w:r>
    </w:p>
    <w:p w14:paraId="1D294D38" w14:textId="77777777" w:rsidR="006A1221" w:rsidRDefault="006A1221" w:rsidP="006A1221"/>
    <w:p w14:paraId="722BA831" w14:textId="77777777" w:rsidR="007A11DE" w:rsidRPr="007A11DE" w:rsidRDefault="007A11DE" w:rsidP="007A11DE"/>
    <w:p w14:paraId="643A1AA0" w14:textId="77777777" w:rsidR="00520700" w:rsidRPr="006C5B18" w:rsidRDefault="00520700" w:rsidP="00520700">
      <w:pPr>
        <w:pStyle w:val="Heading1"/>
      </w:pPr>
      <w:bookmarkStart w:id="76" w:name="_Toc443556357"/>
      <w:r w:rsidRPr="006C5B18">
        <w:t>User Performance Measures</w:t>
      </w:r>
      <w:bookmarkEnd w:id="76"/>
    </w:p>
    <w:p w14:paraId="241C49B6" w14:textId="77777777" w:rsidR="00520700" w:rsidRDefault="00520700" w:rsidP="00520700">
      <w:pPr>
        <w:autoSpaceDE w:val="0"/>
        <w:autoSpaceDN w:val="0"/>
        <w:adjustRightInd w:val="0"/>
        <w:spacing w:after="0" w:line="240" w:lineRule="auto"/>
        <w:rPr>
          <w:rFonts w:ascii="Calibri" w:hAnsi="Calibri" w:cs="Calibri"/>
        </w:rPr>
      </w:pPr>
      <w:r w:rsidRPr="00362381">
        <w:rPr>
          <w:rFonts w:ascii="Calibri" w:hAnsi="Calibri" w:cs="Calibri"/>
        </w:rPr>
        <w:t>User performance measures are reported in the table below. Please note that, because of the small sample size, statistical significance cannot be inferred. Detailed performance data are provided in</w:t>
      </w:r>
      <w:r>
        <w:rPr>
          <w:rFonts w:ascii="Calibri" w:hAnsi="Calibri" w:cs="Calibri"/>
        </w:rPr>
        <w:t xml:space="preserve"> </w:t>
      </w:r>
      <w:hyperlink w:anchor="_Appendix_B:_" w:history="1">
        <w:r w:rsidRPr="001F5609">
          <w:rPr>
            <w:rStyle w:val="Hyperlink"/>
            <w:rFonts w:ascii="Calibri" w:hAnsi="Calibri" w:cs="Calibri"/>
          </w:rPr>
          <w:t>Appendix B:  Detailed Performance Data</w:t>
        </w:r>
      </w:hyperlink>
      <w:r w:rsidRPr="00362381">
        <w:rPr>
          <w:rFonts w:ascii="Calibri" w:hAnsi="Calibri" w:cs="Calibri"/>
        </w:rPr>
        <w:t xml:space="preserve">. </w:t>
      </w:r>
    </w:p>
    <w:p w14:paraId="6C449FEF" w14:textId="77777777" w:rsidR="00520700" w:rsidRDefault="00520700" w:rsidP="00520700">
      <w:pPr>
        <w:autoSpaceDE w:val="0"/>
        <w:autoSpaceDN w:val="0"/>
        <w:adjustRightInd w:val="0"/>
        <w:spacing w:after="0" w:line="240" w:lineRule="auto"/>
        <w:rPr>
          <w:rFonts w:ascii="Calibri" w:hAnsi="Calibri" w:cs="Calibri"/>
        </w:rPr>
      </w:pPr>
    </w:p>
    <w:p w14:paraId="1FB88558" w14:textId="77777777" w:rsidR="00520700" w:rsidRPr="001C20C7" w:rsidRDefault="00520700" w:rsidP="0081420E">
      <w:pPr>
        <w:pStyle w:val="ListParagraph"/>
        <w:numPr>
          <w:ilvl w:val="0"/>
          <w:numId w:val="3"/>
        </w:numPr>
        <w:overflowPunct w:val="0"/>
        <w:autoSpaceDE w:val="0"/>
        <w:autoSpaceDN w:val="0"/>
        <w:adjustRightInd w:val="0"/>
        <w:spacing w:after="160" w:line="240" w:lineRule="auto"/>
        <w:rPr>
          <w:rFonts w:cs="Segoe UI"/>
        </w:rPr>
      </w:pPr>
      <w:r>
        <w:rPr>
          <w:rFonts w:cs="Segoe UI"/>
        </w:rPr>
        <w:t>Effectiveness - Objective measures of task success and task failures</w:t>
      </w:r>
      <w:r w:rsidRPr="001C20C7">
        <w:rPr>
          <w:rFonts w:cs="Segoe UI"/>
        </w:rPr>
        <w:t xml:space="preserve">. </w:t>
      </w:r>
    </w:p>
    <w:p w14:paraId="04E03BA4" w14:textId="77777777" w:rsidR="00520700" w:rsidRPr="001C20C7" w:rsidRDefault="00520700" w:rsidP="0081420E">
      <w:pPr>
        <w:pStyle w:val="ListParagraph"/>
        <w:numPr>
          <w:ilvl w:val="0"/>
          <w:numId w:val="3"/>
        </w:numPr>
        <w:overflowPunct w:val="0"/>
        <w:autoSpaceDE w:val="0"/>
        <w:autoSpaceDN w:val="0"/>
        <w:adjustRightInd w:val="0"/>
        <w:spacing w:after="160" w:line="240" w:lineRule="auto"/>
        <w:rPr>
          <w:rFonts w:cs="Segoe UI"/>
        </w:rPr>
      </w:pPr>
      <w:r w:rsidRPr="001C20C7">
        <w:rPr>
          <w:rFonts w:cs="Segoe UI"/>
        </w:rPr>
        <w:t>Efficiency – Objective measures of time on task and number of clicks to complete each task.</w:t>
      </w:r>
    </w:p>
    <w:p w14:paraId="295CBEAC" w14:textId="77777777" w:rsidR="00520700" w:rsidRPr="00791168" w:rsidRDefault="00520700" w:rsidP="0081420E">
      <w:pPr>
        <w:pStyle w:val="ListParagraph"/>
        <w:numPr>
          <w:ilvl w:val="0"/>
          <w:numId w:val="3"/>
        </w:numPr>
        <w:overflowPunct w:val="0"/>
        <w:autoSpaceDE w:val="0"/>
        <w:autoSpaceDN w:val="0"/>
        <w:adjustRightInd w:val="0"/>
        <w:spacing w:after="0" w:line="240" w:lineRule="auto"/>
        <w:rPr>
          <w:u w:val="single"/>
        </w:rPr>
      </w:pPr>
      <w:r w:rsidRPr="001C20C7">
        <w:rPr>
          <w:rFonts w:cs="Segoe UI"/>
        </w:rPr>
        <w:t>Satisfaction – Subjective measures that express user satisfaction with the ease of use of the site.</w:t>
      </w:r>
    </w:p>
    <w:p w14:paraId="660B99E2" w14:textId="77777777" w:rsidR="00520700" w:rsidRDefault="00520700" w:rsidP="00520700">
      <w:pPr>
        <w:autoSpaceDE w:val="0"/>
        <w:autoSpaceDN w:val="0"/>
        <w:adjustRightInd w:val="0"/>
        <w:spacing w:after="0" w:line="240" w:lineRule="auto"/>
        <w:rPr>
          <w:rFonts w:ascii="Calibri" w:hAnsi="Calibri" w:cs="Calibri"/>
          <w:color w:val="FF0000"/>
        </w:rPr>
      </w:pPr>
    </w:p>
    <w:p w14:paraId="661B654A" w14:textId="77777777" w:rsidR="00520700" w:rsidRDefault="00520700" w:rsidP="00520700">
      <w:pPr>
        <w:autoSpaceDE w:val="0"/>
        <w:autoSpaceDN w:val="0"/>
        <w:adjustRightInd w:val="0"/>
        <w:spacing w:after="0" w:line="240" w:lineRule="auto"/>
        <w:rPr>
          <w:rFonts w:ascii="Calibri" w:hAnsi="Calibri" w:cs="Calibri"/>
          <w:color w:val="FF0000"/>
        </w:rPr>
      </w:pPr>
    </w:p>
    <w:tbl>
      <w:tblPr>
        <w:tblW w:w="10070" w:type="dxa"/>
        <w:jc w:val="center"/>
        <w:tblLook w:val="04A0" w:firstRow="1" w:lastRow="0" w:firstColumn="1" w:lastColumn="0" w:noHBand="0" w:noVBand="1"/>
      </w:tblPr>
      <w:tblGrid>
        <w:gridCol w:w="1887"/>
        <w:gridCol w:w="1654"/>
        <w:gridCol w:w="738"/>
        <w:gridCol w:w="5791"/>
      </w:tblGrid>
      <w:tr w:rsidR="00721D37" w:rsidRPr="00721D37" w14:paraId="64572C24" w14:textId="77777777" w:rsidTr="00721D37">
        <w:trPr>
          <w:trHeight w:val="315"/>
          <w:jc w:val="center"/>
        </w:trPr>
        <w:tc>
          <w:tcPr>
            <w:tcW w:w="1887" w:type="dxa"/>
            <w:tcBorders>
              <w:top w:val="single" w:sz="8" w:space="0" w:color="1F497D"/>
              <w:left w:val="single" w:sz="8" w:space="0" w:color="1F497D"/>
              <w:bottom w:val="nil"/>
              <w:right w:val="single" w:sz="8" w:space="0" w:color="1F497D"/>
            </w:tcBorders>
            <w:shd w:val="clear" w:color="000000" w:fill="366092"/>
            <w:vAlign w:val="center"/>
            <w:hideMark/>
          </w:tcPr>
          <w:p w14:paraId="49CB13C1" w14:textId="77777777" w:rsidR="00721D37" w:rsidRPr="00721D37" w:rsidRDefault="00721D37" w:rsidP="00721D37">
            <w:pPr>
              <w:spacing w:after="0" w:line="240" w:lineRule="auto"/>
              <w:rPr>
                <w:rFonts w:ascii="Calibri" w:eastAsia="Times New Roman" w:hAnsi="Calibri" w:cs="Times New Roman"/>
                <w:b/>
                <w:bCs/>
                <w:color w:val="FFFFFF"/>
                <w:sz w:val="22"/>
              </w:rPr>
            </w:pPr>
            <w:r w:rsidRPr="00721D37">
              <w:rPr>
                <w:rFonts w:ascii="Calibri" w:eastAsia="Times New Roman" w:hAnsi="Calibri" w:cs="Times New Roman"/>
                <w:b/>
                <w:bCs/>
                <w:color w:val="FFFFFF"/>
                <w:sz w:val="22"/>
              </w:rPr>
              <w:t>Acceptable?</w:t>
            </w:r>
          </w:p>
        </w:tc>
        <w:tc>
          <w:tcPr>
            <w:tcW w:w="1654" w:type="dxa"/>
            <w:tcBorders>
              <w:top w:val="single" w:sz="8" w:space="0" w:color="1F497D"/>
              <w:left w:val="nil"/>
              <w:bottom w:val="nil"/>
              <w:right w:val="single" w:sz="8" w:space="0" w:color="1F497D"/>
            </w:tcBorders>
            <w:shd w:val="clear" w:color="000000" w:fill="366092"/>
            <w:vAlign w:val="center"/>
            <w:hideMark/>
          </w:tcPr>
          <w:p w14:paraId="0EC1A6F6" w14:textId="77777777" w:rsidR="00721D37" w:rsidRPr="00721D37" w:rsidRDefault="00721D37" w:rsidP="00721D37">
            <w:pPr>
              <w:spacing w:after="0" w:line="240" w:lineRule="auto"/>
              <w:rPr>
                <w:rFonts w:ascii="Calibri" w:eastAsia="Times New Roman" w:hAnsi="Calibri" w:cs="Times New Roman"/>
                <w:b/>
                <w:bCs/>
                <w:color w:val="FFFFFF"/>
                <w:sz w:val="22"/>
              </w:rPr>
            </w:pPr>
            <w:r w:rsidRPr="00721D37">
              <w:rPr>
                <w:rFonts w:ascii="Calibri" w:eastAsia="Times New Roman" w:hAnsi="Calibri" w:cs="Times New Roman"/>
                <w:b/>
                <w:bCs/>
                <w:color w:val="FFFFFF"/>
                <w:sz w:val="22"/>
              </w:rPr>
              <w:t>Measure</w:t>
            </w:r>
          </w:p>
        </w:tc>
        <w:tc>
          <w:tcPr>
            <w:tcW w:w="738" w:type="dxa"/>
            <w:tcBorders>
              <w:top w:val="single" w:sz="8" w:space="0" w:color="1F497D"/>
              <w:left w:val="nil"/>
              <w:bottom w:val="nil"/>
              <w:right w:val="single" w:sz="8" w:space="0" w:color="1F497D"/>
            </w:tcBorders>
            <w:shd w:val="clear" w:color="000000" w:fill="366092"/>
            <w:vAlign w:val="center"/>
            <w:hideMark/>
          </w:tcPr>
          <w:p w14:paraId="362EE8A9" w14:textId="77777777" w:rsidR="00721D37" w:rsidRPr="00721D37" w:rsidRDefault="00721D37" w:rsidP="00721D37">
            <w:pPr>
              <w:spacing w:after="0" w:line="240" w:lineRule="auto"/>
              <w:rPr>
                <w:rFonts w:ascii="Calibri" w:eastAsia="Times New Roman" w:hAnsi="Calibri" w:cs="Times New Roman"/>
                <w:b/>
                <w:bCs/>
                <w:color w:val="FFFFFF"/>
                <w:sz w:val="22"/>
              </w:rPr>
            </w:pPr>
            <w:r w:rsidRPr="00721D37">
              <w:rPr>
                <w:rFonts w:ascii="Calibri" w:eastAsia="Times New Roman" w:hAnsi="Calibri" w:cs="Times New Roman"/>
                <w:b/>
                <w:bCs/>
                <w:color w:val="FFFFFF"/>
                <w:sz w:val="22"/>
              </w:rPr>
              <w:t>Value</w:t>
            </w:r>
          </w:p>
        </w:tc>
        <w:tc>
          <w:tcPr>
            <w:tcW w:w="5791" w:type="dxa"/>
            <w:tcBorders>
              <w:top w:val="single" w:sz="8" w:space="0" w:color="1F497D"/>
              <w:left w:val="nil"/>
              <w:bottom w:val="nil"/>
              <w:right w:val="single" w:sz="4" w:space="0" w:color="4F81BD" w:themeColor="accent1"/>
            </w:tcBorders>
            <w:shd w:val="clear" w:color="000000" w:fill="366092"/>
            <w:vAlign w:val="center"/>
            <w:hideMark/>
          </w:tcPr>
          <w:p w14:paraId="40A06533" w14:textId="77777777" w:rsidR="00721D37" w:rsidRPr="00721D37" w:rsidRDefault="00721D37" w:rsidP="00721D37">
            <w:pPr>
              <w:spacing w:after="0" w:line="240" w:lineRule="auto"/>
              <w:rPr>
                <w:rFonts w:ascii="Calibri" w:eastAsia="Times New Roman" w:hAnsi="Calibri" w:cs="Times New Roman"/>
                <w:b/>
                <w:bCs/>
                <w:color w:val="FFFFFF"/>
                <w:sz w:val="22"/>
              </w:rPr>
            </w:pPr>
            <w:r w:rsidRPr="00721D37">
              <w:rPr>
                <w:rFonts w:ascii="Calibri" w:eastAsia="Times New Roman" w:hAnsi="Calibri" w:cs="Times New Roman"/>
                <w:b/>
                <w:bCs/>
                <w:color w:val="FFFFFF"/>
                <w:sz w:val="22"/>
              </w:rPr>
              <w:t>Units (averages across all tasks)</w:t>
            </w:r>
          </w:p>
        </w:tc>
      </w:tr>
      <w:tr w:rsidR="00721D37" w:rsidRPr="00721D37" w14:paraId="0C1F6DD6" w14:textId="77777777" w:rsidTr="00721D37">
        <w:trPr>
          <w:trHeight w:val="315"/>
          <w:jc w:val="center"/>
        </w:trPr>
        <w:tc>
          <w:tcPr>
            <w:tcW w:w="1887" w:type="dxa"/>
            <w:tcBorders>
              <w:top w:val="single" w:sz="8" w:space="0" w:color="1F497D"/>
              <w:left w:val="single" w:sz="8" w:space="0" w:color="1F497D"/>
              <w:bottom w:val="single" w:sz="8" w:space="0" w:color="1F497D"/>
              <w:right w:val="nil"/>
            </w:tcBorders>
            <w:shd w:val="clear" w:color="000000" w:fill="BFBFBF"/>
            <w:vAlign w:val="center"/>
            <w:hideMark/>
          </w:tcPr>
          <w:p w14:paraId="7F456061"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Effectiveness</w:t>
            </w:r>
          </w:p>
        </w:tc>
        <w:tc>
          <w:tcPr>
            <w:tcW w:w="1654" w:type="dxa"/>
            <w:tcBorders>
              <w:top w:val="single" w:sz="8" w:space="0" w:color="1F497D"/>
              <w:left w:val="nil"/>
              <w:bottom w:val="single" w:sz="8" w:space="0" w:color="1F497D"/>
              <w:right w:val="nil"/>
            </w:tcBorders>
            <w:shd w:val="clear" w:color="000000" w:fill="BFBFBF"/>
            <w:vAlign w:val="center"/>
            <w:hideMark/>
          </w:tcPr>
          <w:p w14:paraId="238F5A62"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738" w:type="dxa"/>
            <w:tcBorders>
              <w:top w:val="single" w:sz="8" w:space="0" w:color="1F497D"/>
              <w:left w:val="nil"/>
              <w:bottom w:val="single" w:sz="8" w:space="0" w:color="1F497D"/>
              <w:right w:val="nil"/>
            </w:tcBorders>
            <w:shd w:val="clear" w:color="000000" w:fill="BFBFBF"/>
            <w:vAlign w:val="center"/>
            <w:hideMark/>
          </w:tcPr>
          <w:p w14:paraId="4D8B1FDE"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5791" w:type="dxa"/>
            <w:tcBorders>
              <w:top w:val="single" w:sz="8" w:space="0" w:color="1F497D"/>
              <w:left w:val="nil"/>
              <w:bottom w:val="single" w:sz="8" w:space="0" w:color="1F497D"/>
              <w:right w:val="single" w:sz="4" w:space="0" w:color="4F81BD" w:themeColor="accent1"/>
            </w:tcBorders>
            <w:shd w:val="clear" w:color="000000" w:fill="BFBFBF"/>
            <w:vAlign w:val="center"/>
            <w:hideMark/>
          </w:tcPr>
          <w:p w14:paraId="6D525F50"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r>
      <w:tr w:rsidR="00721D37" w:rsidRPr="00721D37" w14:paraId="1F4C3058" w14:textId="77777777" w:rsidTr="00721D37">
        <w:trPr>
          <w:trHeight w:val="615"/>
          <w:jc w:val="center"/>
        </w:trPr>
        <w:tc>
          <w:tcPr>
            <w:tcW w:w="1887" w:type="dxa"/>
            <w:tcBorders>
              <w:top w:val="nil"/>
              <w:left w:val="single" w:sz="8" w:space="0" w:color="1F497D"/>
              <w:bottom w:val="single" w:sz="8" w:space="0" w:color="95B3D7"/>
              <w:right w:val="single" w:sz="8" w:space="0" w:color="1F497D"/>
            </w:tcBorders>
            <w:shd w:val="clear" w:color="000000" w:fill="C6EFCE"/>
            <w:vAlign w:val="center"/>
            <w:hideMark/>
          </w:tcPr>
          <w:p w14:paraId="2CC56244" w14:textId="77777777" w:rsidR="00721D37" w:rsidRPr="00721D37" w:rsidRDefault="00721D37" w:rsidP="00721D37">
            <w:pPr>
              <w:spacing w:after="0" w:line="240" w:lineRule="auto"/>
              <w:rPr>
                <w:rFonts w:ascii="Calibri" w:eastAsia="Times New Roman" w:hAnsi="Calibri" w:cs="Times New Roman"/>
                <w:color w:val="006100"/>
                <w:sz w:val="22"/>
              </w:rPr>
            </w:pPr>
            <w:r w:rsidRPr="00721D37">
              <w:rPr>
                <w:rFonts w:ascii="Calibri" w:eastAsia="Times New Roman" w:hAnsi="Calibri" w:cs="Times New Roman"/>
                <w:color w:val="006100"/>
                <w:sz w:val="22"/>
              </w:rPr>
              <w:t>Yes </w:t>
            </w:r>
          </w:p>
        </w:tc>
        <w:tc>
          <w:tcPr>
            <w:tcW w:w="1654" w:type="dxa"/>
            <w:tcBorders>
              <w:top w:val="nil"/>
              <w:left w:val="nil"/>
              <w:bottom w:val="single" w:sz="8" w:space="0" w:color="95B3D7"/>
              <w:right w:val="single" w:sz="8" w:space="0" w:color="1F497D"/>
            </w:tcBorders>
            <w:shd w:val="clear" w:color="000000" w:fill="DCE6F1"/>
            <w:vAlign w:val="center"/>
            <w:hideMark/>
          </w:tcPr>
          <w:p w14:paraId="2B579509"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Effectiveness: Task Success</w:t>
            </w:r>
          </w:p>
        </w:tc>
        <w:tc>
          <w:tcPr>
            <w:tcW w:w="738" w:type="dxa"/>
            <w:tcBorders>
              <w:top w:val="nil"/>
              <w:left w:val="nil"/>
              <w:bottom w:val="single" w:sz="8" w:space="0" w:color="95B3D7"/>
              <w:right w:val="single" w:sz="8" w:space="0" w:color="1F497D"/>
            </w:tcBorders>
            <w:shd w:val="clear" w:color="000000" w:fill="DCE6F1"/>
            <w:vAlign w:val="center"/>
            <w:hideMark/>
          </w:tcPr>
          <w:p w14:paraId="59FD34F0" w14:textId="77777777" w:rsidR="00721D37" w:rsidRPr="00721D37" w:rsidRDefault="00721D37" w:rsidP="00721D37">
            <w:pPr>
              <w:spacing w:after="0" w:line="240" w:lineRule="auto"/>
              <w:jc w:val="right"/>
              <w:rPr>
                <w:rFonts w:ascii="Calibri" w:eastAsia="Times New Roman" w:hAnsi="Calibri" w:cs="Times New Roman"/>
                <w:color w:val="000000"/>
                <w:sz w:val="22"/>
              </w:rPr>
            </w:pPr>
            <w:r w:rsidRPr="00721D37">
              <w:rPr>
                <w:rFonts w:ascii="Calibri" w:eastAsia="Times New Roman" w:hAnsi="Calibri" w:cs="Times New Roman"/>
                <w:color w:val="000000"/>
                <w:sz w:val="22"/>
              </w:rPr>
              <w:t>64%</w:t>
            </w:r>
          </w:p>
        </w:tc>
        <w:tc>
          <w:tcPr>
            <w:tcW w:w="5791" w:type="dxa"/>
            <w:tcBorders>
              <w:top w:val="nil"/>
              <w:left w:val="nil"/>
              <w:bottom w:val="single" w:sz="8" w:space="0" w:color="95B3D7"/>
              <w:right w:val="single" w:sz="4" w:space="0" w:color="4F81BD" w:themeColor="accent1"/>
            </w:tcBorders>
            <w:shd w:val="clear" w:color="000000" w:fill="DCE6F1"/>
            <w:vAlign w:val="center"/>
            <w:hideMark/>
          </w:tcPr>
          <w:p w14:paraId="61E4BDA4" w14:textId="3355C93C"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Ratio of Task Success (# of successes/# of attempts)</w:t>
            </w:r>
            <w:r w:rsidR="00037301">
              <w:rPr>
                <w:rFonts w:ascii="Calibri" w:eastAsia="Times New Roman" w:hAnsi="Calibri" w:cs="Times New Roman"/>
                <w:color w:val="000000"/>
                <w:sz w:val="22"/>
              </w:rPr>
              <w:t>.</w:t>
            </w:r>
          </w:p>
        </w:tc>
      </w:tr>
      <w:tr w:rsidR="00721D37" w:rsidRPr="00721D37" w14:paraId="7939776E" w14:textId="77777777" w:rsidTr="00721D37">
        <w:trPr>
          <w:trHeight w:val="915"/>
          <w:jc w:val="center"/>
        </w:trPr>
        <w:tc>
          <w:tcPr>
            <w:tcW w:w="1887" w:type="dxa"/>
            <w:tcBorders>
              <w:top w:val="nil"/>
              <w:left w:val="single" w:sz="8" w:space="0" w:color="1F497D"/>
              <w:bottom w:val="single" w:sz="8" w:space="0" w:color="95B3D7"/>
              <w:right w:val="single" w:sz="8" w:space="0" w:color="1F497D"/>
            </w:tcBorders>
            <w:shd w:val="clear" w:color="000000" w:fill="C9EDCF"/>
            <w:vAlign w:val="center"/>
            <w:hideMark/>
          </w:tcPr>
          <w:p w14:paraId="48E76BCC" w14:textId="77777777" w:rsidR="00721D37" w:rsidRPr="00721D37" w:rsidRDefault="00721D37" w:rsidP="00721D37">
            <w:pPr>
              <w:spacing w:after="0" w:line="240" w:lineRule="auto"/>
              <w:rPr>
                <w:rFonts w:ascii="Calibri" w:eastAsia="Times New Roman" w:hAnsi="Calibri" w:cs="Times New Roman"/>
                <w:color w:val="006600"/>
                <w:sz w:val="22"/>
              </w:rPr>
            </w:pPr>
            <w:r w:rsidRPr="00721D37">
              <w:rPr>
                <w:rFonts w:ascii="Calibri" w:eastAsia="Times New Roman" w:hAnsi="Calibri" w:cs="Times New Roman"/>
                <w:color w:val="006600"/>
                <w:sz w:val="22"/>
              </w:rPr>
              <w:t>Yes</w:t>
            </w:r>
          </w:p>
        </w:tc>
        <w:tc>
          <w:tcPr>
            <w:tcW w:w="1654" w:type="dxa"/>
            <w:tcBorders>
              <w:top w:val="nil"/>
              <w:left w:val="nil"/>
              <w:bottom w:val="single" w:sz="8" w:space="0" w:color="95B3D7"/>
              <w:right w:val="single" w:sz="8" w:space="0" w:color="1F497D"/>
            </w:tcBorders>
            <w:shd w:val="clear" w:color="000000" w:fill="FFFFFF"/>
            <w:vAlign w:val="center"/>
            <w:hideMark/>
          </w:tcPr>
          <w:p w14:paraId="711F440D"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Effectiveness: Task Success (Task Time)</w:t>
            </w:r>
          </w:p>
        </w:tc>
        <w:tc>
          <w:tcPr>
            <w:tcW w:w="738" w:type="dxa"/>
            <w:tcBorders>
              <w:top w:val="nil"/>
              <w:left w:val="nil"/>
              <w:bottom w:val="single" w:sz="8" w:space="0" w:color="95B3D7"/>
              <w:right w:val="single" w:sz="8" w:space="0" w:color="1F497D"/>
            </w:tcBorders>
            <w:shd w:val="clear" w:color="000000" w:fill="FFFFFF"/>
            <w:vAlign w:val="center"/>
            <w:hideMark/>
          </w:tcPr>
          <w:p w14:paraId="5782A9D9" w14:textId="77777777" w:rsidR="00721D37" w:rsidRPr="00721D37" w:rsidRDefault="00721D37" w:rsidP="00721D37">
            <w:pPr>
              <w:spacing w:after="0" w:line="240" w:lineRule="auto"/>
              <w:jc w:val="right"/>
              <w:rPr>
                <w:rFonts w:ascii="Calibri" w:eastAsia="Times New Roman" w:hAnsi="Calibri" w:cs="Times New Roman"/>
                <w:color w:val="000000"/>
                <w:sz w:val="22"/>
              </w:rPr>
            </w:pPr>
            <w:r w:rsidRPr="00721D37">
              <w:rPr>
                <w:rFonts w:ascii="Calibri" w:eastAsia="Times New Roman" w:hAnsi="Calibri" w:cs="Times New Roman"/>
                <w:color w:val="000000"/>
                <w:sz w:val="22"/>
              </w:rPr>
              <w:t>124%</w:t>
            </w:r>
          </w:p>
        </w:tc>
        <w:tc>
          <w:tcPr>
            <w:tcW w:w="5791" w:type="dxa"/>
            <w:tcBorders>
              <w:top w:val="nil"/>
              <w:left w:val="nil"/>
              <w:bottom w:val="single" w:sz="8" w:space="0" w:color="95B3D7"/>
              <w:right w:val="single" w:sz="4" w:space="0" w:color="4F81BD" w:themeColor="accent1"/>
            </w:tcBorders>
            <w:shd w:val="clear" w:color="000000" w:fill="FFFFFF"/>
            <w:vAlign w:val="center"/>
            <w:hideMark/>
          </w:tcPr>
          <w:p w14:paraId="4ABABEE0" w14:textId="7D15DEE1"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Ratio of Task Time to Benchmark Time (observed time/benchmark time for tasks completed successfully)</w:t>
            </w:r>
            <w:r w:rsidR="00037301">
              <w:rPr>
                <w:rFonts w:ascii="Calibri" w:eastAsia="Times New Roman" w:hAnsi="Calibri" w:cs="Times New Roman"/>
                <w:color w:val="000000"/>
                <w:sz w:val="22"/>
              </w:rPr>
              <w:t>.</w:t>
            </w:r>
          </w:p>
        </w:tc>
      </w:tr>
      <w:tr w:rsidR="00721D37" w:rsidRPr="00721D37" w14:paraId="2D842A5D" w14:textId="77777777" w:rsidTr="00721D37">
        <w:trPr>
          <w:trHeight w:val="615"/>
          <w:jc w:val="center"/>
        </w:trPr>
        <w:tc>
          <w:tcPr>
            <w:tcW w:w="1887" w:type="dxa"/>
            <w:tcBorders>
              <w:top w:val="nil"/>
              <w:left w:val="single" w:sz="8" w:space="0" w:color="1F497D"/>
              <w:bottom w:val="single" w:sz="8" w:space="0" w:color="95B3D7"/>
              <w:right w:val="single" w:sz="8" w:space="0" w:color="1F497D"/>
            </w:tcBorders>
            <w:shd w:val="clear" w:color="000000" w:fill="C6EFCE"/>
            <w:vAlign w:val="center"/>
            <w:hideMark/>
          </w:tcPr>
          <w:p w14:paraId="2CA7B1EB" w14:textId="77777777" w:rsidR="00721D37" w:rsidRPr="00721D37" w:rsidRDefault="00721D37" w:rsidP="00721D37">
            <w:pPr>
              <w:spacing w:after="0" w:line="240" w:lineRule="auto"/>
              <w:rPr>
                <w:rFonts w:ascii="Calibri" w:eastAsia="Times New Roman" w:hAnsi="Calibri" w:cs="Times New Roman"/>
                <w:color w:val="006100"/>
                <w:sz w:val="22"/>
              </w:rPr>
            </w:pPr>
            <w:r w:rsidRPr="00721D37">
              <w:rPr>
                <w:rFonts w:ascii="Calibri" w:eastAsia="Times New Roman" w:hAnsi="Calibri" w:cs="Times New Roman"/>
                <w:color w:val="006100"/>
                <w:sz w:val="22"/>
              </w:rPr>
              <w:t>Yes</w:t>
            </w:r>
          </w:p>
        </w:tc>
        <w:tc>
          <w:tcPr>
            <w:tcW w:w="1654" w:type="dxa"/>
            <w:tcBorders>
              <w:top w:val="nil"/>
              <w:left w:val="nil"/>
              <w:bottom w:val="single" w:sz="8" w:space="0" w:color="95B3D7"/>
              <w:right w:val="single" w:sz="8" w:space="0" w:color="1F497D"/>
            </w:tcBorders>
            <w:shd w:val="clear" w:color="000000" w:fill="DBE5F1"/>
            <w:vAlign w:val="center"/>
            <w:hideMark/>
          </w:tcPr>
          <w:p w14:paraId="3861610F"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Effectiveness: Task Failure</w:t>
            </w:r>
          </w:p>
        </w:tc>
        <w:tc>
          <w:tcPr>
            <w:tcW w:w="738" w:type="dxa"/>
            <w:tcBorders>
              <w:top w:val="nil"/>
              <w:left w:val="nil"/>
              <w:bottom w:val="single" w:sz="8" w:space="0" w:color="95B3D7"/>
              <w:right w:val="single" w:sz="8" w:space="0" w:color="1F497D"/>
            </w:tcBorders>
            <w:shd w:val="clear" w:color="000000" w:fill="DBE5F1"/>
            <w:vAlign w:val="center"/>
            <w:hideMark/>
          </w:tcPr>
          <w:p w14:paraId="0AD54A61" w14:textId="77777777" w:rsidR="00721D37" w:rsidRPr="00721D37" w:rsidRDefault="00721D37" w:rsidP="00721D37">
            <w:pPr>
              <w:spacing w:after="0" w:line="240" w:lineRule="auto"/>
              <w:jc w:val="right"/>
              <w:rPr>
                <w:rFonts w:ascii="Calibri" w:eastAsia="Times New Roman" w:hAnsi="Calibri" w:cs="Times New Roman"/>
                <w:color w:val="000000"/>
                <w:sz w:val="22"/>
              </w:rPr>
            </w:pPr>
            <w:r w:rsidRPr="00721D37">
              <w:rPr>
                <w:rFonts w:ascii="Calibri" w:eastAsia="Times New Roman" w:hAnsi="Calibri" w:cs="Times New Roman"/>
                <w:color w:val="000000"/>
                <w:sz w:val="22"/>
              </w:rPr>
              <w:t>36%</w:t>
            </w:r>
          </w:p>
        </w:tc>
        <w:tc>
          <w:tcPr>
            <w:tcW w:w="5791" w:type="dxa"/>
            <w:tcBorders>
              <w:top w:val="nil"/>
              <w:left w:val="nil"/>
              <w:bottom w:val="single" w:sz="8" w:space="0" w:color="95B3D7"/>
              <w:right w:val="single" w:sz="4" w:space="0" w:color="4F81BD" w:themeColor="accent1"/>
            </w:tcBorders>
            <w:shd w:val="clear" w:color="000000" w:fill="DBE5F1"/>
            <w:vAlign w:val="center"/>
            <w:hideMark/>
          </w:tcPr>
          <w:p w14:paraId="33931B1E" w14:textId="4B146702"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Ratio of Task Failure (# of failures/# of attempts)</w:t>
            </w:r>
            <w:r w:rsidR="00037301">
              <w:rPr>
                <w:rFonts w:ascii="Calibri" w:eastAsia="Times New Roman" w:hAnsi="Calibri" w:cs="Times New Roman"/>
                <w:color w:val="000000"/>
                <w:sz w:val="22"/>
              </w:rPr>
              <w:t>.</w:t>
            </w:r>
          </w:p>
        </w:tc>
      </w:tr>
      <w:tr w:rsidR="00721D37" w:rsidRPr="00721D37" w14:paraId="7354B0B3" w14:textId="77777777" w:rsidTr="00721D37">
        <w:trPr>
          <w:trHeight w:val="315"/>
          <w:jc w:val="center"/>
        </w:trPr>
        <w:tc>
          <w:tcPr>
            <w:tcW w:w="1887" w:type="dxa"/>
            <w:tcBorders>
              <w:top w:val="nil"/>
              <w:left w:val="single" w:sz="8" w:space="0" w:color="1F497D"/>
              <w:bottom w:val="single" w:sz="8" w:space="0" w:color="1F497D"/>
              <w:right w:val="nil"/>
            </w:tcBorders>
            <w:shd w:val="clear" w:color="000000" w:fill="BFBFBF"/>
            <w:vAlign w:val="center"/>
            <w:hideMark/>
          </w:tcPr>
          <w:p w14:paraId="4259EACE"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Efficiency</w:t>
            </w:r>
          </w:p>
        </w:tc>
        <w:tc>
          <w:tcPr>
            <w:tcW w:w="1654" w:type="dxa"/>
            <w:tcBorders>
              <w:top w:val="nil"/>
              <w:left w:val="nil"/>
              <w:bottom w:val="single" w:sz="8" w:space="0" w:color="1F497D"/>
              <w:right w:val="nil"/>
            </w:tcBorders>
            <w:shd w:val="clear" w:color="000000" w:fill="BFBFBF"/>
            <w:vAlign w:val="center"/>
            <w:hideMark/>
          </w:tcPr>
          <w:p w14:paraId="0E91C372"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738" w:type="dxa"/>
            <w:tcBorders>
              <w:top w:val="nil"/>
              <w:left w:val="nil"/>
              <w:bottom w:val="single" w:sz="8" w:space="0" w:color="1F497D"/>
              <w:right w:val="nil"/>
            </w:tcBorders>
            <w:shd w:val="clear" w:color="000000" w:fill="BFBFBF"/>
            <w:vAlign w:val="center"/>
            <w:hideMark/>
          </w:tcPr>
          <w:p w14:paraId="0903A164"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5791" w:type="dxa"/>
            <w:tcBorders>
              <w:top w:val="nil"/>
              <w:left w:val="nil"/>
              <w:bottom w:val="single" w:sz="8" w:space="0" w:color="1F497D"/>
              <w:right w:val="single" w:sz="4" w:space="0" w:color="4F81BD" w:themeColor="accent1"/>
            </w:tcBorders>
            <w:shd w:val="clear" w:color="000000" w:fill="BFBFBF"/>
            <w:vAlign w:val="center"/>
            <w:hideMark/>
          </w:tcPr>
          <w:p w14:paraId="6B533CE9"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r>
      <w:tr w:rsidR="00721D37" w:rsidRPr="00721D37" w14:paraId="12BA5125" w14:textId="77777777" w:rsidTr="00721D37">
        <w:trPr>
          <w:trHeight w:val="915"/>
          <w:jc w:val="center"/>
        </w:trPr>
        <w:tc>
          <w:tcPr>
            <w:tcW w:w="1887" w:type="dxa"/>
            <w:tcBorders>
              <w:top w:val="nil"/>
              <w:left w:val="single" w:sz="8" w:space="0" w:color="1F497D"/>
              <w:bottom w:val="single" w:sz="8" w:space="0" w:color="95B3D7"/>
              <w:right w:val="single" w:sz="8" w:space="0" w:color="1F497D"/>
            </w:tcBorders>
            <w:shd w:val="clear" w:color="000000" w:fill="C9EDCF"/>
            <w:vAlign w:val="center"/>
            <w:hideMark/>
          </w:tcPr>
          <w:p w14:paraId="130BBF30" w14:textId="77777777" w:rsidR="00721D37" w:rsidRPr="00721D37" w:rsidRDefault="00721D37" w:rsidP="00721D37">
            <w:pPr>
              <w:spacing w:after="0" w:line="240" w:lineRule="auto"/>
              <w:rPr>
                <w:rFonts w:ascii="Calibri" w:eastAsia="Times New Roman" w:hAnsi="Calibri" w:cs="Times New Roman"/>
                <w:color w:val="006600"/>
                <w:sz w:val="22"/>
              </w:rPr>
            </w:pPr>
            <w:r w:rsidRPr="00721D37">
              <w:rPr>
                <w:rFonts w:ascii="Calibri" w:eastAsia="Times New Roman" w:hAnsi="Calibri" w:cs="Times New Roman"/>
                <w:color w:val="006600"/>
                <w:sz w:val="22"/>
              </w:rPr>
              <w:t>Yes</w:t>
            </w:r>
          </w:p>
        </w:tc>
        <w:tc>
          <w:tcPr>
            <w:tcW w:w="1654" w:type="dxa"/>
            <w:tcBorders>
              <w:top w:val="nil"/>
              <w:left w:val="nil"/>
              <w:bottom w:val="single" w:sz="8" w:space="0" w:color="95B3D7"/>
              <w:right w:val="single" w:sz="8" w:space="0" w:color="1F497D"/>
            </w:tcBorders>
            <w:shd w:val="clear" w:color="000000" w:fill="DCE6F1"/>
            <w:vAlign w:val="center"/>
            <w:hideMark/>
          </w:tcPr>
          <w:p w14:paraId="44B2472A"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Efficiency: Task Time</w:t>
            </w:r>
          </w:p>
        </w:tc>
        <w:tc>
          <w:tcPr>
            <w:tcW w:w="738" w:type="dxa"/>
            <w:tcBorders>
              <w:top w:val="nil"/>
              <w:left w:val="nil"/>
              <w:bottom w:val="single" w:sz="8" w:space="0" w:color="95B3D7"/>
              <w:right w:val="single" w:sz="8" w:space="0" w:color="1F497D"/>
            </w:tcBorders>
            <w:shd w:val="clear" w:color="000000" w:fill="DCE6F1"/>
            <w:vAlign w:val="center"/>
            <w:hideMark/>
          </w:tcPr>
          <w:p w14:paraId="0660EEFA" w14:textId="77777777" w:rsidR="00721D37" w:rsidRPr="00721D37" w:rsidRDefault="00721D37" w:rsidP="00721D37">
            <w:pPr>
              <w:spacing w:after="0" w:line="240" w:lineRule="auto"/>
              <w:jc w:val="right"/>
              <w:rPr>
                <w:rFonts w:ascii="Calibri" w:eastAsia="Times New Roman" w:hAnsi="Calibri" w:cs="Times New Roman"/>
                <w:color w:val="000000"/>
                <w:sz w:val="22"/>
              </w:rPr>
            </w:pPr>
            <w:r w:rsidRPr="00721D37">
              <w:rPr>
                <w:rFonts w:ascii="Calibri" w:eastAsia="Times New Roman" w:hAnsi="Calibri" w:cs="Times New Roman"/>
                <w:color w:val="000000"/>
                <w:sz w:val="22"/>
              </w:rPr>
              <w:t>124%</w:t>
            </w:r>
          </w:p>
        </w:tc>
        <w:tc>
          <w:tcPr>
            <w:tcW w:w="5791" w:type="dxa"/>
            <w:tcBorders>
              <w:top w:val="nil"/>
              <w:left w:val="nil"/>
              <w:bottom w:val="single" w:sz="8" w:space="0" w:color="95B3D7"/>
              <w:right w:val="single" w:sz="4" w:space="0" w:color="4F81BD" w:themeColor="accent1"/>
            </w:tcBorders>
            <w:shd w:val="clear" w:color="000000" w:fill="DCE6F1"/>
            <w:vAlign w:val="center"/>
            <w:hideMark/>
          </w:tcPr>
          <w:p w14:paraId="4FBCA2B1"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Ratio of Task Time to Benchmark Time (observed time/benchmark time for tasks completed successfully)</w:t>
            </w:r>
          </w:p>
        </w:tc>
      </w:tr>
      <w:tr w:rsidR="00721D37" w:rsidRPr="00721D37" w14:paraId="7190749B" w14:textId="77777777" w:rsidTr="00721D37">
        <w:trPr>
          <w:trHeight w:val="315"/>
          <w:jc w:val="center"/>
        </w:trPr>
        <w:tc>
          <w:tcPr>
            <w:tcW w:w="1887" w:type="dxa"/>
            <w:tcBorders>
              <w:top w:val="nil"/>
              <w:left w:val="single" w:sz="8" w:space="0" w:color="1F497D"/>
              <w:bottom w:val="single" w:sz="8" w:space="0" w:color="1F497D"/>
              <w:right w:val="nil"/>
            </w:tcBorders>
            <w:shd w:val="clear" w:color="000000" w:fill="BFBFBF"/>
            <w:vAlign w:val="center"/>
            <w:hideMark/>
          </w:tcPr>
          <w:p w14:paraId="10C7C10D"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Satisfaction</w:t>
            </w:r>
          </w:p>
        </w:tc>
        <w:tc>
          <w:tcPr>
            <w:tcW w:w="1654" w:type="dxa"/>
            <w:tcBorders>
              <w:top w:val="nil"/>
              <w:left w:val="nil"/>
              <w:bottom w:val="single" w:sz="8" w:space="0" w:color="1F497D"/>
              <w:right w:val="nil"/>
            </w:tcBorders>
            <w:shd w:val="clear" w:color="000000" w:fill="BFBFBF"/>
            <w:vAlign w:val="center"/>
            <w:hideMark/>
          </w:tcPr>
          <w:p w14:paraId="5A45C392"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738" w:type="dxa"/>
            <w:tcBorders>
              <w:top w:val="nil"/>
              <w:left w:val="nil"/>
              <w:bottom w:val="single" w:sz="8" w:space="0" w:color="1F497D"/>
              <w:right w:val="nil"/>
            </w:tcBorders>
            <w:shd w:val="clear" w:color="000000" w:fill="BFBFBF"/>
            <w:vAlign w:val="center"/>
            <w:hideMark/>
          </w:tcPr>
          <w:p w14:paraId="416CAC8E"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c>
          <w:tcPr>
            <w:tcW w:w="5791" w:type="dxa"/>
            <w:tcBorders>
              <w:top w:val="nil"/>
              <w:left w:val="nil"/>
              <w:bottom w:val="single" w:sz="8" w:space="0" w:color="1F497D"/>
              <w:right w:val="single" w:sz="4" w:space="0" w:color="4F81BD" w:themeColor="accent1"/>
            </w:tcBorders>
            <w:shd w:val="clear" w:color="000000" w:fill="BFBFBF"/>
            <w:vAlign w:val="center"/>
            <w:hideMark/>
          </w:tcPr>
          <w:p w14:paraId="01248860" w14:textId="77777777" w:rsidR="00721D37" w:rsidRPr="00721D37" w:rsidRDefault="00721D37" w:rsidP="00721D37">
            <w:pPr>
              <w:spacing w:after="0" w:line="240" w:lineRule="auto"/>
              <w:rPr>
                <w:rFonts w:ascii="Calibri" w:eastAsia="Times New Roman" w:hAnsi="Calibri" w:cs="Times New Roman"/>
                <w:b/>
                <w:bCs/>
                <w:color w:val="000000"/>
                <w:sz w:val="22"/>
              </w:rPr>
            </w:pPr>
            <w:r w:rsidRPr="00721D37">
              <w:rPr>
                <w:rFonts w:ascii="Calibri" w:eastAsia="Times New Roman" w:hAnsi="Calibri" w:cs="Times New Roman"/>
                <w:b/>
                <w:bCs/>
                <w:color w:val="000000"/>
                <w:sz w:val="22"/>
              </w:rPr>
              <w:t> </w:t>
            </w:r>
          </w:p>
        </w:tc>
      </w:tr>
      <w:tr w:rsidR="00721D37" w:rsidRPr="00721D37" w14:paraId="10114BB8" w14:textId="77777777" w:rsidTr="00721D37">
        <w:trPr>
          <w:trHeight w:val="315"/>
          <w:jc w:val="center"/>
        </w:trPr>
        <w:tc>
          <w:tcPr>
            <w:tcW w:w="1887" w:type="dxa"/>
            <w:tcBorders>
              <w:top w:val="nil"/>
              <w:left w:val="single" w:sz="8" w:space="0" w:color="1F497D"/>
              <w:bottom w:val="single" w:sz="8" w:space="0" w:color="1F497D"/>
              <w:right w:val="single" w:sz="8" w:space="0" w:color="1F497D"/>
            </w:tcBorders>
            <w:shd w:val="clear" w:color="000000" w:fill="C6EFCE"/>
            <w:vAlign w:val="center"/>
            <w:hideMark/>
          </w:tcPr>
          <w:p w14:paraId="4DD6652E" w14:textId="77777777" w:rsidR="00721D37" w:rsidRPr="00721D37" w:rsidRDefault="00721D37" w:rsidP="00721D37">
            <w:pPr>
              <w:spacing w:after="0" w:line="240" w:lineRule="auto"/>
              <w:rPr>
                <w:rFonts w:ascii="Calibri" w:eastAsia="Times New Roman" w:hAnsi="Calibri" w:cs="Times New Roman"/>
                <w:color w:val="006100"/>
                <w:sz w:val="22"/>
              </w:rPr>
            </w:pPr>
            <w:r w:rsidRPr="00721D37">
              <w:rPr>
                <w:rFonts w:ascii="Calibri" w:eastAsia="Times New Roman" w:hAnsi="Calibri" w:cs="Times New Roman"/>
                <w:color w:val="006100"/>
                <w:sz w:val="22"/>
              </w:rPr>
              <w:t>Yes</w:t>
            </w:r>
          </w:p>
        </w:tc>
        <w:tc>
          <w:tcPr>
            <w:tcW w:w="1654" w:type="dxa"/>
            <w:tcBorders>
              <w:top w:val="nil"/>
              <w:left w:val="nil"/>
              <w:bottom w:val="single" w:sz="8" w:space="0" w:color="1F497D"/>
              <w:right w:val="single" w:sz="8" w:space="0" w:color="1F497D"/>
            </w:tcBorders>
            <w:shd w:val="clear" w:color="auto" w:fill="auto"/>
            <w:vAlign w:val="center"/>
            <w:hideMark/>
          </w:tcPr>
          <w:p w14:paraId="34F4794B" w14:textId="77777777"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Satisfaction: SUS</w:t>
            </w:r>
          </w:p>
        </w:tc>
        <w:tc>
          <w:tcPr>
            <w:tcW w:w="738" w:type="dxa"/>
            <w:tcBorders>
              <w:top w:val="nil"/>
              <w:left w:val="nil"/>
              <w:bottom w:val="single" w:sz="8" w:space="0" w:color="1F497D"/>
              <w:right w:val="single" w:sz="8" w:space="0" w:color="1F497D"/>
            </w:tcBorders>
            <w:shd w:val="clear" w:color="auto" w:fill="auto"/>
            <w:vAlign w:val="center"/>
            <w:hideMark/>
          </w:tcPr>
          <w:p w14:paraId="21DDF516" w14:textId="77777777" w:rsidR="00721D37" w:rsidRPr="00721D37" w:rsidRDefault="00721D37" w:rsidP="00721D37">
            <w:pPr>
              <w:spacing w:after="0" w:line="240" w:lineRule="auto"/>
              <w:jc w:val="right"/>
              <w:rPr>
                <w:rFonts w:ascii="Calibri" w:eastAsia="Times New Roman" w:hAnsi="Calibri" w:cs="Times New Roman"/>
                <w:color w:val="000000"/>
                <w:sz w:val="22"/>
              </w:rPr>
            </w:pPr>
            <w:r w:rsidRPr="00721D37">
              <w:rPr>
                <w:rFonts w:ascii="Calibri" w:eastAsia="Times New Roman" w:hAnsi="Calibri" w:cs="Times New Roman"/>
                <w:color w:val="000000"/>
                <w:sz w:val="22"/>
              </w:rPr>
              <w:t>82.5</w:t>
            </w:r>
          </w:p>
        </w:tc>
        <w:tc>
          <w:tcPr>
            <w:tcW w:w="5791" w:type="dxa"/>
            <w:tcBorders>
              <w:top w:val="nil"/>
              <w:left w:val="nil"/>
              <w:bottom w:val="single" w:sz="8" w:space="0" w:color="1F497D"/>
              <w:right w:val="single" w:sz="4" w:space="0" w:color="4F81BD" w:themeColor="accent1"/>
            </w:tcBorders>
            <w:shd w:val="clear" w:color="auto" w:fill="auto"/>
            <w:vAlign w:val="center"/>
            <w:hideMark/>
          </w:tcPr>
          <w:p w14:paraId="5B10015E" w14:textId="68C08892" w:rsidR="00721D37" w:rsidRPr="00721D37" w:rsidRDefault="00721D37" w:rsidP="00721D37">
            <w:pPr>
              <w:spacing w:after="0" w:line="240" w:lineRule="auto"/>
              <w:rPr>
                <w:rFonts w:ascii="Calibri" w:eastAsia="Times New Roman" w:hAnsi="Calibri" w:cs="Times New Roman"/>
                <w:color w:val="000000"/>
                <w:sz w:val="22"/>
              </w:rPr>
            </w:pPr>
            <w:r w:rsidRPr="00721D37">
              <w:rPr>
                <w:rFonts w:ascii="Calibri" w:eastAsia="Times New Roman" w:hAnsi="Calibri" w:cs="Times New Roman"/>
                <w:color w:val="000000"/>
                <w:sz w:val="22"/>
              </w:rPr>
              <w:t>System Usability Score</w:t>
            </w:r>
            <w:r w:rsidR="00037301">
              <w:rPr>
                <w:rFonts w:ascii="Calibri" w:eastAsia="Times New Roman" w:hAnsi="Calibri" w:cs="Times New Roman"/>
                <w:color w:val="000000"/>
                <w:sz w:val="22"/>
              </w:rPr>
              <w:t>.</w:t>
            </w:r>
          </w:p>
        </w:tc>
      </w:tr>
    </w:tbl>
    <w:p w14:paraId="419DB36D" w14:textId="77777777" w:rsidR="00520700" w:rsidRDefault="00520700" w:rsidP="00520700">
      <w:pPr>
        <w:pStyle w:val="Caption"/>
        <w:jc w:val="center"/>
      </w:pPr>
      <w:r>
        <w:t xml:space="preserve">Table </w:t>
      </w:r>
      <w:fldSimple w:instr=" SEQ Table \* ARABIC ">
        <w:r w:rsidR="00403BE5">
          <w:rPr>
            <w:noProof/>
          </w:rPr>
          <w:t>3</w:t>
        </w:r>
      </w:fldSimple>
      <w:r>
        <w:t>: Performance Measures Overview</w:t>
      </w:r>
    </w:p>
    <w:p w14:paraId="482E9DEC" w14:textId="58969A39" w:rsidR="005E66F8" w:rsidRDefault="00520700" w:rsidP="00E0421E">
      <w:pPr>
        <w:pStyle w:val="Heading1"/>
        <w:rPr>
          <w:rStyle w:val="Heading1Char"/>
          <w:b/>
        </w:rPr>
      </w:pPr>
      <w:r>
        <w:rPr>
          <w:rFonts w:ascii="Calibri" w:hAnsi="Calibri" w:cs="Calibri"/>
          <w:i/>
          <w:iCs/>
          <w:color w:val="1F497D"/>
          <w:sz w:val="20"/>
          <w:szCs w:val="20"/>
        </w:rPr>
        <w:br w:type="page"/>
      </w:r>
      <w:bookmarkStart w:id="77" w:name="_Toc443556358"/>
      <w:r w:rsidR="005E66F8">
        <w:rPr>
          <w:rStyle w:val="Heading1Char"/>
          <w:b/>
        </w:rPr>
        <w:lastRenderedPageBreak/>
        <w:t>Satisfaction</w:t>
      </w:r>
      <w:bookmarkEnd w:id="77"/>
    </w:p>
    <w:p w14:paraId="3F6D3183" w14:textId="0E66C31B" w:rsidR="005E66F8" w:rsidRDefault="005E66F8" w:rsidP="005E66F8">
      <w:r>
        <w:t xml:space="preserve">Participants completed the System Usability Scale (SUS) questionnaire (see </w:t>
      </w:r>
      <w:hyperlink w:anchor="_Appendix_E:_System" w:history="1">
        <w:r w:rsidRPr="005E66F8">
          <w:rPr>
            <w:rStyle w:val="Hyperlink"/>
          </w:rPr>
          <w:t xml:space="preserve">Appendix </w:t>
        </w:r>
        <w:r>
          <w:rPr>
            <w:rStyle w:val="Hyperlink"/>
          </w:rPr>
          <w:t>E</w:t>
        </w:r>
      </w:hyperlink>
      <w:r>
        <w:t xml:space="preserve">) at the end of their sessions.  The SUS is a reliable and valid measure of system satisfaction.  SUS scores range from 0 – 100. </w:t>
      </w:r>
      <w:proofErr w:type="spellStart"/>
      <w:r>
        <w:t>Sauro</w:t>
      </w:r>
      <w:proofErr w:type="spellEnd"/>
      <w:ins w:id="78" w:author="Author">
        <w:r w:rsidR="00507DAE">
          <w:rPr>
            <w:rStyle w:val="FootnoteReference"/>
          </w:rPr>
          <w:footnoteRef/>
        </w:r>
        <w:r w:rsidR="00507DAE">
          <w:t xml:space="preserve"> </w:t>
        </w:r>
      </w:ins>
      <w:r>
        <w:t xml:space="preserve">reports that the average SUS score from 500 studies across various products </w:t>
      </w:r>
      <w:r w:rsidR="00037301">
        <w:t>(</w:t>
      </w:r>
      <w:r>
        <w:t>e.g., websites, cell phones, enterprise systems</w:t>
      </w:r>
      <w:r w:rsidR="00037301">
        <w:t>)</w:t>
      </w:r>
      <w:r>
        <w:t xml:space="preserve"> and across different industries is a 68.  A SUS score above a 68 is considered above average and anything below 68 is below average. Broadly interpreted, scores under 68 represents systems with below average usability; scores over 68 would be considered above average.</w:t>
      </w:r>
    </w:p>
    <w:p w14:paraId="5B115311" w14:textId="3E5FD0CD" w:rsidR="005E66F8" w:rsidRDefault="005E66F8" w:rsidP="005E66F8">
      <w:r>
        <w:t>The SUS questionnaire measures “perceived ease-of use,” when taken directly after testing or exposure to its subject.  It is the participant</w:t>
      </w:r>
      <w:r w:rsidR="00864E19">
        <w:t>’</w:t>
      </w:r>
      <w:r>
        <w:t xml:space="preserve">s “subjective view of the usability of the system.”   </w:t>
      </w:r>
      <w:r w:rsidR="00864E19">
        <w:t>It</w:t>
      </w:r>
      <w:r>
        <w:t xml:space="preserve"> is a measure of the sentiment toward the system, not the objective experience. Participants can and will rate something as easy a</w:t>
      </w:r>
      <w:r w:rsidR="00442195">
        <w:t xml:space="preserve">fter consistently failing tasks. </w:t>
      </w:r>
      <w:r>
        <w:t xml:space="preserve">As such, the SUS is not diagnostic and should not be taken out of context of the other usability metrics collected </w:t>
      </w:r>
      <w:r w:rsidR="00864E19">
        <w:t>during</w:t>
      </w:r>
      <w:r>
        <w:t xml:space="preserve"> testing. </w:t>
      </w:r>
    </w:p>
    <w:p w14:paraId="42ACA345" w14:textId="1427D779" w:rsidR="005E66F8" w:rsidRPr="005E66F8" w:rsidRDefault="005E66F8" w:rsidP="005E66F8">
      <w:pPr>
        <w:rPr>
          <w:b/>
        </w:rPr>
      </w:pPr>
      <w:r>
        <w:t xml:space="preserve">Based on the SUS findings collected during the usability test session, subjective satisfaction with the system (based on performance </w:t>
      </w:r>
      <w:r w:rsidR="00864E19">
        <w:t xml:space="preserve">of </w:t>
      </w:r>
      <w:r>
        <w:t xml:space="preserve">tasks in the session) was </w:t>
      </w:r>
      <w:r w:rsidR="004F3E4B">
        <w:rPr>
          <w:b/>
        </w:rPr>
        <w:t>82.5 (SD=6.7</w:t>
      </w:r>
      <w:r w:rsidRPr="005E66F8">
        <w:rPr>
          <w:b/>
        </w:rPr>
        <w:t>).</w:t>
      </w:r>
      <w:r>
        <w:t xml:space="preserve">  Scores ranged considerably from test to test and there were </w:t>
      </w:r>
      <w:r w:rsidR="002758C0">
        <w:t>five</w:t>
      </w:r>
      <w:r>
        <w:t xml:space="preserve"> outliers, with extremely low and </w:t>
      </w:r>
      <w:ins w:id="79" w:author="Author">
        <w:r w:rsidR="007C2E43">
          <w:t xml:space="preserve">extremely </w:t>
        </w:r>
      </w:ins>
      <w:r>
        <w:t>high SUS scores. The SUS score</w:t>
      </w:r>
      <w:r w:rsidR="00037301">
        <w:t>,</w:t>
      </w:r>
      <w:r>
        <w:t xml:space="preserve"> including these outliers</w:t>
      </w:r>
      <w:r w:rsidR="00037301">
        <w:t>,</w:t>
      </w:r>
      <w:r>
        <w:t xml:space="preserve"> was </w:t>
      </w:r>
      <w:r w:rsidR="004F3E4B">
        <w:t>81.6</w:t>
      </w:r>
      <w:r>
        <w:t xml:space="preserve"> (SD=</w:t>
      </w:r>
      <w:r w:rsidR="004F3E4B">
        <w:t>13.3</w:t>
      </w:r>
      <w:r>
        <w:t xml:space="preserve">). </w:t>
      </w:r>
      <w:r w:rsidRPr="005E66F8">
        <w:rPr>
          <w:b/>
        </w:rPr>
        <w:t>This SUS score indicates a</w:t>
      </w:r>
      <w:r w:rsidR="00546FBA">
        <w:rPr>
          <w:b/>
        </w:rPr>
        <w:t>n</w:t>
      </w:r>
      <w:r w:rsidRPr="005E66F8">
        <w:rPr>
          <w:b/>
        </w:rPr>
        <w:t xml:space="preserve"> </w:t>
      </w:r>
      <w:r w:rsidR="00546FBA">
        <w:rPr>
          <w:b/>
        </w:rPr>
        <w:t>above</w:t>
      </w:r>
      <w:r w:rsidRPr="005E66F8">
        <w:rPr>
          <w:b/>
        </w:rPr>
        <w:t xml:space="preserve"> average satisfaction ranking.</w:t>
      </w:r>
    </w:p>
    <w:p w14:paraId="74005DB6" w14:textId="72593B71" w:rsidR="005E66F8" w:rsidRDefault="00C02274" w:rsidP="005E66F8">
      <w:pPr>
        <w:keepNext/>
        <w:jc w:val="center"/>
      </w:pPr>
      <w:r>
        <w:rPr>
          <w:noProof/>
        </w:rPr>
        <w:drawing>
          <wp:inline distT="0" distB="0" distL="0" distR="0" wp14:anchorId="644A5D94" wp14:editId="02096CD8">
            <wp:extent cx="5943600" cy="2939415"/>
            <wp:effectExtent l="0" t="0" r="19050" b="133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18128A" w14:textId="1DCB9B08" w:rsidR="005E66F8" w:rsidRDefault="005E66F8" w:rsidP="005E66F8">
      <w:pPr>
        <w:pStyle w:val="Caption"/>
        <w:jc w:val="center"/>
      </w:pPr>
      <w:bookmarkStart w:id="80" w:name="_Toc443394964"/>
      <w:r>
        <w:t>Figure</w:t>
      </w:r>
      <w:ins w:id="81" w:author="Author">
        <w:r w:rsidR="00507DAE">
          <w:t xml:space="preserve"> 12</w:t>
        </w:r>
      </w:ins>
      <w:r>
        <w:t>: System Usability Scale (SUS) scatter plo</w:t>
      </w:r>
      <w:r w:rsidR="00A23D42">
        <w:t>t</w:t>
      </w:r>
      <w:bookmarkEnd w:id="80"/>
    </w:p>
    <w:p w14:paraId="2F8C290D" w14:textId="77777777" w:rsidR="007C4CF8" w:rsidRDefault="007C4CF8" w:rsidP="007C4CF8">
      <w:r>
        <w:lastRenderedPageBreak/>
        <w:t>The SUS scores were examined against participant demographics to determine if self-ass</w:t>
      </w:r>
      <w:r w:rsidR="00DB5247">
        <w:t>ess</w:t>
      </w:r>
      <w:r>
        <w:t xml:space="preserve">ed familiarity with desktop computers and/or usage of the </w:t>
      </w:r>
      <w:proofErr w:type="spellStart"/>
      <w:r w:rsidR="00DB5247">
        <w:t>MyHealth</w:t>
      </w:r>
      <w:r w:rsidR="00DB5247" w:rsidRPr="00E84EDB">
        <w:rPr>
          <w:b/>
          <w:i/>
        </w:rPr>
        <w:t>e</w:t>
      </w:r>
      <w:r w:rsidR="00DB5247">
        <w:rPr>
          <w:i/>
        </w:rPr>
        <w:t>V</w:t>
      </w:r>
      <w:r w:rsidR="00DB5247">
        <w:t>et</w:t>
      </w:r>
      <w:proofErr w:type="spellEnd"/>
      <w:r>
        <w:t xml:space="preserve"> website correlated with the participants</w:t>
      </w:r>
      <w:r w:rsidR="00DB5247">
        <w:t>’</w:t>
      </w:r>
      <w:r>
        <w:t xml:space="preserve"> level of satisfaction with the site.</w:t>
      </w:r>
    </w:p>
    <w:tbl>
      <w:tblPr>
        <w:tblW w:w="8120"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2360"/>
        <w:gridCol w:w="1020"/>
        <w:gridCol w:w="2120"/>
        <w:gridCol w:w="2620"/>
      </w:tblGrid>
      <w:tr w:rsidR="009351CB" w:rsidRPr="009351CB" w14:paraId="4A81F3B5" w14:textId="77777777" w:rsidTr="007D1BFF">
        <w:trPr>
          <w:trHeight w:val="900"/>
          <w:jc w:val="center"/>
        </w:trPr>
        <w:tc>
          <w:tcPr>
            <w:tcW w:w="2360" w:type="dxa"/>
            <w:shd w:val="clear" w:color="4F81BD" w:fill="4F81BD"/>
            <w:vAlign w:val="bottom"/>
            <w:hideMark/>
          </w:tcPr>
          <w:p w14:paraId="2F0FA74C" w14:textId="77777777"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Session/Participant</w:t>
            </w:r>
          </w:p>
        </w:tc>
        <w:tc>
          <w:tcPr>
            <w:tcW w:w="1020" w:type="dxa"/>
            <w:shd w:val="clear" w:color="4F81BD" w:fill="4F81BD"/>
            <w:vAlign w:val="bottom"/>
            <w:hideMark/>
          </w:tcPr>
          <w:p w14:paraId="0691E4B5" w14:textId="77777777"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SUS Score</w:t>
            </w:r>
          </w:p>
        </w:tc>
        <w:tc>
          <w:tcPr>
            <w:tcW w:w="2120" w:type="dxa"/>
            <w:shd w:val="clear" w:color="4F81BD" w:fill="4F81BD"/>
            <w:hideMark/>
          </w:tcPr>
          <w:p w14:paraId="25FF9BEB" w14:textId="77777777"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 xml:space="preserve">How often do you use </w:t>
            </w:r>
            <w:proofErr w:type="spellStart"/>
            <w:r w:rsidRPr="009351CB">
              <w:rPr>
                <w:rFonts w:ascii="Calibri" w:eastAsia="Times New Roman" w:hAnsi="Calibri" w:cs="Times New Roman"/>
                <w:b/>
                <w:bCs/>
                <w:color w:val="FFFFFF"/>
                <w:sz w:val="22"/>
              </w:rPr>
              <w:t>MyHealtheVet</w:t>
            </w:r>
            <w:proofErr w:type="spellEnd"/>
            <w:r w:rsidRPr="009351CB">
              <w:rPr>
                <w:rFonts w:ascii="Calibri" w:eastAsia="Times New Roman" w:hAnsi="Calibri" w:cs="Times New Roman"/>
                <w:b/>
                <w:bCs/>
                <w:color w:val="FFFFFF"/>
                <w:sz w:val="22"/>
              </w:rPr>
              <w:t>?</w:t>
            </w:r>
          </w:p>
        </w:tc>
        <w:tc>
          <w:tcPr>
            <w:tcW w:w="2620" w:type="dxa"/>
            <w:shd w:val="clear" w:color="4F81BD" w:fill="4F81BD"/>
            <w:vAlign w:val="bottom"/>
            <w:hideMark/>
          </w:tcPr>
          <w:p w14:paraId="5A0D47A2" w14:textId="77777777"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What is your level of familiarity with using a Desktop computer?</w:t>
            </w:r>
          </w:p>
        </w:tc>
      </w:tr>
      <w:tr w:rsidR="003A15E2" w:rsidRPr="009351CB" w14:paraId="26C51ADC" w14:textId="77777777" w:rsidTr="00E50290">
        <w:trPr>
          <w:trHeight w:val="300"/>
          <w:jc w:val="center"/>
        </w:trPr>
        <w:tc>
          <w:tcPr>
            <w:tcW w:w="2360" w:type="dxa"/>
            <w:shd w:val="clear" w:color="DCE6F1" w:fill="DCE6F1"/>
            <w:noWrap/>
            <w:vAlign w:val="bottom"/>
            <w:hideMark/>
          </w:tcPr>
          <w:p w14:paraId="766F4922" w14:textId="4BF2039B"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w:t>
            </w:r>
            <w:r>
              <w:rPr>
                <w:rFonts w:ascii="Calibri" w:eastAsia="Times New Roman" w:hAnsi="Calibri" w:cs="Times New Roman"/>
                <w:color w:val="000000"/>
                <w:sz w:val="22"/>
              </w:rPr>
              <w:t xml:space="preserve"> 2</w:t>
            </w:r>
          </w:p>
        </w:tc>
        <w:tc>
          <w:tcPr>
            <w:tcW w:w="1020" w:type="dxa"/>
            <w:shd w:val="clear" w:color="DCE6F1" w:fill="DCE6F1"/>
            <w:noWrap/>
            <w:hideMark/>
          </w:tcPr>
          <w:p w14:paraId="26558A26" w14:textId="0A7DFE7A"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87.5</w:t>
            </w:r>
          </w:p>
        </w:tc>
        <w:tc>
          <w:tcPr>
            <w:tcW w:w="2120" w:type="dxa"/>
            <w:shd w:val="clear" w:color="DCE6F1" w:fill="DCE6F1"/>
            <w:noWrap/>
            <w:hideMark/>
          </w:tcPr>
          <w:p w14:paraId="3AA1A3C1" w14:textId="212D9928"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noWrap/>
            <w:hideMark/>
          </w:tcPr>
          <w:p w14:paraId="6613F5AF" w14:textId="0752130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Advanced</w:t>
            </w:r>
          </w:p>
        </w:tc>
      </w:tr>
      <w:tr w:rsidR="003A15E2" w:rsidRPr="009351CB" w14:paraId="077A9723" w14:textId="77777777" w:rsidTr="00E50290">
        <w:trPr>
          <w:trHeight w:val="300"/>
          <w:jc w:val="center"/>
        </w:trPr>
        <w:tc>
          <w:tcPr>
            <w:tcW w:w="2360" w:type="dxa"/>
            <w:shd w:val="clear" w:color="auto" w:fill="auto"/>
            <w:noWrap/>
            <w:vAlign w:val="bottom"/>
            <w:hideMark/>
          </w:tcPr>
          <w:p w14:paraId="72A42D0E" w14:textId="5F04A415"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3</w:t>
            </w:r>
          </w:p>
        </w:tc>
        <w:tc>
          <w:tcPr>
            <w:tcW w:w="1020" w:type="dxa"/>
            <w:shd w:val="clear" w:color="auto" w:fill="auto"/>
            <w:noWrap/>
            <w:hideMark/>
          </w:tcPr>
          <w:p w14:paraId="1F6168B3" w14:textId="4FC55BF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87.5</w:t>
            </w:r>
          </w:p>
        </w:tc>
        <w:tc>
          <w:tcPr>
            <w:tcW w:w="2120" w:type="dxa"/>
            <w:shd w:val="clear" w:color="auto" w:fill="auto"/>
            <w:hideMark/>
          </w:tcPr>
          <w:p w14:paraId="76FA632E" w14:textId="15C680BD"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Weekly</w:t>
            </w:r>
          </w:p>
        </w:tc>
        <w:tc>
          <w:tcPr>
            <w:tcW w:w="2620" w:type="dxa"/>
            <w:shd w:val="clear" w:color="auto" w:fill="auto"/>
            <w:hideMark/>
          </w:tcPr>
          <w:p w14:paraId="7EBBD8D6" w14:textId="5735FB7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Advanced</w:t>
            </w:r>
          </w:p>
        </w:tc>
      </w:tr>
      <w:tr w:rsidR="003A15E2" w:rsidRPr="009351CB" w14:paraId="488638F2" w14:textId="77777777" w:rsidTr="00E50290">
        <w:trPr>
          <w:trHeight w:val="300"/>
          <w:jc w:val="center"/>
        </w:trPr>
        <w:tc>
          <w:tcPr>
            <w:tcW w:w="2360" w:type="dxa"/>
            <w:shd w:val="clear" w:color="DCE6F1" w:fill="DCE6F1"/>
            <w:noWrap/>
            <w:vAlign w:val="bottom"/>
            <w:hideMark/>
          </w:tcPr>
          <w:p w14:paraId="0504C3E7" w14:textId="37C862FE"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4</w:t>
            </w:r>
          </w:p>
        </w:tc>
        <w:tc>
          <w:tcPr>
            <w:tcW w:w="1020" w:type="dxa"/>
            <w:shd w:val="clear" w:color="DCE6F1" w:fill="DCE6F1"/>
            <w:noWrap/>
            <w:hideMark/>
          </w:tcPr>
          <w:p w14:paraId="22DC3283" w14:textId="79181A0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77.5</w:t>
            </w:r>
          </w:p>
        </w:tc>
        <w:tc>
          <w:tcPr>
            <w:tcW w:w="2120" w:type="dxa"/>
            <w:shd w:val="clear" w:color="DCE6F1" w:fill="DCE6F1"/>
            <w:hideMark/>
          </w:tcPr>
          <w:p w14:paraId="748A8AE7" w14:textId="34070C19"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hideMark/>
          </w:tcPr>
          <w:p w14:paraId="01FFAC6B" w14:textId="750669AD"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3033C0E7" w14:textId="77777777" w:rsidTr="00E50290">
        <w:trPr>
          <w:trHeight w:val="300"/>
          <w:jc w:val="center"/>
        </w:trPr>
        <w:tc>
          <w:tcPr>
            <w:tcW w:w="2360" w:type="dxa"/>
            <w:shd w:val="clear" w:color="auto" w:fill="auto"/>
            <w:noWrap/>
            <w:vAlign w:val="bottom"/>
            <w:hideMark/>
          </w:tcPr>
          <w:p w14:paraId="60437EF8" w14:textId="66543A32"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5</w:t>
            </w:r>
          </w:p>
        </w:tc>
        <w:tc>
          <w:tcPr>
            <w:tcW w:w="1020" w:type="dxa"/>
            <w:shd w:val="clear" w:color="auto" w:fill="auto"/>
            <w:noWrap/>
            <w:hideMark/>
          </w:tcPr>
          <w:p w14:paraId="186AE5E2" w14:textId="2167CC97"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97.5</w:t>
            </w:r>
          </w:p>
        </w:tc>
        <w:tc>
          <w:tcPr>
            <w:tcW w:w="2120" w:type="dxa"/>
            <w:shd w:val="clear" w:color="auto" w:fill="auto"/>
            <w:hideMark/>
          </w:tcPr>
          <w:p w14:paraId="5801D742" w14:textId="6493FCCA"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Weekly</w:t>
            </w:r>
          </w:p>
        </w:tc>
        <w:tc>
          <w:tcPr>
            <w:tcW w:w="2620" w:type="dxa"/>
            <w:shd w:val="clear" w:color="auto" w:fill="auto"/>
            <w:hideMark/>
          </w:tcPr>
          <w:p w14:paraId="59ABD5BE" w14:textId="3205A475"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Advanced</w:t>
            </w:r>
          </w:p>
        </w:tc>
      </w:tr>
      <w:tr w:rsidR="003A15E2" w:rsidRPr="009351CB" w14:paraId="08073E54" w14:textId="77777777" w:rsidTr="00E50290">
        <w:trPr>
          <w:trHeight w:val="300"/>
          <w:jc w:val="center"/>
        </w:trPr>
        <w:tc>
          <w:tcPr>
            <w:tcW w:w="2360" w:type="dxa"/>
            <w:shd w:val="clear" w:color="DCE6F1" w:fill="DCE6F1"/>
            <w:noWrap/>
            <w:vAlign w:val="bottom"/>
            <w:hideMark/>
          </w:tcPr>
          <w:p w14:paraId="4C7C2074" w14:textId="473D2E74"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6</w:t>
            </w:r>
          </w:p>
        </w:tc>
        <w:tc>
          <w:tcPr>
            <w:tcW w:w="1020" w:type="dxa"/>
            <w:shd w:val="clear" w:color="DCE6F1" w:fill="DCE6F1"/>
            <w:noWrap/>
            <w:hideMark/>
          </w:tcPr>
          <w:p w14:paraId="50F5E75E" w14:textId="4626172E"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50</w:t>
            </w:r>
          </w:p>
        </w:tc>
        <w:tc>
          <w:tcPr>
            <w:tcW w:w="2120" w:type="dxa"/>
            <w:shd w:val="clear" w:color="DCE6F1" w:fill="DCE6F1"/>
            <w:hideMark/>
          </w:tcPr>
          <w:p w14:paraId="04B9EA34" w14:textId="1FAD2354"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Monthly</w:t>
            </w:r>
          </w:p>
        </w:tc>
        <w:tc>
          <w:tcPr>
            <w:tcW w:w="2620" w:type="dxa"/>
            <w:shd w:val="clear" w:color="DCE6F1" w:fill="DCE6F1"/>
            <w:hideMark/>
          </w:tcPr>
          <w:p w14:paraId="6B5A7354" w14:textId="40ECE546"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20B1568D" w14:textId="77777777" w:rsidTr="00E50290">
        <w:trPr>
          <w:trHeight w:val="300"/>
          <w:jc w:val="center"/>
        </w:trPr>
        <w:tc>
          <w:tcPr>
            <w:tcW w:w="2360" w:type="dxa"/>
            <w:shd w:val="clear" w:color="auto" w:fill="auto"/>
            <w:noWrap/>
            <w:vAlign w:val="bottom"/>
            <w:hideMark/>
          </w:tcPr>
          <w:p w14:paraId="18EEC3B5" w14:textId="5CB5A9F3"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7</w:t>
            </w:r>
          </w:p>
        </w:tc>
        <w:tc>
          <w:tcPr>
            <w:tcW w:w="1020" w:type="dxa"/>
            <w:shd w:val="clear" w:color="auto" w:fill="auto"/>
            <w:noWrap/>
            <w:hideMark/>
          </w:tcPr>
          <w:p w14:paraId="1AD6AA28" w14:textId="3A9EB0D2"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82.5</w:t>
            </w:r>
          </w:p>
        </w:tc>
        <w:tc>
          <w:tcPr>
            <w:tcW w:w="2120" w:type="dxa"/>
            <w:shd w:val="clear" w:color="auto" w:fill="auto"/>
            <w:hideMark/>
          </w:tcPr>
          <w:p w14:paraId="384A8B3C" w14:textId="030B616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auto" w:fill="auto"/>
            <w:hideMark/>
          </w:tcPr>
          <w:p w14:paraId="1ECC5A4F" w14:textId="24F9A051"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Basic</w:t>
            </w:r>
          </w:p>
        </w:tc>
      </w:tr>
      <w:tr w:rsidR="003A15E2" w:rsidRPr="009351CB" w14:paraId="29D3B5BC" w14:textId="77777777" w:rsidTr="00E50290">
        <w:trPr>
          <w:trHeight w:val="300"/>
          <w:jc w:val="center"/>
        </w:trPr>
        <w:tc>
          <w:tcPr>
            <w:tcW w:w="2360" w:type="dxa"/>
            <w:shd w:val="clear" w:color="DCE6F1" w:fill="DCE6F1"/>
            <w:noWrap/>
            <w:vAlign w:val="bottom"/>
            <w:hideMark/>
          </w:tcPr>
          <w:p w14:paraId="4E522E7F" w14:textId="4F77E766"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8</w:t>
            </w:r>
          </w:p>
        </w:tc>
        <w:tc>
          <w:tcPr>
            <w:tcW w:w="1020" w:type="dxa"/>
            <w:shd w:val="clear" w:color="DCE6F1" w:fill="DCE6F1"/>
            <w:noWrap/>
            <w:hideMark/>
          </w:tcPr>
          <w:p w14:paraId="41CE9EB8" w14:textId="096D455E"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82.5</w:t>
            </w:r>
          </w:p>
        </w:tc>
        <w:tc>
          <w:tcPr>
            <w:tcW w:w="2120" w:type="dxa"/>
            <w:shd w:val="clear" w:color="DCE6F1" w:fill="DCE6F1"/>
            <w:hideMark/>
          </w:tcPr>
          <w:p w14:paraId="2EABD7DB" w14:textId="7673F15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hideMark/>
          </w:tcPr>
          <w:p w14:paraId="1184AC53" w14:textId="581496B3"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4DC61274" w14:textId="77777777" w:rsidTr="00E50290">
        <w:trPr>
          <w:trHeight w:val="300"/>
          <w:jc w:val="center"/>
        </w:trPr>
        <w:tc>
          <w:tcPr>
            <w:tcW w:w="2360" w:type="dxa"/>
            <w:shd w:val="clear" w:color="auto" w:fill="auto"/>
            <w:noWrap/>
            <w:vAlign w:val="bottom"/>
            <w:hideMark/>
          </w:tcPr>
          <w:p w14:paraId="39EFAF02" w14:textId="68CED192"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9</w:t>
            </w:r>
          </w:p>
        </w:tc>
        <w:tc>
          <w:tcPr>
            <w:tcW w:w="1020" w:type="dxa"/>
            <w:shd w:val="clear" w:color="auto" w:fill="auto"/>
            <w:noWrap/>
            <w:hideMark/>
          </w:tcPr>
          <w:p w14:paraId="3B19C508" w14:textId="7B43FFDD"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77.5</w:t>
            </w:r>
          </w:p>
        </w:tc>
        <w:tc>
          <w:tcPr>
            <w:tcW w:w="2120" w:type="dxa"/>
            <w:shd w:val="clear" w:color="auto" w:fill="auto"/>
            <w:hideMark/>
          </w:tcPr>
          <w:p w14:paraId="66A88D8F" w14:textId="6723EC39"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Monthly</w:t>
            </w:r>
          </w:p>
        </w:tc>
        <w:tc>
          <w:tcPr>
            <w:tcW w:w="2620" w:type="dxa"/>
            <w:shd w:val="clear" w:color="auto" w:fill="auto"/>
            <w:hideMark/>
          </w:tcPr>
          <w:p w14:paraId="6B4B95FE" w14:textId="20E1FA01"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Basic</w:t>
            </w:r>
          </w:p>
        </w:tc>
      </w:tr>
      <w:tr w:rsidR="003A15E2" w:rsidRPr="009351CB" w14:paraId="7659FF0D" w14:textId="77777777" w:rsidTr="00E50290">
        <w:trPr>
          <w:trHeight w:val="300"/>
          <w:jc w:val="center"/>
        </w:trPr>
        <w:tc>
          <w:tcPr>
            <w:tcW w:w="2360" w:type="dxa"/>
            <w:shd w:val="clear" w:color="DCE6F1" w:fill="DCE6F1"/>
            <w:noWrap/>
            <w:vAlign w:val="bottom"/>
            <w:hideMark/>
          </w:tcPr>
          <w:p w14:paraId="42BEDC9C" w14:textId="748EE350"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 xml:space="preserve">Session </w:t>
            </w:r>
            <w:r>
              <w:rPr>
                <w:rFonts w:ascii="Calibri" w:eastAsia="Times New Roman" w:hAnsi="Calibri" w:cs="Times New Roman"/>
                <w:color w:val="000000"/>
                <w:sz w:val="22"/>
              </w:rPr>
              <w:t>10</w:t>
            </w:r>
          </w:p>
        </w:tc>
        <w:tc>
          <w:tcPr>
            <w:tcW w:w="1020" w:type="dxa"/>
            <w:shd w:val="clear" w:color="DCE6F1" w:fill="DCE6F1"/>
            <w:noWrap/>
            <w:hideMark/>
          </w:tcPr>
          <w:p w14:paraId="2F2218CD" w14:textId="0E4B7D8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87.5</w:t>
            </w:r>
          </w:p>
        </w:tc>
        <w:tc>
          <w:tcPr>
            <w:tcW w:w="2120" w:type="dxa"/>
            <w:shd w:val="clear" w:color="DCE6F1" w:fill="DCE6F1"/>
            <w:hideMark/>
          </w:tcPr>
          <w:p w14:paraId="4A1E38EE" w14:textId="379359F7"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Monthly</w:t>
            </w:r>
          </w:p>
        </w:tc>
        <w:tc>
          <w:tcPr>
            <w:tcW w:w="2620" w:type="dxa"/>
            <w:shd w:val="clear" w:color="DCE6F1" w:fill="DCE6F1"/>
            <w:hideMark/>
          </w:tcPr>
          <w:p w14:paraId="047ACEBE" w14:textId="06436F4E"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276CA9DA" w14:textId="77777777" w:rsidTr="00E50290">
        <w:trPr>
          <w:trHeight w:val="300"/>
          <w:jc w:val="center"/>
        </w:trPr>
        <w:tc>
          <w:tcPr>
            <w:tcW w:w="2360" w:type="dxa"/>
            <w:shd w:val="clear" w:color="auto" w:fill="auto"/>
            <w:noWrap/>
            <w:vAlign w:val="bottom"/>
            <w:hideMark/>
          </w:tcPr>
          <w:p w14:paraId="759A801E" w14:textId="0785E632"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1</w:t>
            </w:r>
          </w:p>
        </w:tc>
        <w:tc>
          <w:tcPr>
            <w:tcW w:w="1020" w:type="dxa"/>
            <w:shd w:val="clear" w:color="auto" w:fill="auto"/>
            <w:noWrap/>
            <w:hideMark/>
          </w:tcPr>
          <w:p w14:paraId="4331FC67" w14:textId="409AF663"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72.5</w:t>
            </w:r>
          </w:p>
        </w:tc>
        <w:tc>
          <w:tcPr>
            <w:tcW w:w="2120" w:type="dxa"/>
            <w:shd w:val="clear" w:color="auto" w:fill="auto"/>
            <w:hideMark/>
          </w:tcPr>
          <w:p w14:paraId="6FACDED8" w14:textId="355FBD9E"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Weekly</w:t>
            </w:r>
          </w:p>
        </w:tc>
        <w:tc>
          <w:tcPr>
            <w:tcW w:w="2620" w:type="dxa"/>
            <w:shd w:val="clear" w:color="auto" w:fill="auto"/>
            <w:hideMark/>
          </w:tcPr>
          <w:p w14:paraId="55EE0618" w14:textId="159F46B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Advanced</w:t>
            </w:r>
          </w:p>
        </w:tc>
      </w:tr>
      <w:tr w:rsidR="003A15E2" w:rsidRPr="009351CB" w14:paraId="249005CB" w14:textId="77777777" w:rsidTr="00E50290">
        <w:trPr>
          <w:trHeight w:val="300"/>
          <w:jc w:val="center"/>
        </w:trPr>
        <w:tc>
          <w:tcPr>
            <w:tcW w:w="2360" w:type="dxa"/>
            <w:shd w:val="clear" w:color="DCE6F1" w:fill="DCE6F1"/>
            <w:noWrap/>
            <w:vAlign w:val="bottom"/>
            <w:hideMark/>
          </w:tcPr>
          <w:p w14:paraId="0EBCCF97" w14:textId="4D6EAB39"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2</w:t>
            </w:r>
          </w:p>
        </w:tc>
        <w:tc>
          <w:tcPr>
            <w:tcW w:w="1020" w:type="dxa"/>
            <w:shd w:val="clear" w:color="DCE6F1" w:fill="DCE6F1"/>
            <w:noWrap/>
            <w:hideMark/>
          </w:tcPr>
          <w:p w14:paraId="7C747A97" w14:textId="3D3DE0CC"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82.5</w:t>
            </w:r>
          </w:p>
        </w:tc>
        <w:tc>
          <w:tcPr>
            <w:tcW w:w="2120" w:type="dxa"/>
            <w:shd w:val="clear" w:color="DCE6F1" w:fill="DCE6F1"/>
            <w:hideMark/>
          </w:tcPr>
          <w:p w14:paraId="1B8FEF8A" w14:textId="7B9B1707"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hideMark/>
          </w:tcPr>
          <w:p w14:paraId="7BE53E32" w14:textId="69406B9D"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3CA1ADFD" w14:textId="77777777" w:rsidTr="00E50290">
        <w:trPr>
          <w:trHeight w:val="300"/>
          <w:jc w:val="center"/>
        </w:trPr>
        <w:tc>
          <w:tcPr>
            <w:tcW w:w="2360" w:type="dxa"/>
            <w:shd w:val="clear" w:color="auto" w:fill="auto"/>
            <w:noWrap/>
            <w:vAlign w:val="bottom"/>
            <w:hideMark/>
          </w:tcPr>
          <w:p w14:paraId="443AF983" w14:textId="3685E524"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3</w:t>
            </w:r>
          </w:p>
        </w:tc>
        <w:tc>
          <w:tcPr>
            <w:tcW w:w="1020" w:type="dxa"/>
            <w:shd w:val="clear" w:color="auto" w:fill="auto"/>
            <w:noWrap/>
            <w:hideMark/>
          </w:tcPr>
          <w:p w14:paraId="2582FC58" w14:textId="4FED9987"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55</w:t>
            </w:r>
          </w:p>
        </w:tc>
        <w:tc>
          <w:tcPr>
            <w:tcW w:w="2120" w:type="dxa"/>
            <w:shd w:val="clear" w:color="auto" w:fill="auto"/>
            <w:hideMark/>
          </w:tcPr>
          <w:p w14:paraId="2D178912" w14:textId="3C6129D3"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auto" w:fill="auto"/>
            <w:hideMark/>
          </w:tcPr>
          <w:p w14:paraId="7AF24DDA" w14:textId="69D5B0E4"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10D25AD5" w14:textId="77777777" w:rsidTr="00E50290">
        <w:trPr>
          <w:trHeight w:val="300"/>
          <w:jc w:val="center"/>
        </w:trPr>
        <w:tc>
          <w:tcPr>
            <w:tcW w:w="2360" w:type="dxa"/>
            <w:shd w:val="clear" w:color="DCE6F1" w:fill="DCE6F1"/>
            <w:noWrap/>
            <w:vAlign w:val="bottom"/>
            <w:hideMark/>
          </w:tcPr>
          <w:p w14:paraId="219C9E40" w14:textId="28BDCCFD"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4</w:t>
            </w:r>
          </w:p>
        </w:tc>
        <w:tc>
          <w:tcPr>
            <w:tcW w:w="1020" w:type="dxa"/>
            <w:shd w:val="clear" w:color="DCE6F1" w:fill="DCE6F1"/>
            <w:noWrap/>
            <w:hideMark/>
          </w:tcPr>
          <w:p w14:paraId="106FC0D7" w14:textId="30908194"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95</w:t>
            </w:r>
          </w:p>
        </w:tc>
        <w:tc>
          <w:tcPr>
            <w:tcW w:w="2120" w:type="dxa"/>
            <w:shd w:val="clear" w:color="DCE6F1" w:fill="DCE6F1"/>
            <w:hideMark/>
          </w:tcPr>
          <w:p w14:paraId="2A45A570" w14:textId="4DBCA6EC"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hideMark/>
          </w:tcPr>
          <w:p w14:paraId="4CE88F68" w14:textId="265B3E5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5C5B41D3" w14:textId="77777777" w:rsidTr="00E50290">
        <w:trPr>
          <w:trHeight w:val="300"/>
          <w:jc w:val="center"/>
        </w:trPr>
        <w:tc>
          <w:tcPr>
            <w:tcW w:w="2360" w:type="dxa"/>
            <w:shd w:val="clear" w:color="auto" w:fill="auto"/>
            <w:noWrap/>
            <w:vAlign w:val="bottom"/>
            <w:hideMark/>
          </w:tcPr>
          <w:p w14:paraId="70F34CE1" w14:textId="50C6F8A0"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5</w:t>
            </w:r>
          </w:p>
        </w:tc>
        <w:tc>
          <w:tcPr>
            <w:tcW w:w="1020" w:type="dxa"/>
            <w:shd w:val="clear" w:color="auto" w:fill="auto"/>
            <w:noWrap/>
            <w:hideMark/>
          </w:tcPr>
          <w:p w14:paraId="40D95A16" w14:textId="376F18F1"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90</w:t>
            </w:r>
          </w:p>
        </w:tc>
        <w:tc>
          <w:tcPr>
            <w:tcW w:w="2120" w:type="dxa"/>
            <w:shd w:val="clear" w:color="auto" w:fill="auto"/>
            <w:hideMark/>
          </w:tcPr>
          <w:p w14:paraId="6D61CBB1" w14:textId="4BB6FE82"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auto" w:fill="auto"/>
            <w:hideMark/>
          </w:tcPr>
          <w:p w14:paraId="5BD02D00" w14:textId="5ED601ED"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r w:rsidR="003A15E2" w:rsidRPr="009351CB" w14:paraId="0C262F6A" w14:textId="77777777" w:rsidTr="00E50290">
        <w:trPr>
          <w:trHeight w:val="300"/>
          <w:jc w:val="center"/>
        </w:trPr>
        <w:tc>
          <w:tcPr>
            <w:tcW w:w="2360" w:type="dxa"/>
            <w:shd w:val="clear" w:color="DCE6F1" w:fill="DCE6F1"/>
            <w:noWrap/>
            <w:vAlign w:val="bottom"/>
            <w:hideMark/>
          </w:tcPr>
          <w:p w14:paraId="33F919EA" w14:textId="4BFDE8D2"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6</w:t>
            </w:r>
          </w:p>
        </w:tc>
        <w:tc>
          <w:tcPr>
            <w:tcW w:w="1020" w:type="dxa"/>
            <w:shd w:val="clear" w:color="DCE6F1" w:fill="DCE6F1"/>
            <w:noWrap/>
            <w:hideMark/>
          </w:tcPr>
          <w:p w14:paraId="7663ECD0" w14:textId="31E6537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100</w:t>
            </w:r>
          </w:p>
        </w:tc>
        <w:tc>
          <w:tcPr>
            <w:tcW w:w="2120" w:type="dxa"/>
            <w:shd w:val="clear" w:color="DCE6F1" w:fill="DCE6F1"/>
            <w:hideMark/>
          </w:tcPr>
          <w:p w14:paraId="7280DA5A" w14:textId="50662F6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Rarely or Never</w:t>
            </w:r>
          </w:p>
        </w:tc>
        <w:tc>
          <w:tcPr>
            <w:tcW w:w="2620" w:type="dxa"/>
            <w:shd w:val="clear" w:color="DCE6F1" w:fill="DCE6F1"/>
            <w:hideMark/>
          </w:tcPr>
          <w:p w14:paraId="54459306" w14:textId="5EC72A2D" w:rsidR="003A15E2" w:rsidRPr="009351CB" w:rsidRDefault="003A15E2" w:rsidP="009351CB">
            <w:pPr>
              <w:keepNext/>
              <w:spacing w:after="0" w:line="240" w:lineRule="auto"/>
              <w:jc w:val="center"/>
              <w:rPr>
                <w:rFonts w:ascii="Calibri" w:eastAsia="Times New Roman" w:hAnsi="Calibri" w:cs="Times New Roman"/>
                <w:color w:val="000000"/>
                <w:sz w:val="22"/>
              </w:rPr>
            </w:pPr>
            <w:r>
              <w:rPr>
                <w:rFonts w:ascii="Calibri" w:hAnsi="Calibri"/>
                <w:color w:val="000000"/>
                <w:sz w:val="22"/>
              </w:rPr>
              <w:t>Basic</w:t>
            </w:r>
          </w:p>
        </w:tc>
      </w:tr>
      <w:tr w:rsidR="003A15E2" w:rsidRPr="009351CB" w14:paraId="0B3C4C48" w14:textId="77777777" w:rsidTr="00E50290">
        <w:trPr>
          <w:trHeight w:val="300"/>
          <w:jc w:val="center"/>
        </w:trPr>
        <w:tc>
          <w:tcPr>
            <w:tcW w:w="2360" w:type="dxa"/>
            <w:shd w:val="clear" w:color="DCE6F1" w:fill="FFFFFF" w:themeFill="background1"/>
            <w:noWrap/>
            <w:vAlign w:val="bottom"/>
          </w:tcPr>
          <w:p w14:paraId="5A9D4B4B" w14:textId="45C38ECA"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7</w:t>
            </w:r>
          </w:p>
        </w:tc>
        <w:tc>
          <w:tcPr>
            <w:tcW w:w="1020" w:type="dxa"/>
            <w:shd w:val="clear" w:color="DCE6F1" w:fill="FFFFFF" w:themeFill="background1"/>
            <w:noWrap/>
          </w:tcPr>
          <w:p w14:paraId="5F5E5CD4" w14:textId="6C1DF006"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92.5</w:t>
            </w:r>
          </w:p>
        </w:tc>
        <w:tc>
          <w:tcPr>
            <w:tcW w:w="2120" w:type="dxa"/>
            <w:shd w:val="clear" w:color="DCE6F1" w:fill="FFFFFF" w:themeFill="background1"/>
          </w:tcPr>
          <w:p w14:paraId="421C1006" w14:textId="7B369468"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Monthly</w:t>
            </w:r>
          </w:p>
        </w:tc>
        <w:tc>
          <w:tcPr>
            <w:tcW w:w="2620" w:type="dxa"/>
            <w:shd w:val="clear" w:color="DCE6F1" w:fill="FFFFFF" w:themeFill="background1"/>
          </w:tcPr>
          <w:p w14:paraId="499F9C4F" w14:textId="19A9DF36" w:rsidR="003A15E2" w:rsidRPr="009351CB" w:rsidRDefault="003A15E2" w:rsidP="009351CB">
            <w:pPr>
              <w:keepNext/>
              <w:spacing w:after="0" w:line="240" w:lineRule="auto"/>
              <w:jc w:val="center"/>
              <w:rPr>
                <w:rFonts w:ascii="Calibri" w:eastAsia="Times New Roman" w:hAnsi="Calibri" w:cs="Times New Roman"/>
                <w:color w:val="000000"/>
                <w:sz w:val="22"/>
              </w:rPr>
            </w:pPr>
            <w:r>
              <w:rPr>
                <w:rFonts w:ascii="Calibri" w:hAnsi="Calibri"/>
                <w:color w:val="000000"/>
                <w:sz w:val="22"/>
              </w:rPr>
              <w:t>Advanced</w:t>
            </w:r>
          </w:p>
        </w:tc>
      </w:tr>
      <w:tr w:rsidR="003A15E2" w:rsidRPr="009351CB" w14:paraId="000D63CE" w14:textId="77777777" w:rsidTr="00E50290">
        <w:trPr>
          <w:trHeight w:val="300"/>
          <w:jc w:val="center"/>
        </w:trPr>
        <w:tc>
          <w:tcPr>
            <w:tcW w:w="2360" w:type="dxa"/>
            <w:shd w:val="clear" w:color="DCE6F1" w:fill="DCE6F1"/>
            <w:noWrap/>
            <w:vAlign w:val="bottom"/>
          </w:tcPr>
          <w:p w14:paraId="295321F0" w14:textId="76B1D4C9" w:rsidR="003A15E2" w:rsidRPr="009351CB" w:rsidRDefault="003A15E2" w:rsidP="007D1BFF">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r>
              <w:rPr>
                <w:rFonts w:ascii="Calibri" w:eastAsia="Times New Roman" w:hAnsi="Calibri" w:cs="Times New Roman"/>
                <w:color w:val="000000"/>
                <w:sz w:val="22"/>
              </w:rPr>
              <w:t>8</w:t>
            </w:r>
          </w:p>
        </w:tc>
        <w:tc>
          <w:tcPr>
            <w:tcW w:w="1020" w:type="dxa"/>
            <w:shd w:val="clear" w:color="DCE6F1" w:fill="DCE6F1"/>
            <w:noWrap/>
          </w:tcPr>
          <w:p w14:paraId="7549BA18" w14:textId="538DFB8F"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70</w:t>
            </w:r>
          </w:p>
        </w:tc>
        <w:tc>
          <w:tcPr>
            <w:tcW w:w="2120" w:type="dxa"/>
            <w:shd w:val="clear" w:color="DCE6F1" w:fill="DCE6F1"/>
          </w:tcPr>
          <w:p w14:paraId="2875169E" w14:textId="77E846E0" w:rsidR="003A15E2" w:rsidRPr="009351CB" w:rsidRDefault="003A15E2" w:rsidP="009351CB">
            <w:pPr>
              <w:spacing w:after="0" w:line="240" w:lineRule="auto"/>
              <w:jc w:val="center"/>
              <w:rPr>
                <w:rFonts w:ascii="Calibri" w:eastAsia="Times New Roman" w:hAnsi="Calibri" w:cs="Times New Roman"/>
                <w:color w:val="000000"/>
                <w:sz w:val="22"/>
              </w:rPr>
            </w:pPr>
            <w:r>
              <w:rPr>
                <w:rFonts w:ascii="Calibri" w:hAnsi="Calibri"/>
                <w:color w:val="000000"/>
                <w:sz w:val="22"/>
              </w:rPr>
              <w:t>Weekly</w:t>
            </w:r>
          </w:p>
        </w:tc>
        <w:tc>
          <w:tcPr>
            <w:tcW w:w="2620" w:type="dxa"/>
            <w:shd w:val="clear" w:color="DCE6F1" w:fill="DCE6F1"/>
          </w:tcPr>
          <w:p w14:paraId="2EF17474" w14:textId="24E4CC72" w:rsidR="003A15E2" w:rsidRPr="009351CB" w:rsidRDefault="003A15E2" w:rsidP="009351CB">
            <w:pPr>
              <w:keepNext/>
              <w:spacing w:after="0" w:line="240" w:lineRule="auto"/>
              <w:jc w:val="center"/>
              <w:rPr>
                <w:rFonts w:ascii="Calibri" w:eastAsia="Times New Roman" w:hAnsi="Calibri" w:cs="Times New Roman"/>
                <w:color w:val="000000"/>
                <w:sz w:val="22"/>
              </w:rPr>
            </w:pPr>
            <w:r>
              <w:rPr>
                <w:rFonts w:ascii="Calibri" w:hAnsi="Calibri"/>
                <w:color w:val="000000"/>
                <w:sz w:val="22"/>
              </w:rPr>
              <w:t>Intermediate</w:t>
            </w:r>
          </w:p>
        </w:tc>
      </w:tr>
    </w:tbl>
    <w:p w14:paraId="2FF5AE01" w14:textId="77777777" w:rsidR="00DB5247" w:rsidRDefault="009351CB" w:rsidP="009351CB">
      <w:pPr>
        <w:pStyle w:val="Caption"/>
        <w:jc w:val="center"/>
      </w:pPr>
      <w:r>
        <w:t xml:space="preserve">Table </w:t>
      </w:r>
      <w:fldSimple w:instr=" SEQ Table \* ARABIC ">
        <w:r w:rsidR="0089718D">
          <w:rPr>
            <w:noProof/>
          </w:rPr>
          <w:t>4</w:t>
        </w:r>
      </w:fldSimple>
      <w:r>
        <w:t>: SUS Score and Technology/MHV familiarity comparison</w:t>
      </w:r>
    </w:p>
    <w:p w14:paraId="7F21348D" w14:textId="06AF1319" w:rsidR="00D97DCF" w:rsidRPr="00BC4B9A" w:rsidRDefault="00C02274" w:rsidP="00D97DCF">
      <w:pPr>
        <w:rPr>
          <w:color w:val="FF0000"/>
        </w:rPr>
      </w:pPr>
      <w:r>
        <w:t>T</w:t>
      </w:r>
      <w:r w:rsidR="00D97DCF">
        <w:t xml:space="preserve">he participant SUS scores do not seem to correlate to their familiarity with desktop computer usage, </w:t>
      </w:r>
      <w:r>
        <w:t>nor do</w:t>
      </w:r>
      <w:r w:rsidR="00D97DCF">
        <w:t xml:space="preserve"> </w:t>
      </w:r>
      <w:r>
        <w:t>they correlate to</w:t>
      </w:r>
      <w:r w:rsidR="00D97DCF">
        <w:t xml:space="preserve"> their frequency of My Health</w:t>
      </w:r>
      <w:r w:rsidR="00D97DCF" w:rsidRPr="003A15E2">
        <w:rPr>
          <w:b/>
          <w:i/>
        </w:rPr>
        <w:t>e</w:t>
      </w:r>
      <w:r w:rsidR="00EC2E2E">
        <w:t>Vet use.</w:t>
      </w:r>
      <w:r w:rsidR="00BC4B9A">
        <w:t xml:space="preserve">  This would indicate a high level of usability for first-time as well as returning users.</w:t>
      </w:r>
      <w:r w:rsidR="00EC2E2E">
        <w:t xml:space="preserve"> </w:t>
      </w:r>
    </w:p>
    <w:p w14:paraId="37E9FD69" w14:textId="77777777" w:rsidR="00CA41DB" w:rsidRDefault="00CA41DB" w:rsidP="00CA41DB">
      <w:pPr>
        <w:pStyle w:val="Heading1"/>
      </w:pPr>
      <w:bookmarkStart w:id="82" w:name="_Toc443556359"/>
      <w:r>
        <w:lastRenderedPageBreak/>
        <w:t xml:space="preserve">Perceived </w:t>
      </w:r>
      <w:r w:rsidR="002E3917">
        <w:t>Utility</w:t>
      </w:r>
      <w:bookmarkEnd w:id="82"/>
    </w:p>
    <w:p w14:paraId="26AB661C" w14:textId="4AD4D070" w:rsidR="004671AD" w:rsidRDefault="00D578E7" w:rsidP="004671AD">
      <w:pPr>
        <w:keepNext/>
        <w:jc w:val="center"/>
      </w:pPr>
      <w:r>
        <w:rPr>
          <w:noProof/>
        </w:rPr>
        <w:drawing>
          <wp:inline distT="0" distB="0" distL="0" distR="0" wp14:anchorId="5E1DBAB2" wp14:editId="43F6DE8D">
            <wp:extent cx="3942310" cy="2348407"/>
            <wp:effectExtent l="0" t="0" r="20320" b="1397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790628" w14:textId="7A67FDAB" w:rsidR="00A052EF" w:rsidRDefault="004671AD" w:rsidP="004671AD">
      <w:pPr>
        <w:pStyle w:val="Caption"/>
        <w:jc w:val="center"/>
      </w:pPr>
      <w:bookmarkStart w:id="83" w:name="_Toc443394965"/>
      <w:r>
        <w:t xml:space="preserve">Figure </w:t>
      </w:r>
      <w:ins w:id="84" w:author="Author">
        <w:r w:rsidR="00507DAE">
          <w:t>13</w:t>
        </w:r>
      </w:ins>
      <w:r>
        <w:t>: Did the My Health</w:t>
      </w:r>
      <w:r>
        <w:rPr>
          <w:i w:val="0"/>
        </w:rPr>
        <w:t>e</w:t>
      </w:r>
      <w:r>
        <w:t>Vet website meet your expectations?</w:t>
      </w:r>
      <w:bookmarkEnd w:id="83"/>
    </w:p>
    <w:p w14:paraId="75EDF908" w14:textId="6DFE753C" w:rsidR="004671AD" w:rsidRPr="002301B6" w:rsidRDefault="004671AD" w:rsidP="00CA41DB">
      <w:pPr>
        <w:rPr>
          <w:rFonts w:cs="Segoe UI"/>
          <w:color w:val="FF0000"/>
        </w:rPr>
      </w:pPr>
      <w:r>
        <w:rPr>
          <w:rFonts w:cs="Segoe UI"/>
        </w:rPr>
        <w:t xml:space="preserve">One of the measures captured was user perspectives regarding the </w:t>
      </w:r>
      <w:r w:rsidR="002E3917">
        <w:rPr>
          <w:rFonts w:cs="Segoe UI"/>
        </w:rPr>
        <w:t>utility</w:t>
      </w:r>
      <w:r>
        <w:rPr>
          <w:rFonts w:cs="Segoe UI"/>
        </w:rPr>
        <w:t xml:space="preserve"> of the MHV task functions</w:t>
      </w:r>
      <w:r w:rsidR="00A90C71">
        <w:rPr>
          <w:rFonts w:cs="Segoe UI"/>
        </w:rPr>
        <w:t xml:space="preserve">. </w:t>
      </w:r>
      <w:r w:rsidR="001477FC">
        <w:rPr>
          <w:rFonts w:cs="Segoe UI"/>
        </w:rPr>
        <w:t>T</w:t>
      </w:r>
      <w:r w:rsidR="00BD004E">
        <w:rPr>
          <w:rFonts w:cs="Segoe UI"/>
        </w:rPr>
        <w:t>o</w:t>
      </w:r>
      <w:r w:rsidR="001477FC">
        <w:rPr>
          <w:rFonts w:cs="Segoe UI"/>
        </w:rPr>
        <w:t xml:space="preserve"> the question of whether the website met their expectations, </w:t>
      </w:r>
      <w:ins w:id="85" w:author="Author">
        <w:r w:rsidR="007C2E43">
          <w:rPr>
            <w:rFonts w:cs="Segoe UI"/>
          </w:rPr>
          <w:t>all</w:t>
        </w:r>
      </w:ins>
      <w:r w:rsidR="00A90C71">
        <w:rPr>
          <w:rFonts w:cs="Segoe UI"/>
        </w:rPr>
        <w:t xml:space="preserve"> 1</w:t>
      </w:r>
      <w:r w:rsidR="002301B6">
        <w:rPr>
          <w:rFonts w:cs="Segoe UI"/>
        </w:rPr>
        <w:t>7</w:t>
      </w:r>
      <w:r w:rsidR="00A90C71">
        <w:rPr>
          <w:rFonts w:cs="Segoe UI"/>
        </w:rPr>
        <w:t xml:space="preserve"> p</w:t>
      </w:r>
      <w:r>
        <w:rPr>
          <w:rFonts w:cs="Segoe UI"/>
        </w:rPr>
        <w:t xml:space="preserve">articipants answered </w:t>
      </w:r>
      <w:r w:rsidR="00A90C71">
        <w:rPr>
          <w:rFonts w:cs="Segoe UI"/>
        </w:rPr>
        <w:t>“</w:t>
      </w:r>
      <w:r w:rsidR="000A0146">
        <w:rPr>
          <w:rFonts w:cs="Segoe UI"/>
        </w:rPr>
        <w:t>Y</w:t>
      </w:r>
      <w:r w:rsidR="00A90C71">
        <w:rPr>
          <w:rFonts w:cs="Segoe UI"/>
        </w:rPr>
        <w:t>es</w:t>
      </w:r>
      <w:r w:rsidR="001477FC">
        <w:rPr>
          <w:rFonts w:cs="Segoe UI"/>
        </w:rPr>
        <w:t>.</w:t>
      </w:r>
      <w:r w:rsidR="00A90C71">
        <w:rPr>
          <w:rFonts w:cs="Segoe UI"/>
        </w:rPr>
        <w:t>”</w:t>
      </w:r>
      <w:r>
        <w:rPr>
          <w:rFonts w:cs="Segoe UI"/>
        </w:rPr>
        <w:t xml:space="preserve"> </w:t>
      </w:r>
      <w:r w:rsidR="00BD004E">
        <w:rPr>
          <w:rFonts w:cs="Segoe UI"/>
        </w:rPr>
        <w:t>For those who provided additional comments, opinions were consistent.</w:t>
      </w:r>
    </w:p>
    <w:p w14:paraId="45779334" w14:textId="68F64188" w:rsidR="00B32009" w:rsidRPr="00B32009" w:rsidRDefault="00B32009" w:rsidP="0081420E">
      <w:pPr>
        <w:pStyle w:val="ListParagraph"/>
        <w:numPr>
          <w:ilvl w:val="0"/>
          <w:numId w:val="12"/>
        </w:numPr>
        <w:rPr>
          <w:rFonts w:cs="Segoe UI"/>
          <w:i/>
        </w:rPr>
      </w:pPr>
      <w:r>
        <w:rPr>
          <w:rFonts w:cs="Segoe UI"/>
        </w:rPr>
        <w:t>P</w:t>
      </w:r>
      <w:r w:rsidR="001477FC">
        <w:rPr>
          <w:rFonts w:cs="Segoe UI"/>
        </w:rPr>
        <w:t>2</w:t>
      </w:r>
      <w:r>
        <w:rPr>
          <w:rFonts w:cs="Segoe UI"/>
        </w:rPr>
        <w:t xml:space="preserve">: </w:t>
      </w:r>
      <w:r w:rsidRPr="00B32009">
        <w:rPr>
          <w:rFonts w:cs="Segoe UI"/>
          <w:i/>
        </w:rPr>
        <w:t>“</w:t>
      </w:r>
      <w:r w:rsidR="001477FC">
        <w:rPr>
          <w:rFonts w:cs="Segoe UI"/>
          <w:i/>
        </w:rPr>
        <w:t>Oh yes. [It is] really good.</w:t>
      </w:r>
      <w:r w:rsidRPr="00B32009">
        <w:rPr>
          <w:rFonts w:cs="Segoe UI"/>
          <w:i/>
        </w:rPr>
        <w:t>”</w:t>
      </w:r>
    </w:p>
    <w:p w14:paraId="099C857D" w14:textId="77777777" w:rsidR="008A7459" w:rsidRDefault="00B32009" w:rsidP="0081420E">
      <w:pPr>
        <w:pStyle w:val="ListParagraph"/>
        <w:numPr>
          <w:ilvl w:val="0"/>
          <w:numId w:val="12"/>
        </w:numPr>
        <w:rPr>
          <w:rFonts w:cs="Segoe UI"/>
          <w:i/>
        </w:rPr>
      </w:pPr>
      <w:r>
        <w:rPr>
          <w:rFonts w:cs="Segoe UI"/>
        </w:rPr>
        <w:t>P</w:t>
      </w:r>
      <w:r w:rsidR="009B0631">
        <w:rPr>
          <w:rFonts w:cs="Segoe UI"/>
        </w:rPr>
        <w:t>5</w:t>
      </w:r>
      <w:r>
        <w:rPr>
          <w:rFonts w:cs="Segoe UI"/>
        </w:rPr>
        <w:t>: “</w:t>
      </w:r>
      <w:r w:rsidR="009B0631" w:rsidRPr="009B0631">
        <w:rPr>
          <w:rFonts w:cs="Segoe UI"/>
          <w:i/>
        </w:rPr>
        <w:t>Everything is here.  If a veteran had not used a specific tool before, he/she might have a little trouble at first, but if they look around, it's all there.</w:t>
      </w:r>
      <w:r w:rsidRPr="00B32009">
        <w:rPr>
          <w:rFonts w:cs="Segoe UI"/>
          <w:i/>
        </w:rPr>
        <w:t>”</w:t>
      </w:r>
    </w:p>
    <w:p w14:paraId="4D0217A8" w14:textId="7EF277BC" w:rsidR="006D1905" w:rsidRPr="006D1905" w:rsidRDefault="008A7459" w:rsidP="0081420E">
      <w:pPr>
        <w:pStyle w:val="ListParagraph"/>
        <w:numPr>
          <w:ilvl w:val="0"/>
          <w:numId w:val="12"/>
        </w:numPr>
        <w:rPr>
          <w:rFonts w:cs="Segoe UI"/>
          <w:i/>
        </w:rPr>
      </w:pPr>
      <w:r w:rsidRPr="008A7459">
        <w:rPr>
          <w:rFonts w:cs="Segoe UI"/>
        </w:rPr>
        <w:t>P6:</w:t>
      </w:r>
      <w:r w:rsidRPr="008A7459">
        <w:rPr>
          <w:rFonts w:cs="Segoe UI"/>
          <w:i/>
        </w:rPr>
        <w:t xml:space="preserve"> </w:t>
      </w:r>
      <w:r w:rsidRPr="006D1905">
        <w:rPr>
          <w:rFonts w:cs="Segoe UI"/>
          <w:i/>
        </w:rPr>
        <w:t>“</w:t>
      </w:r>
      <w:r w:rsidRPr="006D1905">
        <w:rPr>
          <w:rFonts w:ascii="Calibri" w:eastAsia="Times New Roman" w:hAnsi="Calibri" w:cs="Times New Roman"/>
          <w:i/>
          <w:color w:val="000000"/>
          <w:sz w:val="22"/>
        </w:rPr>
        <w:t>Solid.  Bulletproof.  Clear.  Concise.  Readable.</w:t>
      </w:r>
      <w:r w:rsidR="006D1905">
        <w:rPr>
          <w:rFonts w:ascii="Calibri" w:eastAsia="Times New Roman" w:hAnsi="Calibri" w:cs="Times New Roman"/>
          <w:i/>
          <w:color w:val="000000"/>
          <w:sz w:val="22"/>
        </w:rPr>
        <w:t>”</w:t>
      </w:r>
    </w:p>
    <w:p w14:paraId="1805AB01" w14:textId="665EE75A" w:rsidR="006D1905" w:rsidRPr="006D1905" w:rsidRDefault="006D1905" w:rsidP="0081420E">
      <w:pPr>
        <w:pStyle w:val="ListParagraph"/>
        <w:numPr>
          <w:ilvl w:val="0"/>
          <w:numId w:val="12"/>
        </w:numPr>
        <w:rPr>
          <w:rFonts w:cs="Segoe UI"/>
          <w:i/>
        </w:rPr>
      </w:pPr>
      <w:r w:rsidRPr="006D1905">
        <w:rPr>
          <w:rFonts w:cs="Segoe UI"/>
        </w:rPr>
        <w:t xml:space="preserve">P8: </w:t>
      </w:r>
      <w:r w:rsidRPr="006D1905">
        <w:rPr>
          <w:rFonts w:cs="Segoe UI"/>
          <w:i/>
        </w:rPr>
        <w:t>“</w:t>
      </w:r>
      <w:r w:rsidRPr="006D1905">
        <w:rPr>
          <w:rFonts w:ascii="Calibri" w:eastAsia="Times New Roman" w:hAnsi="Calibri" w:cs="Times New Roman"/>
          <w:i/>
          <w:color w:val="000000"/>
          <w:sz w:val="22"/>
        </w:rPr>
        <w:t>Ease of use is important, and overall, the website is designed really well.</w:t>
      </w:r>
      <w:r>
        <w:rPr>
          <w:rFonts w:ascii="Calibri" w:eastAsia="Times New Roman" w:hAnsi="Calibri" w:cs="Times New Roman"/>
          <w:i/>
          <w:color w:val="000000"/>
          <w:sz w:val="22"/>
        </w:rPr>
        <w:t>”</w:t>
      </w:r>
      <w:r w:rsidRPr="006D1905">
        <w:rPr>
          <w:rFonts w:ascii="Calibri" w:eastAsia="Times New Roman" w:hAnsi="Calibri" w:cs="Times New Roman"/>
          <w:color w:val="000000"/>
          <w:sz w:val="22"/>
        </w:rPr>
        <w:t xml:space="preserve"> </w:t>
      </w:r>
    </w:p>
    <w:p w14:paraId="57E28948" w14:textId="614D3945" w:rsidR="00BD004E" w:rsidRPr="00BD004E" w:rsidRDefault="00BD004E" w:rsidP="0081420E">
      <w:pPr>
        <w:pStyle w:val="ListParagraph"/>
        <w:numPr>
          <w:ilvl w:val="0"/>
          <w:numId w:val="12"/>
        </w:numPr>
        <w:rPr>
          <w:rFonts w:cs="Segoe UI"/>
          <w:i/>
        </w:rPr>
      </w:pPr>
      <w:r w:rsidRPr="00BD004E">
        <w:rPr>
          <w:rFonts w:cs="Segoe UI"/>
        </w:rPr>
        <w:t>P10:</w:t>
      </w:r>
      <w:r>
        <w:rPr>
          <w:rFonts w:cs="Segoe UI"/>
          <w:i/>
        </w:rPr>
        <w:t xml:space="preserve"> “</w:t>
      </w:r>
      <w:r w:rsidRPr="00BD004E">
        <w:rPr>
          <w:rFonts w:cs="Segoe UI"/>
          <w:i/>
        </w:rPr>
        <w:t>Above and beyo</w:t>
      </w:r>
      <w:r w:rsidR="00FB580C">
        <w:rPr>
          <w:rFonts w:cs="Segoe UI"/>
          <w:i/>
        </w:rPr>
        <w:t>n</w:t>
      </w:r>
      <w:r w:rsidRPr="00BD004E">
        <w:rPr>
          <w:rFonts w:cs="Segoe UI"/>
          <w:i/>
        </w:rPr>
        <w:t xml:space="preserve">d my expectations but I didn't use it to </w:t>
      </w:r>
      <w:r w:rsidR="00F72A67" w:rsidRPr="00BD004E">
        <w:rPr>
          <w:rFonts w:cs="Segoe UI"/>
          <w:i/>
        </w:rPr>
        <w:t>its</w:t>
      </w:r>
      <w:r w:rsidRPr="00BD004E">
        <w:rPr>
          <w:rFonts w:cs="Segoe UI"/>
          <w:i/>
        </w:rPr>
        <w:t xml:space="preserve"> potential at all.</w:t>
      </w:r>
      <w:r>
        <w:rPr>
          <w:rFonts w:cs="Segoe UI"/>
          <w:i/>
        </w:rPr>
        <w:t>”</w:t>
      </w:r>
    </w:p>
    <w:p w14:paraId="616FA006" w14:textId="1451F7AE" w:rsidR="008A7459" w:rsidRDefault="0024387D" w:rsidP="0081420E">
      <w:pPr>
        <w:pStyle w:val="ListParagraph"/>
        <w:numPr>
          <w:ilvl w:val="0"/>
          <w:numId w:val="12"/>
        </w:numPr>
        <w:rPr>
          <w:rFonts w:cs="Segoe UI"/>
          <w:i/>
        </w:rPr>
      </w:pPr>
      <w:r w:rsidRPr="0024387D">
        <w:rPr>
          <w:rFonts w:cs="Segoe UI"/>
        </w:rPr>
        <w:t>P16:</w:t>
      </w:r>
      <w:r>
        <w:rPr>
          <w:rFonts w:cs="Segoe UI"/>
          <w:i/>
        </w:rPr>
        <w:t xml:space="preserve"> “Exceeded expectations.”</w:t>
      </w:r>
    </w:p>
    <w:p w14:paraId="27979399" w14:textId="5752231D" w:rsidR="0024387D" w:rsidRDefault="00BD004E" w:rsidP="0081420E">
      <w:pPr>
        <w:pStyle w:val="ListParagraph"/>
        <w:numPr>
          <w:ilvl w:val="0"/>
          <w:numId w:val="12"/>
        </w:numPr>
        <w:rPr>
          <w:rFonts w:cs="Segoe UI"/>
          <w:i/>
        </w:rPr>
      </w:pPr>
      <w:r w:rsidRPr="00B37DB4">
        <w:rPr>
          <w:rFonts w:cs="Segoe UI"/>
        </w:rPr>
        <w:t>P17:</w:t>
      </w:r>
      <w:r>
        <w:rPr>
          <w:rFonts w:cs="Segoe UI"/>
          <w:i/>
        </w:rPr>
        <w:t xml:space="preserve"> </w:t>
      </w:r>
      <w:r w:rsidRPr="00BD004E">
        <w:rPr>
          <w:rFonts w:cs="Segoe UI"/>
          <w:i/>
        </w:rPr>
        <w:t>“Exceeded expectations.”</w:t>
      </w:r>
    </w:p>
    <w:p w14:paraId="273D6D79" w14:textId="6B235A8A" w:rsidR="00BD004E" w:rsidRPr="008A7459" w:rsidRDefault="00BD004E" w:rsidP="0081420E">
      <w:pPr>
        <w:pStyle w:val="ListParagraph"/>
        <w:numPr>
          <w:ilvl w:val="0"/>
          <w:numId w:val="12"/>
        </w:numPr>
        <w:rPr>
          <w:rFonts w:cs="Segoe UI"/>
          <w:i/>
        </w:rPr>
      </w:pPr>
      <w:r w:rsidRPr="00BD004E">
        <w:rPr>
          <w:rFonts w:cs="Segoe UI"/>
        </w:rPr>
        <w:t>P18:</w:t>
      </w:r>
      <w:r>
        <w:rPr>
          <w:rFonts w:cs="Segoe UI"/>
          <w:i/>
        </w:rPr>
        <w:t xml:space="preserve"> “</w:t>
      </w:r>
      <w:r w:rsidRPr="00BD004E">
        <w:rPr>
          <w:rFonts w:cs="Segoe UI"/>
          <w:i/>
        </w:rPr>
        <w:t xml:space="preserve">It does, </w:t>
      </w:r>
      <w:proofErr w:type="gramStart"/>
      <w:r w:rsidRPr="00BD004E">
        <w:rPr>
          <w:rFonts w:cs="Segoe UI"/>
          <w:i/>
        </w:rPr>
        <w:t>allows</w:t>
      </w:r>
      <w:proofErr w:type="gramEnd"/>
      <w:r w:rsidRPr="00BD004E">
        <w:rPr>
          <w:rFonts w:cs="Segoe UI"/>
          <w:i/>
        </w:rPr>
        <w:t xml:space="preserve"> me to have a better grip on what</w:t>
      </w:r>
      <w:r w:rsidR="00546FBA">
        <w:rPr>
          <w:rFonts w:cs="Segoe UI"/>
          <w:i/>
        </w:rPr>
        <w:t>’</w:t>
      </w:r>
      <w:r w:rsidRPr="00BD004E">
        <w:rPr>
          <w:rFonts w:cs="Segoe UI"/>
          <w:i/>
        </w:rPr>
        <w:t>s happening.</w:t>
      </w:r>
      <w:r>
        <w:rPr>
          <w:rFonts w:cs="Segoe UI"/>
          <w:i/>
        </w:rPr>
        <w:t>”</w:t>
      </w:r>
    </w:p>
    <w:p w14:paraId="28A14C9E" w14:textId="6A9AEB13" w:rsidR="00B32009" w:rsidRPr="00B32009" w:rsidRDefault="00BD004E" w:rsidP="00B32009">
      <w:r>
        <w:t xml:space="preserve">Note that the </w:t>
      </w:r>
      <w:r w:rsidR="00F72A67">
        <w:t>preceding</w:t>
      </w:r>
      <w:r>
        <w:t xml:space="preserve"> question did not address comparisons to the current (previous) version of </w:t>
      </w:r>
      <w:proofErr w:type="spellStart"/>
      <w:r>
        <w:t>MyHealth</w:t>
      </w:r>
      <w:r w:rsidRPr="00BD004E">
        <w:rPr>
          <w:b/>
          <w:i/>
        </w:rPr>
        <w:t>e</w:t>
      </w:r>
      <w:r>
        <w:t>Vet</w:t>
      </w:r>
      <w:proofErr w:type="spellEnd"/>
      <w:r>
        <w:t>.  This was explored in a later question.</w:t>
      </w:r>
    </w:p>
    <w:p w14:paraId="4F051107" w14:textId="54391E07" w:rsidR="00A90C71" w:rsidRDefault="00D578E7" w:rsidP="00A90C71">
      <w:pPr>
        <w:keepNext/>
        <w:jc w:val="center"/>
      </w:pPr>
      <w:r w:rsidRPr="00D578E7">
        <w:rPr>
          <w:noProof/>
        </w:rPr>
        <w:lastRenderedPageBreak/>
        <w:t xml:space="preserve"> </w:t>
      </w:r>
      <w:r>
        <w:rPr>
          <w:noProof/>
        </w:rPr>
        <w:drawing>
          <wp:inline distT="0" distB="0" distL="0" distR="0" wp14:anchorId="7229C722" wp14:editId="4F36A5BA">
            <wp:extent cx="4023885" cy="2345532"/>
            <wp:effectExtent l="0" t="0" r="1524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06B2C43" w14:textId="25E24F9F" w:rsidR="00B91009" w:rsidRDefault="00A90C71" w:rsidP="00A90C71">
      <w:pPr>
        <w:pStyle w:val="Caption"/>
        <w:jc w:val="center"/>
      </w:pPr>
      <w:bookmarkStart w:id="86" w:name="_Toc443394966"/>
      <w:r>
        <w:t>Figure</w:t>
      </w:r>
      <w:ins w:id="87" w:author="Author">
        <w:r w:rsidR="00507DAE">
          <w:t xml:space="preserve"> 14:</w:t>
        </w:r>
      </w:ins>
      <w:r>
        <w:t xml:space="preserve"> Do you feel the content of the website could be useful to you?</w:t>
      </w:r>
      <w:bookmarkEnd w:id="86"/>
    </w:p>
    <w:p w14:paraId="7A8DBD55" w14:textId="2950B6DE" w:rsidR="00B91009" w:rsidRPr="00C53AF1" w:rsidRDefault="00C53AF1" w:rsidP="00B91009">
      <w:pPr>
        <w:rPr>
          <w:color w:val="FF0000"/>
        </w:rPr>
      </w:pPr>
      <w:r>
        <w:t xml:space="preserve">When asked </w:t>
      </w:r>
      <w:r w:rsidR="000A0146">
        <w:t>whether</w:t>
      </w:r>
      <w:r>
        <w:t xml:space="preserve"> they felt the My Health</w:t>
      </w:r>
      <w:r w:rsidRPr="00C53AF1">
        <w:rPr>
          <w:b/>
          <w:i/>
        </w:rPr>
        <w:t>e</w:t>
      </w:r>
      <w:r>
        <w:t>Vet website could be useful to them</w:t>
      </w:r>
      <w:r w:rsidR="00CA75E0">
        <w:t>,</w:t>
      </w:r>
      <w:r>
        <w:t xml:space="preserve"> </w:t>
      </w:r>
      <w:r w:rsidR="00CA75E0">
        <w:t>p</w:t>
      </w:r>
      <w:r w:rsidR="001477FC">
        <w:t xml:space="preserve">articipants unanimously </w:t>
      </w:r>
      <w:r>
        <w:t xml:space="preserve">replied </w:t>
      </w:r>
      <w:r w:rsidR="0021701A">
        <w:t>“Y</w:t>
      </w:r>
      <w:r>
        <w:t>es</w:t>
      </w:r>
      <w:r w:rsidR="00A90C71">
        <w:t>.</w:t>
      </w:r>
      <w:r>
        <w:t>”</w:t>
      </w:r>
      <w:r w:rsidR="00B91009">
        <w:t xml:space="preserve"> </w:t>
      </w:r>
      <w:r w:rsidR="00A90C71" w:rsidRPr="00CA75E0">
        <w:t>Th</w:t>
      </w:r>
      <w:r w:rsidR="00B91009" w:rsidRPr="00CA75E0">
        <w:t xml:space="preserve">eir comments </w:t>
      </w:r>
      <w:r w:rsidR="00BA23CF" w:rsidRPr="00CA75E0">
        <w:t xml:space="preserve">in response to the </w:t>
      </w:r>
      <w:r w:rsidR="00B91009" w:rsidRPr="00CA75E0">
        <w:t xml:space="preserve">question </w:t>
      </w:r>
      <w:r w:rsidR="00CA75E0" w:rsidRPr="00CA75E0">
        <w:t>elaborated on their positive feelings, but a few reservations did appear:</w:t>
      </w:r>
    </w:p>
    <w:p w14:paraId="68F7931B" w14:textId="4415F946" w:rsidR="00C53AF1" w:rsidRDefault="00C53AF1" w:rsidP="0081420E">
      <w:pPr>
        <w:pStyle w:val="ListParagraph"/>
        <w:numPr>
          <w:ilvl w:val="0"/>
          <w:numId w:val="13"/>
        </w:numPr>
      </w:pPr>
      <w:r>
        <w:t xml:space="preserve">P2: </w:t>
      </w:r>
      <w:r w:rsidRPr="00CA75E0">
        <w:rPr>
          <w:i/>
        </w:rPr>
        <w:t>“Positively</w:t>
      </w:r>
      <w:r w:rsidR="00CA75E0" w:rsidRPr="00CA75E0">
        <w:rPr>
          <w:i/>
        </w:rPr>
        <w:t>.</w:t>
      </w:r>
      <w:r w:rsidRPr="00CA75E0">
        <w:rPr>
          <w:i/>
        </w:rPr>
        <w:t>”</w:t>
      </w:r>
    </w:p>
    <w:p w14:paraId="7CD353D6" w14:textId="5A7E0505" w:rsidR="00C53AF1" w:rsidRDefault="00C53AF1" w:rsidP="0081420E">
      <w:pPr>
        <w:pStyle w:val="ListParagraph"/>
        <w:numPr>
          <w:ilvl w:val="0"/>
          <w:numId w:val="13"/>
        </w:numPr>
      </w:pPr>
      <w:r>
        <w:t xml:space="preserve">P3: </w:t>
      </w:r>
      <w:r w:rsidRPr="00CA75E0">
        <w:rPr>
          <w:i/>
        </w:rPr>
        <w:t>“It is a l</w:t>
      </w:r>
      <w:r w:rsidR="00CA75E0" w:rsidRPr="00CA75E0">
        <w:rPr>
          <w:i/>
        </w:rPr>
        <w:t xml:space="preserve">ot better than the old </w:t>
      </w:r>
      <w:proofErr w:type="spellStart"/>
      <w:r w:rsidR="00CA75E0" w:rsidRPr="00CA75E0">
        <w:rPr>
          <w:i/>
        </w:rPr>
        <w:t>MyHealth</w:t>
      </w:r>
      <w:r w:rsidR="00CA75E0" w:rsidRPr="00CA75E0">
        <w:rPr>
          <w:b/>
          <w:i/>
        </w:rPr>
        <w:t>e</w:t>
      </w:r>
      <w:r w:rsidRPr="00CA75E0">
        <w:rPr>
          <w:i/>
        </w:rPr>
        <w:t>Vet</w:t>
      </w:r>
      <w:proofErr w:type="spellEnd"/>
      <w:r w:rsidR="00CA75E0" w:rsidRPr="00CA75E0">
        <w:rPr>
          <w:i/>
        </w:rPr>
        <w:t>.”</w:t>
      </w:r>
    </w:p>
    <w:p w14:paraId="5244418F" w14:textId="5784EDAE" w:rsidR="00C53AF1" w:rsidRDefault="00C53AF1" w:rsidP="0081420E">
      <w:pPr>
        <w:pStyle w:val="ListParagraph"/>
        <w:numPr>
          <w:ilvl w:val="0"/>
          <w:numId w:val="13"/>
        </w:numPr>
      </w:pPr>
      <w:r>
        <w:t xml:space="preserve">P4: </w:t>
      </w:r>
      <w:r w:rsidRPr="00CA75E0">
        <w:rPr>
          <w:i/>
        </w:rPr>
        <w:t>“</w:t>
      </w:r>
      <w:proofErr w:type="spellStart"/>
      <w:proofErr w:type="gramStart"/>
      <w:r w:rsidRPr="00CA75E0">
        <w:rPr>
          <w:i/>
        </w:rPr>
        <w:t>Consolidat</w:t>
      </w:r>
      <w:proofErr w:type="spellEnd"/>
      <w:r w:rsidRPr="00CA75E0">
        <w:rPr>
          <w:i/>
        </w:rPr>
        <w:t>[</w:t>
      </w:r>
      <w:proofErr w:type="spellStart"/>
      <w:r w:rsidRPr="00CA75E0">
        <w:rPr>
          <w:i/>
        </w:rPr>
        <w:t>ing</w:t>
      </w:r>
      <w:proofErr w:type="spellEnd"/>
      <w:r w:rsidRPr="00CA75E0">
        <w:rPr>
          <w:i/>
        </w:rPr>
        <w:t>] medical records is</w:t>
      </w:r>
      <w:proofErr w:type="gramEnd"/>
      <w:r w:rsidRPr="00CA75E0">
        <w:rPr>
          <w:i/>
        </w:rPr>
        <w:t xml:space="preserve"> useful.”</w:t>
      </w:r>
    </w:p>
    <w:p w14:paraId="1F93FEDE" w14:textId="5781FCDF" w:rsidR="00C53AF1" w:rsidRDefault="00CA75E0" w:rsidP="0081420E">
      <w:pPr>
        <w:pStyle w:val="ListParagraph"/>
        <w:numPr>
          <w:ilvl w:val="0"/>
          <w:numId w:val="13"/>
        </w:numPr>
      </w:pPr>
      <w:r>
        <w:t xml:space="preserve">P5: </w:t>
      </w:r>
      <w:r w:rsidRPr="00CA75E0">
        <w:rPr>
          <w:i/>
        </w:rPr>
        <w:t>“</w:t>
      </w:r>
      <w:r w:rsidR="00C53AF1" w:rsidRPr="00CA75E0">
        <w:rPr>
          <w:i/>
        </w:rPr>
        <w:t>There were things that I hadn't done on the site before that I did today, and I know now that I can search within the site for different health needs.</w:t>
      </w:r>
      <w:r w:rsidRPr="00CA75E0">
        <w:rPr>
          <w:i/>
        </w:rPr>
        <w:t>”</w:t>
      </w:r>
    </w:p>
    <w:p w14:paraId="0BA53E0E" w14:textId="62E865E8" w:rsidR="00C53AF1" w:rsidRDefault="00CA75E0" w:rsidP="0081420E">
      <w:pPr>
        <w:pStyle w:val="ListParagraph"/>
        <w:numPr>
          <w:ilvl w:val="0"/>
          <w:numId w:val="13"/>
        </w:numPr>
      </w:pPr>
      <w:r>
        <w:t xml:space="preserve">P6: </w:t>
      </w:r>
      <w:r w:rsidRPr="00CA75E0">
        <w:rPr>
          <w:i/>
        </w:rPr>
        <w:t>“</w:t>
      </w:r>
      <w:r w:rsidR="00C53AF1" w:rsidRPr="00CA75E0">
        <w:rPr>
          <w:i/>
        </w:rPr>
        <w:t>Absolutely.</w:t>
      </w:r>
      <w:r w:rsidRPr="00CA75E0">
        <w:rPr>
          <w:i/>
        </w:rPr>
        <w:t>”</w:t>
      </w:r>
    </w:p>
    <w:p w14:paraId="05098A1D" w14:textId="29FDA223" w:rsidR="00C53AF1" w:rsidRDefault="00CA75E0" w:rsidP="0081420E">
      <w:pPr>
        <w:pStyle w:val="ListParagraph"/>
        <w:numPr>
          <w:ilvl w:val="0"/>
          <w:numId w:val="13"/>
        </w:numPr>
      </w:pPr>
      <w:r>
        <w:t>P</w:t>
      </w:r>
      <w:r w:rsidR="00C53AF1">
        <w:t>8</w:t>
      </w:r>
      <w:r>
        <w:t xml:space="preserve">: </w:t>
      </w:r>
      <w:r w:rsidRPr="00CA75E0">
        <w:rPr>
          <w:i/>
        </w:rPr>
        <w:t>“</w:t>
      </w:r>
      <w:r w:rsidR="00C53AF1" w:rsidRPr="00CA75E0">
        <w:rPr>
          <w:i/>
        </w:rPr>
        <w:t>It would be a destination I could go to get information related to Veteran health benefits</w:t>
      </w:r>
      <w:r w:rsidRPr="00CA75E0">
        <w:rPr>
          <w:i/>
        </w:rPr>
        <w:t>.”</w:t>
      </w:r>
    </w:p>
    <w:p w14:paraId="104FB5BA" w14:textId="46CD0F68" w:rsidR="00C53AF1" w:rsidRDefault="00CA75E0" w:rsidP="0081420E">
      <w:pPr>
        <w:pStyle w:val="ListParagraph"/>
        <w:numPr>
          <w:ilvl w:val="0"/>
          <w:numId w:val="13"/>
        </w:numPr>
      </w:pPr>
      <w:r>
        <w:t>P</w:t>
      </w:r>
      <w:r w:rsidR="00C53AF1">
        <w:t>11</w:t>
      </w:r>
      <w:r>
        <w:t xml:space="preserve">: </w:t>
      </w:r>
      <w:r w:rsidRPr="00CA75E0">
        <w:rPr>
          <w:i/>
        </w:rPr>
        <w:t>“</w:t>
      </w:r>
      <w:r w:rsidR="00C53AF1" w:rsidRPr="00CA75E0">
        <w:rPr>
          <w:i/>
        </w:rPr>
        <w:t>A lot more than</w:t>
      </w:r>
      <w:r w:rsidRPr="00CA75E0">
        <w:rPr>
          <w:i/>
        </w:rPr>
        <w:t xml:space="preserve"> all the garbage on the current.</w:t>
      </w:r>
      <w:r w:rsidR="00C53AF1" w:rsidRPr="00CA75E0">
        <w:rPr>
          <w:i/>
        </w:rPr>
        <w:t xml:space="preserve"> </w:t>
      </w:r>
      <w:r w:rsidRPr="00CA75E0">
        <w:rPr>
          <w:i/>
        </w:rPr>
        <w:t>[The current site]</w:t>
      </w:r>
      <w:r w:rsidR="00C53AF1" w:rsidRPr="00CA75E0">
        <w:rPr>
          <w:i/>
        </w:rPr>
        <w:t xml:space="preserve"> looked like someone was doing work just to justify their job</w:t>
      </w:r>
      <w:r w:rsidRPr="00CA75E0">
        <w:rPr>
          <w:i/>
        </w:rPr>
        <w:t>.</w:t>
      </w:r>
      <w:r w:rsidR="00C53AF1" w:rsidRPr="00CA75E0">
        <w:rPr>
          <w:i/>
        </w:rPr>
        <w:t xml:space="preserve"> </w:t>
      </w:r>
      <w:r w:rsidRPr="00CA75E0">
        <w:rPr>
          <w:i/>
        </w:rPr>
        <w:t>M</w:t>
      </w:r>
      <w:r w:rsidR="00C53AF1" w:rsidRPr="00CA75E0">
        <w:rPr>
          <w:i/>
        </w:rPr>
        <w:t>uch too busy.</w:t>
      </w:r>
      <w:r w:rsidRPr="00CA75E0">
        <w:rPr>
          <w:i/>
        </w:rPr>
        <w:t>”</w:t>
      </w:r>
    </w:p>
    <w:p w14:paraId="319D58FB" w14:textId="42CC50EA" w:rsidR="00C53AF1" w:rsidRDefault="00CA75E0" w:rsidP="0081420E">
      <w:pPr>
        <w:pStyle w:val="ListParagraph"/>
        <w:numPr>
          <w:ilvl w:val="0"/>
          <w:numId w:val="13"/>
        </w:numPr>
      </w:pPr>
      <w:r>
        <w:t>P</w:t>
      </w:r>
      <w:r w:rsidR="00C53AF1">
        <w:t>13</w:t>
      </w:r>
      <w:r>
        <w:t xml:space="preserve">: </w:t>
      </w:r>
      <w:r w:rsidRPr="00CA75E0">
        <w:rPr>
          <w:i/>
        </w:rPr>
        <w:t>“</w:t>
      </w:r>
      <w:r w:rsidR="00C53AF1" w:rsidRPr="00CA75E0">
        <w:rPr>
          <w:i/>
        </w:rPr>
        <w:t>To me</w:t>
      </w:r>
      <w:r w:rsidRPr="00CA75E0">
        <w:rPr>
          <w:i/>
        </w:rPr>
        <w:t>,</w:t>
      </w:r>
      <w:r w:rsidR="00C53AF1" w:rsidRPr="00CA75E0">
        <w:rPr>
          <w:i/>
        </w:rPr>
        <w:t xml:space="preserve"> yes</w:t>
      </w:r>
      <w:r w:rsidRPr="00CA75E0">
        <w:rPr>
          <w:i/>
        </w:rPr>
        <w:t>,</w:t>
      </w:r>
      <w:r w:rsidR="00C53AF1" w:rsidRPr="00CA75E0">
        <w:rPr>
          <w:i/>
        </w:rPr>
        <w:t xml:space="preserve"> but not to everyone.  Some things could be at a bigger font.</w:t>
      </w:r>
      <w:r w:rsidRPr="00CA75E0">
        <w:rPr>
          <w:i/>
        </w:rPr>
        <w:t>”</w:t>
      </w:r>
    </w:p>
    <w:p w14:paraId="3D812E07" w14:textId="21083673" w:rsidR="00C53AF1" w:rsidRDefault="00CA75E0" w:rsidP="0081420E">
      <w:pPr>
        <w:pStyle w:val="ListParagraph"/>
        <w:numPr>
          <w:ilvl w:val="0"/>
          <w:numId w:val="13"/>
        </w:numPr>
      </w:pPr>
      <w:r>
        <w:t xml:space="preserve">P15: </w:t>
      </w:r>
      <w:r w:rsidRPr="00CA75E0">
        <w:rPr>
          <w:i/>
        </w:rPr>
        <w:t>“</w:t>
      </w:r>
      <w:r w:rsidR="00C53AF1" w:rsidRPr="00CA75E0">
        <w:rPr>
          <w:i/>
        </w:rPr>
        <w:t>Absolutely, would definitely use the site now.</w:t>
      </w:r>
      <w:r w:rsidRPr="00CA75E0">
        <w:rPr>
          <w:i/>
        </w:rPr>
        <w:t>”</w:t>
      </w:r>
    </w:p>
    <w:p w14:paraId="1FCFA47A" w14:textId="06375D6D" w:rsidR="00C53AF1" w:rsidRDefault="00CA75E0" w:rsidP="0081420E">
      <w:pPr>
        <w:pStyle w:val="ListParagraph"/>
        <w:numPr>
          <w:ilvl w:val="0"/>
          <w:numId w:val="13"/>
        </w:numPr>
      </w:pPr>
      <w:r>
        <w:t>P</w:t>
      </w:r>
      <w:r w:rsidR="00C53AF1">
        <w:t>16</w:t>
      </w:r>
      <w:r>
        <w:t xml:space="preserve">: </w:t>
      </w:r>
      <w:r w:rsidRPr="00CA75E0">
        <w:rPr>
          <w:i/>
        </w:rPr>
        <w:t>“</w:t>
      </w:r>
      <w:r w:rsidR="00C53AF1" w:rsidRPr="00CA75E0">
        <w:rPr>
          <w:i/>
        </w:rPr>
        <w:t>Absolutely.</w:t>
      </w:r>
      <w:r w:rsidRPr="00CA75E0">
        <w:rPr>
          <w:i/>
        </w:rPr>
        <w:t>”</w:t>
      </w:r>
    </w:p>
    <w:p w14:paraId="2AA57285" w14:textId="2ACE1A0E" w:rsidR="00B91009" w:rsidRDefault="00CA75E0" w:rsidP="0081420E">
      <w:pPr>
        <w:pStyle w:val="ListParagraph"/>
        <w:numPr>
          <w:ilvl w:val="0"/>
          <w:numId w:val="13"/>
        </w:numPr>
      </w:pPr>
      <w:r>
        <w:t>P</w:t>
      </w:r>
      <w:r w:rsidR="00C53AF1">
        <w:t>18</w:t>
      </w:r>
      <w:r>
        <w:t xml:space="preserve">: </w:t>
      </w:r>
      <w:r w:rsidRPr="00CA75E0">
        <w:rPr>
          <w:i/>
        </w:rPr>
        <w:t>“</w:t>
      </w:r>
      <w:r w:rsidR="00C53AF1" w:rsidRPr="00CA75E0">
        <w:rPr>
          <w:i/>
        </w:rPr>
        <w:t>Sure, if you use it.</w:t>
      </w:r>
      <w:r w:rsidRPr="00CA75E0">
        <w:rPr>
          <w:i/>
        </w:rPr>
        <w:t>”</w:t>
      </w:r>
      <w:r w:rsidR="00C53AF1">
        <w:t xml:space="preserve"> </w:t>
      </w:r>
    </w:p>
    <w:p w14:paraId="62526D1D" w14:textId="2E41E27D" w:rsidR="00FC6D41" w:rsidRDefault="00D578E7" w:rsidP="00FC6D41">
      <w:pPr>
        <w:keepNext/>
        <w:jc w:val="center"/>
      </w:pPr>
      <w:r>
        <w:rPr>
          <w:noProof/>
        </w:rPr>
        <w:lastRenderedPageBreak/>
        <w:drawing>
          <wp:inline distT="0" distB="0" distL="0" distR="0" wp14:anchorId="051D4C27" wp14:editId="0313F553">
            <wp:extent cx="4140569" cy="2358232"/>
            <wp:effectExtent l="0" t="0" r="12700" b="2349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F30D1D2" w14:textId="3E54F1BC" w:rsidR="00CA41DB" w:rsidRDefault="00FC6D41" w:rsidP="00FC6D41">
      <w:pPr>
        <w:pStyle w:val="Caption"/>
        <w:jc w:val="center"/>
      </w:pPr>
      <w:bookmarkStart w:id="88" w:name="_Toc443394967"/>
      <w:r>
        <w:t xml:space="preserve">Figure </w:t>
      </w:r>
      <w:ins w:id="89" w:author="Author">
        <w:r w:rsidR="00507DAE">
          <w:t>15</w:t>
        </w:r>
      </w:ins>
      <w:r>
        <w:t>: Would you recommend the My Health</w:t>
      </w:r>
      <w:r>
        <w:rPr>
          <w:i w:val="0"/>
        </w:rPr>
        <w:t>e</w:t>
      </w:r>
      <w:r>
        <w:t>Vet website to other Veterans?</w:t>
      </w:r>
      <w:bookmarkEnd w:id="88"/>
    </w:p>
    <w:p w14:paraId="5EEE286C" w14:textId="230DCFF1" w:rsidR="00BC20B2" w:rsidRPr="000A0146" w:rsidRDefault="000A0146" w:rsidP="00BC20B2">
      <w:pPr>
        <w:rPr>
          <w:color w:val="FF0000"/>
        </w:rPr>
      </w:pPr>
      <w:r>
        <w:t xml:space="preserve">When asked whether they would recommend the site to other Veterans, </w:t>
      </w:r>
      <w:r w:rsidR="00BC20B2">
        <w:t>participants</w:t>
      </w:r>
      <w:r>
        <w:t xml:space="preserve"> again</w:t>
      </w:r>
      <w:r w:rsidR="00BC20B2">
        <w:t xml:space="preserve"> responded positively, with </w:t>
      </w:r>
      <w:ins w:id="90" w:author="Author">
        <w:r w:rsidR="00E77647">
          <w:t>all</w:t>
        </w:r>
      </w:ins>
      <w:r w:rsidR="00BC20B2">
        <w:t xml:space="preserve"> participants responding “</w:t>
      </w:r>
      <w:r>
        <w:t>Y</w:t>
      </w:r>
      <w:r w:rsidR="00BC20B2">
        <w:t>es.”</w:t>
      </w:r>
      <w:r w:rsidR="002E3917">
        <w:t xml:space="preserve"> </w:t>
      </w:r>
    </w:p>
    <w:p w14:paraId="0EACE377" w14:textId="0F2539C2" w:rsidR="000A0146" w:rsidRDefault="000A0146" w:rsidP="0081420E">
      <w:pPr>
        <w:pStyle w:val="ListParagraph"/>
        <w:numPr>
          <w:ilvl w:val="0"/>
          <w:numId w:val="14"/>
        </w:numPr>
      </w:pPr>
      <w:r>
        <w:t xml:space="preserve">P2: </w:t>
      </w:r>
      <w:r w:rsidRPr="005D7C83">
        <w:rPr>
          <w:i/>
        </w:rPr>
        <w:t>“I have always recommended Veterans use this site, because it is so easy to get information about scripts, and to refill scripts without waiting on the phone.”</w:t>
      </w:r>
    </w:p>
    <w:p w14:paraId="251B9A7F" w14:textId="5F19B1E4" w:rsidR="000A0146" w:rsidRDefault="000A0146" w:rsidP="0081420E">
      <w:pPr>
        <w:pStyle w:val="ListParagraph"/>
        <w:numPr>
          <w:ilvl w:val="0"/>
          <w:numId w:val="14"/>
        </w:numPr>
      </w:pPr>
      <w:r>
        <w:t xml:space="preserve">P8: </w:t>
      </w:r>
      <w:r w:rsidRPr="005D7C83">
        <w:rPr>
          <w:i/>
        </w:rPr>
        <w:t>“It's easy to use.”</w:t>
      </w:r>
    </w:p>
    <w:p w14:paraId="78B4FC6F" w14:textId="04138DB6" w:rsidR="000A0146" w:rsidRDefault="000A0146" w:rsidP="0081420E">
      <w:pPr>
        <w:pStyle w:val="ListParagraph"/>
        <w:numPr>
          <w:ilvl w:val="0"/>
          <w:numId w:val="14"/>
        </w:numPr>
      </w:pPr>
      <w:r>
        <w:t xml:space="preserve">P15: </w:t>
      </w:r>
      <w:r w:rsidRPr="005D7C83">
        <w:rPr>
          <w:i/>
        </w:rPr>
        <w:t>“Absolutely. Would be really helpful for my current job.”</w:t>
      </w:r>
    </w:p>
    <w:p w14:paraId="52452CA7" w14:textId="69779837" w:rsidR="000A0146" w:rsidRDefault="000A0146" w:rsidP="0081420E">
      <w:pPr>
        <w:pStyle w:val="ListParagraph"/>
        <w:numPr>
          <w:ilvl w:val="0"/>
          <w:numId w:val="14"/>
        </w:numPr>
      </w:pPr>
      <w:r>
        <w:t xml:space="preserve">P16: </w:t>
      </w:r>
      <w:r w:rsidRPr="005D7C83">
        <w:rPr>
          <w:i/>
        </w:rPr>
        <w:t>“Yeah and I don't really recommend anything. Veterans are always looking out for each other.”</w:t>
      </w:r>
    </w:p>
    <w:p w14:paraId="7191ADD8" w14:textId="30CECE87" w:rsidR="002E3917" w:rsidRPr="00A90C71" w:rsidRDefault="000A0146" w:rsidP="0081420E">
      <w:pPr>
        <w:pStyle w:val="ListParagraph"/>
        <w:numPr>
          <w:ilvl w:val="0"/>
          <w:numId w:val="14"/>
        </w:numPr>
        <w:rPr>
          <w:i/>
        </w:rPr>
      </w:pPr>
      <w:r>
        <w:t xml:space="preserve">P18: </w:t>
      </w:r>
      <w:r w:rsidRPr="005D7C83">
        <w:rPr>
          <w:i/>
        </w:rPr>
        <w:t>“Absolutely. It's a very useful tool to help manage your health</w:t>
      </w:r>
      <w:r w:rsidR="00037301">
        <w:rPr>
          <w:i/>
        </w:rPr>
        <w:t xml:space="preserve"> </w:t>
      </w:r>
      <w:r w:rsidRPr="005D7C83">
        <w:rPr>
          <w:i/>
        </w:rPr>
        <w:t>care at the VA.”</w:t>
      </w:r>
      <w:r>
        <w:t xml:space="preserve"> </w:t>
      </w:r>
    </w:p>
    <w:p w14:paraId="78B3866A" w14:textId="3FCFD65D" w:rsidR="002E3917" w:rsidRPr="002E3917" w:rsidRDefault="002E3917" w:rsidP="002E3917">
      <w:r>
        <w:t xml:space="preserve">Overall, participants are very certain of the </w:t>
      </w:r>
      <w:r w:rsidR="00A90C71">
        <w:t>utility</w:t>
      </w:r>
      <w:r>
        <w:t xml:space="preserve"> of the My Health</w:t>
      </w:r>
      <w:r w:rsidRPr="000A0146">
        <w:rPr>
          <w:b/>
          <w:i/>
        </w:rPr>
        <w:t>e</w:t>
      </w:r>
      <w:r>
        <w:t xml:space="preserve">Vet website. </w:t>
      </w:r>
      <w:r w:rsidR="000A0146">
        <w:t>T</w:t>
      </w:r>
      <w:r>
        <w:t>he</w:t>
      </w:r>
      <w:r w:rsidR="00A90C71">
        <w:t>ir</w:t>
      </w:r>
      <w:r>
        <w:t xml:space="preserve"> </w:t>
      </w:r>
      <w:r w:rsidR="000A0146">
        <w:t xml:space="preserve">overwhelmingly </w:t>
      </w:r>
      <w:r>
        <w:t xml:space="preserve">positive answers are </w:t>
      </w:r>
      <w:r w:rsidR="000A0146">
        <w:t xml:space="preserve">notable considering their </w:t>
      </w:r>
      <w:r>
        <w:t>low task success rates</w:t>
      </w:r>
      <w:r w:rsidR="000A0146">
        <w:t xml:space="preserve"> on tasks such as Appointments and Blue Button</w:t>
      </w:r>
      <w:r>
        <w:t>.</w:t>
      </w:r>
      <w:r w:rsidR="000A0146">
        <w:t xml:space="preserve">  While the former low task success rates were mostly unknown</w:t>
      </w:r>
      <w:r>
        <w:t xml:space="preserve"> </w:t>
      </w:r>
      <w:r w:rsidR="000A0146">
        <w:t>to the participants, those for the Blue Button were pronounced and much commented on. P</w:t>
      </w:r>
      <w:r>
        <w:t xml:space="preserve">articipants </w:t>
      </w:r>
      <w:r w:rsidR="000A0146">
        <w:t>believe</w:t>
      </w:r>
      <w:r>
        <w:t xml:space="preserve"> the site to be useful and necessary,</w:t>
      </w:r>
      <w:r w:rsidR="000A0146">
        <w:t xml:space="preserve"> and consider the obstacles to success on the aforementioned tasks to be relatively easy to fix</w:t>
      </w:r>
      <w:r>
        <w:t>.</w:t>
      </w:r>
    </w:p>
    <w:p w14:paraId="1A388FAA" w14:textId="77777777" w:rsidR="0063028E" w:rsidRPr="0063028E" w:rsidRDefault="001046A0" w:rsidP="0063028E">
      <w:pPr>
        <w:pStyle w:val="Heading1"/>
        <w:rPr>
          <w:rStyle w:val="Heading1Char"/>
          <w:b/>
        </w:rPr>
      </w:pPr>
      <w:bookmarkStart w:id="91" w:name="_Limitations_1"/>
      <w:bookmarkStart w:id="92" w:name="_Toc443556360"/>
      <w:bookmarkEnd w:id="91"/>
      <w:r w:rsidRPr="0063028E">
        <w:rPr>
          <w:rStyle w:val="Heading1Char"/>
          <w:b/>
        </w:rPr>
        <w:t>Limitations</w:t>
      </w:r>
      <w:bookmarkEnd w:id="92"/>
    </w:p>
    <w:p w14:paraId="06EC29AE" w14:textId="774B610C" w:rsidR="00567079" w:rsidRDefault="004C54EA" w:rsidP="0063028E">
      <w:pPr>
        <w:autoSpaceDE w:val="0"/>
        <w:autoSpaceDN w:val="0"/>
        <w:adjustRightInd w:val="0"/>
        <w:spacing w:after="0" w:line="240" w:lineRule="auto"/>
      </w:pPr>
      <w:r>
        <w:t>Due to the challenges of using test account</w:t>
      </w:r>
      <w:r w:rsidR="00850668">
        <w:t>s</w:t>
      </w:r>
      <w:r w:rsidR="005F4C0B">
        <w:t xml:space="preserve"> and data in a</w:t>
      </w:r>
      <w:r w:rsidR="004D42F9">
        <w:t xml:space="preserve"> prototype</w:t>
      </w:r>
      <w:r>
        <w:t xml:space="preserve"> </w:t>
      </w:r>
      <w:r w:rsidR="00EB4008">
        <w:t xml:space="preserve">personal </w:t>
      </w:r>
      <w:r>
        <w:t xml:space="preserve">health record website, there were </w:t>
      </w:r>
      <w:r w:rsidR="004D42F9">
        <w:t xml:space="preserve">several </w:t>
      </w:r>
      <w:r w:rsidR="00452449">
        <w:t>limitations</w:t>
      </w:r>
      <w:r w:rsidR="00E0200D">
        <w:t xml:space="preserve"> for this study.</w:t>
      </w:r>
      <w:r w:rsidR="004C2841">
        <w:t xml:space="preserve"> </w:t>
      </w:r>
      <w:r w:rsidR="00452449">
        <w:t xml:space="preserve">In some instances </w:t>
      </w:r>
      <w:r w:rsidR="00850668">
        <w:t>these limitations</w:t>
      </w:r>
      <w:r w:rsidR="00452449">
        <w:t xml:space="preserve"> contributed</w:t>
      </w:r>
      <w:r w:rsidR="00850668">
        <w:t>,</w:t>
      </w:r>
      <w:r w:rsidR="00452449">
        <w:t xml:space="preserve"> in varying degrees</w:t>
      </w:r>
      <w:r w:rsidR="00850668">
        <w:t>,</w:t>
      </w:r>
      <w:r w:rsidR="00452449">
        <w:t xml:space="preserve"> to issues that had impact on task success.</w:t>
      </w:r>
    </w:p>
    <w:p w14:paraId="2D079F2D" w14:textId="77777777" w:rsidR="00567079" w:rsidRDefault="00567079" w:rsidP="00567079">
      <w:pPr>
        <w:pStyle w:val="Heading2"/>
      </w:pPr>
      <w:bookmarkStart w:id="93" w:name="_Toc443556361"/>
      <w:r>
        <w:t>General</w:t>
      </w:r>
      <w:r w:rsidR="00445147">
        <w:t xml:space="preserve"> Study Design</w:t>
      </w:r>
      <w:r>
        <w:t xml:space="preserve"> Limitations</w:t>
      </w:r>
      <w:bookmarkEnd w:id="93"/>
    </w:p>
    <w:p w14:paraId="18724636" w14:textId="24AE93A0" w:rsidR="00E0200D" w:rsidRDefault="00567079" w:rsidP="0063028E">
      <w:pPr>
        <w:autoSpaceDE w:val="0"/>
        <w:autoSpaceDN w:val="0"/>
        <w:adjustRightInd w:val="0"/>
        <w:spacing w:after="0" w:line="240" w:lineRule="auto"/>
      </w:pPr>
      <w:r>
        <w:t>Users were</w:t>
      </w:r>
      <w:r w:rsidR="00E0200D">
        <w:t xml:space="preserve"> directed to return to the My Health</w:t>
      </w:r>
      <w:r w:rsidR="00E0200D">
        <w:rPr>
          <w:i/>
        </w:rPr>
        <w:t>e</w:t>
      </w:r>
      <w:r w:rsidR="00E0200D">
        <w:t xml:space="preserve">Vet home screen between task focus areas. This was done to enable easier A/B comparisons to </w:t>
      </w:r>
      <w:r w:rsidR="005F4C0B">
        <w:t xml:space="preserve">the previous design </w:t>
      </w:r>
      <w:r w:rsidR="00E0200D">
        <w:t>of the site</w:t>
      </w:r>
      <w:r w:rsidR="00885D82">
        <w:t>,</w:t>
      </w:r>
      <w:r w:rsidR="00E0200D">
        <w:t xml:space="preserve"> which </w:t>
      </w:r>
      <w:r w:rsidR="005F4C0B">
        <w:t>had a</w:t>
      </w:r>
      <w:r w:rsidR="00E0200D">
        <w:t xml:space="preserve"> different </w:t>
      </w:r>
      <w:r w:rsidR="005F4C0B">
        <w:t>navigation structure</w:t>
      </w:r>
      <w:r w:rsidR="00E0200D">
        <w:t>.</w:t>
      </w:r>
      <w:r w:rsidR="005F4C0B">
        <w:t xml:space="preserve"> Users in the 2015 baseline study were also directed to the homepage between tasks. </w:t>
      </w:r>
      <w:r>
        <w:t xml:space="preserve"> Due to this study design</w:t>
      </w:r>
      <w:r w:rsidR="00EB4008">
        <w:t>,</w:t>
      </w:r>
      <w:r>
        <w:t xml:space="preserve"> </w:t>
      </w:r>
      <w:r>
        <w:lastRenderedPageBreak/>
        <w:t xml:space="preserve">participants may have used different navigation </w:t>
      </w:r>
      <w:ins w:id="94" w:author="Author">
        <w:r w:rsidR="00E77647">
          <w:t xml:space="preserve">or more natural </w:t>
        </w:r>
      </w:ins>
      <w:r>
        <w:t xml:space="preserve">strategies </w:t>
      </w:r>
      <w:r w:rsidR="00885D82">
        <w:t>than</w:t>
      </w:r>
      <w:r>
        <w:t xml:space="preserve"> those of </w:t>
      </w:r>
      <w:ins w:id="95" w:author="Author">
        <w:r w:rsidR="00E77647">
          <w:t>the</w:t>
        </w:r>
      </w:ins>
      <w:r>
        <w:t xml:space="preserve"> story-line based script.</w:t>
      </w:r>
      <w:r w:rsidR="00452449">
        <w:t xml:space="preserve"> This study design limitation did not contribute to any issues noted in this report.</w:t>
      </w:r>
    </w:p>
    <w:p w14:paraId="72FC3651" w14:textId="77777777" w:rsidR="00A622EE" w:rsidRDefault="00A622EE" w:rsidP="0063028E">
      <w:pPr>
        <w:autoSpaceDE w:val="0"/>
        <w:autoSpaceDN w:val="0"/>
        <w:adjustRightInd w:val="0"/>
        <w:spacing w:after="0" w:line="240" w:lineRule="auto"/>
      </w:pPr>
    </w:p>
    <w:p w14:paraId="45D95606" w14:textId="77777777" w:rsidR="00567079" w:rsidRDefault="00567079" w:rsidP="00567079">
      <w:pPr>
        <w:pStyle w:val="Heading2"/>
      </w:pPr>
      <w:bookmarkStart w:id="96" w:name="_Appointments_Test_Data"/>
      <w:bookmarkStart w:id="97" w:name="_Toc443556362"/>
      <w:bookmarkEnd w:id="96"/>
      <w:r>
        <w:t>Appointments</w:t>
      </w:r>
      <w:r w:rsidR="00445147">
        <w:t xml:space="preserve"> Test Data Limitations</w:t>
      </w:r>
      <w:bookmarkEnd w:id="97"/>
    </w:p>
    <w:p w14:paraId="5369D4F3" w14:textId="1E1B5289" w:rsidR="005F4C0B" w:rsidRDefault="005F4C0B" w:rsidP="00AA1096">
      <w:pPr>
        <w:autoSpaceDE w:val="0"/>
        <w:autoSpaceDN w:val="0"/>
        <w:adjustRightInd w:val="0"/>
        <w:spacing w:after="0" w:line="240" w:lineRule="auto"/>
      </w:pPr>
      <w:r>
        <w:t>The setup of test data likely contributed to the high failure rate of the second and third Appointments tasks (dealing with past appointments).</w:t>
      </w:r>
    </w:p>
    <w:p w14:paraId="193A0699" w14:textId="77777777" w:rsidR="005F4C0B" w:rsidRDefault="005F4C0B" w:rsidP="00AA1096">
      <w:pPr>
        <w:autoSpaceDE w:val="0"/>
        <w:autoSpaceDN w:val="0"/>
        <w:adjustRightInd w:val="0"/>
        <w:spacing w:after="0" w:line="240" w:lineRule="auto"/>
      </w:pPr>
    </w:p>
    <w:p w14:paraId="621BD13B" w14:textId="309A9720" w:rsidR="005F4C0B" w:rsidRDefault="005F4C0B" w:rsidP="00AA1096">
      <w:pPr>
        <w:autoSpaceDE w:val="0"/>
        <w:autoSpaceDN w:val="0"/>
        <w:adjustRightInd w:val="0"/>
        <w:spacing w:after="0" w:line="240" w:lineRule="auto"/>
      </w:pPr>
      <w:r>
        <w:t>As noted in the findings, past appointment test data was presented with earliest dates first.  As the e</w:t>
      </w:r>
      <w:r w:rsidR="00EE5BF0">
        <w:t>arliest dates were close to one year in the past (</w:t>
      </w:r>
      <w:r w:rsidR="00F72A67">
        <w:t>e.g.</w:t>
      </w:r>
      <w:r w:rsidR="00EE5BF0">
        <w:t xml:space="preserve"> February 1, </w:t>
      </w:r>
      <w:r w:rsidR="00EE5BF0" w:rsidRPr="00EE5BF0">
        <w:rPr>
          <w:b/>
        </w:rPr>
        <w:t>2015</w:t>
      </w:r>
      <w:r w:rsidR="00EE5BF0">
        <w:t xml:space="preserve">), users noticed a month and day similar to the current date, and assumed this was a recent date.  Although this was a built-in limitation of the data, such a scenario could exist in a real-life situation, so HFE’s findings and recommendations on date presentation order still apply.  </w:t>
      </w:r>
    </w:p>
    <w:p w14:paraId="12124CC7" w14:textId="60C88278" w:rsidR="00452449" w:rsidRDefault="00EE5BF0" w:rsidP="00452449">
      <w:pPr>
        <w:pStyle w:val="Heading2"/>
      </w:pPr>
      <w:bookmarkStart w:id="98" w:name="_Toc443556363"/>
      <w:r>
        <w:t>Blue Button</w:t>
      </w:r>
      <w:r w:rsidR="00452449">
        <w:t xml:space="preserve"> Test Data Limitations</w:t>
      </w:r>
      <w:bookmarkEnd w:id="98"/>
    </w:p>
    <w:p w14:paraId="6318382C" w14:textId="35A46591" w:rsidR="00452449" w:rsidRPr="00452449" w:rsidRDefault="00EE5BF0" w:rsidP="00452449">
      <w:r>
        <w:t>In the test environment, the final page of the Blue Button download process presented users with a “Check Files” button instead of “Download Buttons.”  It was unclear to users whether this situation was a transient one (</w:t>
      </w:r>
      <w:r w:rsidR="00F72A67">
        <w:t>i.e.</w:t>
      </w:r>
      <w:r>
        <w:t xml:space="preserve"> to be followed by an automatic refresh), or one always requiring action.</w:t>
      </w:r>
    </w:p>
    <w:p w14:paraId="5A70CF21" w14:textId="173720B6" w:rsidR="00EE5BF0" w:rsidRDefault="00EE5BF0" w:rsidP="00EE5BF0">
      <w:pPr>
        <w:pStyle w:val="Heading2"/>
      </w:pPr>
      <w:bookmarkStart w:id="99" w:name="_Toc443556364"/>
      <w:r>
        <w:t>Veterans Health Library Test Data Limitations</w:t>
      </w:r>
      <w:bookmarkEnd w:id="99"/>
    </w:p>
    <w:p w14:paraId="278CC1C2" w14:textId="236F109A" w:rsidR="00EE5BF0" w:rsidRPr="00EE5BF0" w:rsidRDefault="00EE5BF0" w:rsidP="00EE5BF0">
      <w:r>
        <w:t xml:space="preserve">The built-in MHV search feature was not functioning at the time of testing.  However, only two (2) users </w:t>
      </w:r>
      <w:ins w:id="100" w:author="Author">
        <w:r w:rsidR="00E77647">
          <w:t xml:space="preserve">out </w:t>
        </w:r>
      </w:ins>
      <w:r>
        <w:t xml:space="preserve">of 17 </w:t>
      </w:r>
      <w:ins w:id="101" w:author="Author">
        <w:r w:rsidR="00E77647">
          <w:t xml:space="preserve">tried to </w:t>
        </w:r>
      </w:ins>
      <w:r>
        <w:t>utilize</w:t>
      </w:r>
      <w:ins w:id="102" w:author="Author">
        <w:r w:rsidR="000A7731">
          <w:t xml:space="preserve"> (and were subsequently unable to use)</w:t>
        </w:r>
      </w:ins>
      <w:r>
        <w:t xml:space="preserve"> this feature to perform the VHL task.</w:t>
      </w:r>
    </w:p>
    <w:p w14:paraId="6FE351FA" w14:textId="77777777" w:rsidR="007A11DE" w:rsidRPr="001046A0" w:rsidRDefault="007A11DE" w:rsidP="007A11DE">
      <w:pPr>
        <w:pStyle w:val="Heading1"/>
        <w:rPr>
          <w:rFonts w:asciiTheme="minorHAnsi" w:eastAsiaTheme="minorHAnsi" w:hAnsiTheme="minorHAnsi" w:cstheme="minorBidi"/>
          <w:b w:val="0"/>
          <w:bCs w:val="0"/>
          <w:color w:val="FF0000"/>
          <w:sz w:val="24"/>
          <w:szCs w:val="22"/>
        </w:rPr>
      </w:pPr>
      <w:bookmarkStart w:id="103" w:name="_Toc443556365"/>
      <w:bookmarkEnd w:id="73"/>
      <w:r w:rsidRPr="005B7067">
        <w:t>Conclusion</w:t>
      </w:r>
      <w:bookmarkEnd w:id="103"/>
    </w:p>
    <w:p w14:paraId="7ECCDC3A" w14:textId="59FA723C" w:rsidR="007A11DE" w:rsidRDefault="007A11DE" w:rsidP="007A11DE">
      <w:pPr>
        <w:shd w:val="clear" w:color="auto" w:fill="FFFFFF"/>
        <w:spacing w:after="0"/>
        <w:rPr>
          <w:rFonts w:eastAsia="Times New Roman" w:cs="Times New Roman"/>
          <w:szCs w:val="24"/>
        </w:rPr>
      </w:pPr>
      <w:r>
        <w:rPr>
          <w:rFonts w:eastAsia="Times New Roman" w:cs="Times New Roman"/>
          <w:szCs w:val="24"/>
        </w:rPr>
        <w:t>T</w:t>
      </w:r>
      <w:r w:rsidRPr="002D4D58">
        <w:rPr>
          <w:rFonts w:eastAsia="Times New Roman" w:cs="Times New Roman"/>
          <w:szCs w:val="24"/>
        </w:rPr>
        <w:t xml:space="preserve">he </w:t>
      </w:r>
      <w:r>
        <w:rPr>
          <w:rFonts w:eastAsia="Times New Roman" w:cs="Times New Roman"/>
          <w:szCs w:val="24"/>
        </w:rPr>
        <w:t>redesigned prototype</w:t>
      </w:r>
      <w:r w:rsidRPr="002D4D58">
        <w:rPr>
          <w:rFonts w:eastAsia="Times New Roman" w:cs="Times New Roman"/>
          <w:szCs w:val="24"/>
        </w:rPr>
        <w:t xml:space="preserve"> of My Health</w:t>
      </w:r>
      <w:r w:rsidRPr="00410DA2">
        <w:rPr>
          <w:rFonts w:eastAsia="Times New Roman" w:cs="Times New Roman"/>
          <w:b/>
          <w:i/>
          <w:iCs/>
          <w:szCs w:val="24"/>
        </w:rPr>
        <w:t>e</w:t>
      </w:r>
      <w:r w:rsidRPr="002D4D58">
        <w:rPr>
          <w:rFonts w:eastAsia="Times New Roman" w:cs="Times New Roman"/>
          <w:szCs w:val="24"/>
        </w:rPr>
        <w:t xml:space="preserve">Vet scored </w:t>
      </w:r>
      <w:r>
        <w:rPr>
          <w:rFonts w:eastAsia="Times New Roman" w:cs="Times New Roman"/>
          <w:szCs w:val="24"/>
        </w:rPr>
        <w:t>moderately high</w:t>
      </w:r>
      <w:r w:rsidRPr="002D4D58">
        <w:rPr>
          <w:rFonts w:eastAsia="Times New Roman" w:cs="Times New Roman"/>
          <w:szCs w:val="24"/>
        </w:rPr>
        <w:t xml:space="preserve"> in effectiveness and </w:t>
      </w:r>
      <w:r>
        <w:rPr>
          <w:rFonts w:eastAsia="Times New Roman" w:cs="Times New Roman"/>
          <w:szCs w:val="24"/>
        </w:rPr>
        <w:t>above</w:t>
      </w:r>
      <w:r w:rsidRPr="002D4D58">
        <w:rPr>
          <w:rFonts w:eastAsia="Times New Roman" w:cs="Times New Roman"/>
          <w:szCs w:val="24"/>
        </w:rPr>
        <w:t xml:space="preserve"> average in satisfaction. The task success rate was </w:t>
      </w:r>
      <w:r>
        <w:rPr>
          <w:rFonts w:eastAsia="Times New Roman" w:cs="Times New Roman"/>
          <w:szCs w:val="24"/>
        </w:rPr>
        <w:t>high at 6</w:t>
      </w:r>
      <w:r w:rsidRPr="002D4D58">
        <w:rPr>
          <w:rFonts w:eastAsia="Times New Roman" w:cs="Times New Roman"/>
          <w:szCs w:val="24"/>
        </w:rPr>
        <w:t>4%</w:t>
      </w:r>
      <w:r>
        <w:rPr>
          <w:rFonts w:eastAsia="Times New Roman" w:cs="Times New Roman"/>
          <w:szCs w:val="24"/>
        </w:rPr>
        <w:t xml:space="preserve"> (as compared with 44% for the 2015 baseline study)</w:t>
      </w:r>
      <w:r w:rsidRPr="002D4D58">
        <w:rPr>
          <w:rFonts w:eastAsia="Times New Roman" w:cs="Times New Roman"/>
          <w:szCs w:val="24"/>
        </w:rPr>
        <w:t xml:space="preserve">, with participants failing </w:t>
      </w:r>
      <w:r>
        <w:rPr>
          <w:rFonts w:eastAsia="Times New Roman" w:cs="Times New Roman"/>
          <w:szCs w:val="24"/>
        </w:rPr>
        <w:t>3</w:t>
      </w:r>
      <w:r w:rsidRPr="002D4D58">
        <w:rPr>
          <w:rFonts w:eastAsia="Times New Roman" w:cs="Times New Roman"/>
          <w:szCs w:val="24"/>
        </w:rPr>
        <w:t xml:space="preserve">6% of all tasks attempted. Participants failed </w:t>
      </w:r>
      <w:r w:rsidRPr="000362F1">
        <w:rPr>
          <w:rFonts w:eastAsia="Times New Roman" w:cs="Times New Roman"/>
          <w:szCs w:val="24"/>
        </w:rPr>
        <w:t xml:space="preserve">29 </w:t>
      </w:r>
      <w:r w:rsidRPr="002D4D58">
        <w:rPr>
          <w:rFonts w:eastAsia="Times New Roman" w:cs="Times New Roman"/>
          <w:szCs w:val="24"/>
        </w:rPr>
        <w:t>out of the total 1</w:t>
      </w:r>
      <w:r>
        <w:rPr>
          <w:rFonts w:eastAsia="Times New Roman" w:cs="Times New Roman"/>
          <w:szCs w:val="24"/>
        </w:rPr>
        <w:t>7</w:t>
      </w:r>
      <w:r w:rsidRPr="002D4D58">
        <w:rPr>
          <w:rFonts w:eastAsia="Times New Roman" w:cs="Times New Roman"/>
          <w:szCs w:val="24"/>
        </w:rPr>
        <w:t>0 tasks performed (over the course of 1</w:t>
      </w:r>
      <w:r>
        <w:rPr>
          <w:rFonts w:eastAsia="Times New Roman" w:cs="Times New Roman"/>
          <w:szCs w:val="24"/>
        </w:rPr>
        <w:t>7</w:t>
      </w:r>
      <w:r w:rsidRPr="002D4D58">
        <w:rPr>
          <w:rFonts w:eastAsia="Times New Roman" w:cs="Times New Roman"/>
          <w:szCs w:val="24"/>
        </w:rPr>
        <w:t xml:space="preserve"> sessions) due to exceeding the task time success threshold (</w:t>
      </w:r>
      <w:r>
        <w:rPr>
          <w:rFonts w:eastAsia="Times New Roman" w:cs="Times New Roman"/>
          <w:szCs w:val="24"/>
        </w:rPr>
        <w:t>benchmark</w:t>
      </w:r>
      <w:r w:rsidRPr="002D4D58">
        <w:rPr>
          <w:rFonts w:eastAsia="Times New Roman" w:cs="Times New Roman"/>
          <w:szCs w:val="24"/>
        </w:rPr>
        <w:t xml:space="preserve"> time + 100%). </w:t>
      </w:r>
      <w:r>
        <w:rPr>
          <w:rFonts w:eastAsia="Times New Roman" w:cs="Times New Roman"/>
          <w:szCs w:val="24"/>
        </w:rPr>
        <w:t>Participants</w:t>
      </w:r>
      <w:r w:rsidRPr="002D4D58">
        <w:rPr>
          <w:rFonts w:eastAsia="Times New Roman" w:cs="Times New Roman"/>
          <w:szCs w:val="24"/>
        </w:rPr>
        <w:t xml:space="preserve"> who did succeed did so </w:t>
      </w:r>
      <w:r>
        <w:rPr>
          <w:rFonts w:eastAsia="Times New Roman" w:cs="Times New Roman"/>
          <w:szCs w:val="24"/>
        </w:rPr>
        <w:t>24</w:t>
      </w:r>
      <w:r w:rsidRPr="002D4D58">
        <w:rPr>
          <w:rFonts w:eastAsia="Times New Roman" w:cs="Times New Roman"/>
          <w:szCs w:val="24"/>
        </w:rPr>
        <w:t xml:space="preserve">% slower than the </w:t>
      </w:r>
      <w:r>
        <w:rPr>
          <w:rFonts w:eastAsia="Times New Roman" w:cs="Times New Roman"/>
          <w:szCs w:val="24"/>
        </w:rPr>
        <w:t xml:space="preserve">benchmark time, which is acceptable. </w:t>
      </w:r>
      <w:proofErr w:type="spellStart"/>
      <w:r>
        <w:rPr>
          <w:rFonts w:eastAsia="Times New Roman" w:cs="Times New Roman"/>
          <w:szCs w:val="24"/>
        </w:rPr>
        <w:t>Compari</w:t>
      </w:r>
      <w:r w:rsidR="00037301">
        <w:rPr>
          <w:rFonts w:eastAsia="Times New Roman" w:cs="Times New Roman"/>
          <w:szCs w:val="24"/>
        </w:rPr>
        <w:t>ed</w:t>
      </w:r>
      <w:proofErr w:type="spellEnd"/>
      <w:r>
        <w:rPr>
          <w:rFonts w:eastAsia="Times New Roman" w:cs="Times New Roman"/>
          <w:szCs w:val="24"/>
        </w:rPr>
        <w:t xml:space="preserve"> to </w:t>
      </w:r>
      <w:r w:rsidR="00037301">
        <w:rPr>
          <w:rFonts w:eastAsia="Times New Roman" w:cs="Times New Roman"/>
          <w:szCs w:val="24"/>
        </w:rPr>
        <w:t xml:space="preserve">the </w:t>
      </w:r>
      <w:r>
        <w:rPr>
          <w:rFonts w:eastAsia="Times New Roman" w:cs="Times New Roman"/>
          <w:szCs w:val="24"/>
        </w:rPr>
        <w:t xml:space="preserve">2015 benchmark time, participants in 2016 succeeded 6% slower than the time, a significant improvement.  </w:t>
      </w:r>
    </w:p>
    <w:p w14:paraId="14299961" w14:textId="77777777" w:rsidR="007A11DE" w:rsidRPr="002D4D58" w:rsidRDefault="007A11DE" w:rsidP="007A11DE">
      <w:pPr>
        <w:shd w:val="clear" w:color="auto" w:fill="FFFFFF"/>
        <w:spacing w:after="0"/>
        <w:rPr>
          <w:rFonts w:eastAsia="Times New Roman" w:cs="Times New Roman"/>
          <w:szCs w:val="24"/>
        </w:rPr>
      </w:pPr>
    </w:p>
    <w:p w14:paraId="1AEDDEE7" w14:textId="3B767BD3" w:rsidR="007A11DE" w:rsidRDefault="007A11DE" w:rsidP="007A11DE">
      <w:pPr>
        <w:shd w:val="clear" w:color="auto" w:fill="FFFFFF"/>
        <w:spacing w:after="0"/>
        <w:rPr>
          <w:rFonts w:eastAsia="Times New Roman" w:cs="Times New Roman"/>
          <w:szCs w:val="24"/>
        </w:rPr>
      </w:pPr>
      <w:r>
        <w:rPr>
          <w:rFonts w:eastAsia="Times New Roman" w:cs="Times New Roman"/>
          <w:szCs w:val="24"/>
        </w:rPr>
        <w:t>T</w:t>
      </w:r>
      <w:r w:rsidRPr="002D4D58">
        <w:rPr>
          <w:rFonts w:eastAsia="Times New Roman" w:cs="Times New Roman"/>
          <w:szCs w:val="24"/>
        </w:rPr>
        <w:t>he site received a</w:t>
      </w:r>
      <w:r>
        <w:rPr>
          <w:rFonts w:eastAsia="Times New Roman" w:cs="Times New Roman"/>
          <w:szCs w:val="24"/>
        </w:rPr>
        <w:t>n</w:t>
      </w:r>
      <w:r w:rsidRPr="002D4D58">
        <w:rPr>
          <w:rFonts w:eastAsia="Times New Roman" w:cs="Times New Roman"/>
          <w:szCs w:val="24"/>
        </w:rPr>
        <w:t xml:space="preserve"> </w:t>
      </w:r>
      <w:r>
        <w:rPr>
          <w:rFonts w:eastAsia="Times New Roman" w:cs="Times New Roman"/>
          <w:szCs w:val="24"/>
        </w:rPr>
        <w:t>above</w:t>
      </w:r>
      <w:r w:rsidRPr="002D4D58">
        <w:rPr>
          <w:rFonts w:eastAsia="Times New Roman" w:cs="Times New Roman"/>
          <w:szCs w:val="24"/>
        </w:rPr>
        <w:t xml:space="preserve"> average SUS score of </w:t>
      </w:r>
      <w:r>
        <w:rPr>
          <w:rFonts w:eastAsia="Times New Roman" w:cs="Times New Roman"/>
          <w:szCs w:val="24"/>
        </w:rPr>
        <w:t>82.5</w:t>
      </w:r>
      <w:r w:rsidRPr="002D4D58">
        <w:rPr>
          <w:rFonts w:eastAsia="Times New Roman" w:cs="Times New Roman"/>
          <w:szCs w:val="24"/>
        </w:rPr>
        <w:t xml:space="preserve">, </w:t>
      </w:r>
      <w:r>
        <w:rPr>
          <w:rFonts w:eastAsia="Times New Roman" w:cs="Times New Roman"/>
          <w:szCs w:val="24"/>
        </w:rPr>
        <w:t xml:space="preserve">a very high indicator </w:t>
      </w:r>
      <w:r w:rsidRPr="002D4D58">
        <w:rPr>
          <w:rFonts w:eastAsia="Times New Roman" w:cs="Times New Roman"/>
          <w:szCs w:val="24"/>
        </w:rPr>
        <w:t xml:space="preserve">of participants’ satisfaction with the site. </w:t>
      </w:r>
      <w:r>
        <w:rPr>
          <w:rFonts w:eastAsia="Times New Roman" w:cs="Times New Roman"/>
          <w:szCs w:val="24"/>
        </w:rPr>
        <w:t xml:space="preserve">In 2015, the previous version of the site scored 64.7. </w:t>
      </w:r>
      <w:r w:rsidR="006A1221">
        <w:rPr>
          <w:rFonts w:eastAsia="Times New Roman" w:cs="Times New Roman"/>
          <w:szCs w:val="24"/>
        </w:rPr>
        <w:t>Although the score in the most recent test was well above the average SUS score of 68, this</w:t>
      </w:r>
      <w:r w:rsidRPr="002D4D58">
        <w:rPr>
          <w:rFonts w:eastAsia="Times New Roman" w:cs="Times New Roman"/>
          <w:szCs w:val="24"/>
        </w:rPr>
        <w:t xml:space="preserve"> should also be considered in light of the participants’ </w:t>
      </w:r>
      <w:r>
        <w:rPr>
          <w:rFonts w:eastAsia="Times New Roman" w:cs="Times New Roman"/>
          <w:szCs w:val="24"/>
        </w:rPr>
        <w:t>high failure rate on the Appointments and Blue Button tasks</w:t>
      </w:r>
      <w:r w:rsidRPr="002D4D58">
        <w:rPr>
          <w:rFonts w:eastAsia="Times New Roman" w:cs="Times New Roman"/>
          <w:szCs w:val="24"/>
        </w:rPr>
        <w:t>. As noted in the perceived utility section, participants consistently rated the site hig</w:t>
      </w:r>
      <w:r>
        <w:rPr>
          <w:rFonts w:eastAsia="Times New Roman" w:cs="Times New Roman"/>
          <w:szCs w:val="24"/>
        </w:rPr>
        <w:t xml:space="preserve">h for meeting expectations and </w:t>
      </w:r>
      <w:r w:rsidRPr="002D4D58">
        <w:rPr>
          <w:rFonts w:eastAsia="Times New Roman" w:cs="Times New Roman"/>
          <w:szCs w:val="24"/>
        </w:rPr>
        <w:t>likeliness to use</w:t>
      </w:r>
      <w:r>
        <w:rPr>
          <w:rFonts w:eastAsia="Times New Roman" w:cs="Times New Roman"/>
          <w:szCs w:val="24"/>
        </w:rPr>
        <w:t xml:space="preserve">, which would indicate that despite flaws which prevented users from successfully completing </w:t>
      </w:r>
      <w:ins w:id="104" w:author="Author">
        <w:r w:rsidR="00E77647">
          <w:rPr>
            <w:rFonts w:eastAsia="Times New Roman" w:cs="Times New Roman"/>
            <w:szCs w:val="24"/>
          </w:rPr>
          <w:t xml:space="preserve">some </w:t>
        </w:r>
      </w:ins>
      <w:r>
        <w:rPr>
          <w:rFonts w:eastAsia="Times New Roman" w:cs="Times New Roman"/>
          <w:szCs w:val="24"/>
        </w:rPr>
        <w:t>tasks, the overall function and mechanics of the website are acceptable.</w:t>
      </w:r>
    </w:p>
    <w:p w14:paraId="328D1464" w14:textId="77777777" w:rsidR="007A11DE" w:rsidRDefault="007A11DE" w:rsidP="007A11DE">
      <w:pPr>
        <w:shd w:val="clear" w:color="auto" w:fill="FFFFFF"/>
        <w:spacing w:after="0"/>
        <w:rPr>
          <w:rFonts w:eastAsia="Times New Roman" w:cs="Times New Roman"/>
          <w:szCs w:val="24"/>
        </w:rPr>
      </w:pPr>
    </w:p>
    <w:p w14:paraId="69541D50" w14:textId="77777777" w:rsidR="007A11DE" w:rsidRDefault="007A11DE" w:rsidP="007A11DE">
      <w:pPr>
        <w:shd w:val="clear" w:color="auto" w:fill="FFFFFF"/>
        <w:spacing w:after="0"/>
        <w:rPr>
          <w:rFonts w:eastAsia="Times New Roman" w:cs="Times New Roman"/>
          <w:szCs w:val="24"/>
        </w:rPr>
      </w:pPr>
      <w:r>
        <w:rPr>
          <w:rFonts w:eastAsia="Times New Roman" w:cs="Times New Roman"/>
          <w:szCs w:val="24"/>
        </w:rPr>
        <w:t>The login process, typically a simple process but decidedly difficult to complete on the previous MHV site, has been brought up to standards, with 100% success versus 40% recorded in the 2015 study. While some minor usability issues need to be corrected (login button still appearing on the login page, unnecessary scrolling required to get to text fields), the redesign is a large improvement over its predecessor.</w:t>
      </w:r>
    </w:p>
    <w:p w14:paraId="5AF56FDC" w14:textId="77777777" w:rsidR="007A11DE" w:rsidRDefault="007A11DE" w:rsidP="007A11DE">
      <w:pPr>
        <w:shd w:val="clear" w:color="auto" w:fill="FFFFFF"/>
        <w:spacing w:after="0"/>
        <w:rPr>
          <w:rFonts w:eastAsia="Times New Roman" w:cs="Times New Roman"/>
          <w:szCs w:val="24"/>
        </w:rPr>
      </w:pPr>
    </w:p>
    <w:p w14:paraId="14D1370C" w14:textId="77777777" w:rsidR="007A11DE" w:rsidRDefault="007A11DE" w:rsidP="007A11DE">
      <w:pPr>
        <w:shd w:val="clear" w:color="auto" w:fill="FFFFFF"/>
        <w:spacing w:after="0"/>
        <w:rPr>
          <w:rFonts w:eastAsia="Times New Roman" w:cs="Times New Roman"/>
          <w:szCs w:val="24"/>
        </w:rPr>
      </w:pPr>
      <w:r>
        <w:rPr>
          <w:rFonts w:eastAsia="Times New Roman" w:cs="Times New Roman"/>
          <w:szCs w:val="24"/>
        </w:rPr>
        <w:t>The prescription refill process scored similarly to the 2015 study in some ways, differently in others.  As in the earlier study, users had difficulty identifying prescriptions eligible for refill, even though the redesign provides multiple cues for clarity. As suggested by participants, simple added language and/or a button change may clarify eligibility of items which require authorization. The refill process itself was much improved, with an 88% success rate versus 40% in 2015.</w:t>
      </w:r>
    </w:p>
    <w:p w14:paraId="39397EF5" w14:textId="77777777" w:rsidR="007A11DE" w:rsidRPr="002D4D58" w:rsidRDefault="007A11DE" w:rsidP="007A11DE">
      <w:pPr>
        <w:shd w:val="clear" w:color="auto" w:fill="FFFFFF"/>
        <w:spacing w:after="0"/>
        <w:rPr>
          <w:rFonts w:eastAsia="Times New Roman" w:cs="Times New Roman"/>
          <w:szCs w:val="24"/>
        </w:rPr>
      </w:pPr>
    </w:p>
    <w:p w14:paraId="6DC84E4C" w14:textId="77777777" w:rsidR="007A11DE" w:rsidRDefault="007A11DE" w:rsidP="007A11DE">
      <w:pPr>
        <w:shd w:val="clear" w:color="auto" w:fill="FFFFFF"/>
        <w:spacing w:after="0"/>
        <w:rPr>
          <w:rFonts w:eastAsia="Times New Roman" w:cs="Times New Roman"/>
          <w:szCs w:val="24"/>
        </w:rPr>
      </w:pPr>
      <w:r>
        <w:rPr>
          <w:rFonts w:eastAsia="Times New Roman" w:cs="Times New Roman"/>
          <w:szCs w:val="24"/>
        </w:rPr>
        <w:t>As mentioned, user expectations with regard to the presentation of past appointment data contributed to near total failure on the past appointment selection tasks.  Performance in this section improved on the following task, past cancelled appointments, as some users came to notice the unusual ordering of the appointments. HFE recommends further testing of the appointments page with varying placements of the date filter buttons and reversal of the date order for past appointments.</w:t>
      </w:r>
    </w:p>
    <w:p w14:paraId="3870BCE2" w14:textId="77777777" w:rsidR="007A11DE" w:rsidRDefault="007A11DE" w:rsidP="007A11DE">
      <w:pPr>
        <w:shd w:val="clear" w:color="auto" w:fill="FFFFFF"/>
        <w:spacing w:after="0"/>
        <w:rPr>
          <w:rFonts w:eastAsia="Times New Roman" w:cs="Times New Roman"/>
          <w:szCs w:val="24"/>
        </w:rPr>
      </w:pPr>
    </w:p>
    <w:p w14:paraId="580B0CEE" w14:textId="29CD85D7" w:rsidR="007A11DE" w:rsidRDefault="007A11DE" w:rsidP="007A11DE">
      <w:pPr>
        <w:shd w:val="clear" w:color="auto" w:fill="FFFFFF"/>
        <w:spacing w:after="0"/>
        <w:rPr>
          <w:rFonts w:eastAsia="Times New Roman" w:cs="Times New Roman"/>
          <w:szCs w:val="24"/>
        </w:rPr>
      </w:pPr>
      <w:r>
        <w:rPr>
          <w:rFonts w:eastAsia="Times New Roman" w:cs="Times New Roman"/>
          <w:szCs w:val="24"/>
        </w:rPr>
        <w:t xml:space="preserve">The length and wordiness of the Blue Button process were points of contention among users.  </w:t>
      </w:r>
      <w:r w:rsidR="00F72A67">
        <w:rPr>
          <w:rFonts w:eastAsia="Times New Roman" w:cs="Times New Roman"/>
          <w:szCs w:val="24"/>
        </w:rPr>
        <w:t>Inability to progress past the first page was</w:t>
      </w:r>
      <w:r>
        <w:rPr>
          <w:rFonts w:eastAsia="Times New Roman" w:cs="Times New Roman"/>
          <w:szCs w:val="24"/>
        </w:rPr>
        <w:t xml:space="preserve"> caused by distraction by “you-are-here” graphic elements, unclear instructions, and ambiguous button functions.</w:t>
      </w:r>
    </w:p>
    <w:p w14:paraId="3AFBF6B4" w14:textId="77777777" w:rsidR="007A11DE" w:rsidRDefault="007A11DE" w:rsidP="007A11DE">
      <w:pPr>
        <w:shd w:val="clear" w:color="auto" w:fill="FFFFFF"/>
        <w:spacing w:after="0"/>
        <w:rPr>
          <w:rFonts w:eastAsia="Times New Roman" w:cs="Times New Roman"/>
          <w:szCs w:val="24"/>
        </w:rPr>
      </w:pPr>
    </w:p>
    <w:p w14:paraId="6F3434F9" w14:textId="77777777" w:rsidR="007A11DE" w:rsidRDefault="007A11DE" w:rsidP="007A11DE">
      <w:pPr>
        <w:shd w:val="clear" w:color="auto" w:fill="FFFFFF"/>
        <w:spacing w:after="0"/>
        <w:rPr>
          <w:rFonts w:eastAsia="Times New Roman" w:cs="Times New Roman"/>
          <w:szCs w:val="24"/>
        </w:rPr>
      </w:pPr>
      <w:r>
        <w:rPr>
          <w:rFonts w:eastAsia="Times New Roman" w:cs="Times New Roman"/>
          <w:szCs w:val="24"/>
        </w:rPr>
        <w:t>The dashboard itself, particularly the new navigation buttons, earned high praise from users.  Participants appreciated the larger fonts, clear &amp; easy-to-find buttons for common tasks, and a focus on actionable content versus magazine-style articles.</w:t>
      </w:r>
    </w:p>
    <w:p w14:paraId="389C931C" w14:textId="77777777" w:rsidR="006A1221" w:rsidRDefault="006A1221" w:rsidP="007A11DE">
      <w:pPr>
        <w:shd w:val="clear" w:color="auto" w:fill="FFFFFF"/>
        <w:spacing w:after="0"/>
        <w:rPr>
          <w:rFonts w:eastAsia="Times New Roman" w:cs="Times New Roman"/>
          <w:szCs w:val="24"/>
        </w:rPr>
      </w:pPr>
    </w:p>
    <w:p w14:paraId="69C462D3" w14:textId="4B7548BF" w:rsidR="006A1221" w:rsidRPr="002D4D58" w:rsidRDefault="006A1221" w:rsidP="007A11DE">
      <w:pPr>
        <w:shd w:val="clear" w:color="auto" w:fill="FFFFFF"/>
        <w:spacing w:after="0"/>
        <w:rPr>
          <w:rFonts w:eastAsia="Times New Roman" w:cs="Times New Roman"/>
          <w:szCs w:val="24"/>
        </w:rPr>
      </w:pPr>
      <w:r>
        <w:rPr>
          <w:rFonts w:eastAsia="Times New Roman" w:cs="Times New Roman"/>
          <w:szCs w:val="24"/>
        </w:rPr>
        <w:t xml:space="preserve">In summation, while the new prototype for MHV greatly outperformed the previous site, there are still a number of areas in need of improvement. </w:t>
      </w:r>
      <w:r w:rsidR="004012D7">
        <w:rPr>
          <w:rFonts w:eastAsia="Times New Roman" w:cs="Times New Roman"/>
          <w:szCs w:val="24"/>
        </w:rPr>
        <w:t>The presentation of data for the Appointments and Blue Button sections in particular may have influenced the high failure rate in those areas. With additional quick studies to evaluate areas of uncertainty and presentation changes in the aforementioned areas</w:t>
      </w:r>
      <w:r w:rsidR="00037301">
        <w:rPr>
          <w:rFonts w:eastAsia="Times New Roman" w:cs="Times New Roman"/>
          <w:szCs w:val="24"/>
        </w:rPr>
        <w:t>,</w:t>
      </w:r>
      <w:r w:rsidR="004012D7">
        <w:rPr>
          <w:rFonts w:eastAsia="Times New Roman" w:cs="Times New Roman"/>
          <w:szCs w:val="24"/>
        </w:rPr>
        <w:t xml:space="preserve"> it is expected that upon completion</w:t>
      </w:r>
      <w:r w:rsidR="00037301">
        <w:rPr>
          <w:rFonts w:eastAsia="Times New Roman" w:cs="Times New Roman"/>
          <w:szCs w:val="24"/>
        </w:rPr>
        <w:t>,</w:t>
      </w:r>
      <w:r w:rsidR="004012D7">
        <w:rPr>
          <w:rFonts w:eastAsia="Times New Roman" w:cs="Times New Roman"/>
          <w:szCs w:val="24"/>
        </w:rPr>
        <w:t xml:space="preserve"> the MHV redesign will be a resounding success.</w:t>
      </w:r>
    </w:p>
    <w:p w14:paraId="40E12FA4" w14:textId="77777777" w:rsidR="007A11DE" w:rsidRDefault="007A11DE" w:rsidP="007A11DE">
      <w:pPr>
        <w:autoSpaceDE w:val="0"/>
        <w:autoSpaceDN w:val="0"/>
        <w:adjustRightInd w:val="0"/>
        <w:rPr>
          <w:rFonts w:ascii="Calibri" w:hAnsi="Calibri" w:cs="Calibri"/>
        </w:rPr>
      </w:pPr>
      <w:r>
        <w:rPr>
          <w:rFonts w:ascii="Calibri" w:hAnsi="Calibri" w:cs="Calibri"/>
        </w:rPr>
        <w:br w:type="page"/>
      </w:r>
    </w:p>
    <w:p w14:paraId="19ED71BC" w14:textId="77777777" w:rsidR="007A11DE" w:rsidRDefault="007A11DE" w:rsidP="007A11DE">
      <w:pPr>
        <w:pStyle w:val="Heading1"/>
        <w:sectPr w:rsidR="007A11DE" w:rsidSect="007A73AA">
          <w:headerReference w:type="default" r:id="rId24"/>
          <w:footerReference w:type="default" r:id="rId25"/>
          <w:headerReference w:type="first" r:id="rId26"/>
          <w:footerReference w:type="first" r:id="rId27"/>
          <w:type w:val="continuous"/>
          <w:pgSz w:w="12240" w:h="15840" w:code="1"/>
          <w:pgMar w:top="720" w:right="720" w:bottom="720" w:left="720" w:header="1440" w:footer="720" w:gutter="0"/>
          <w:cols w:space="720"/>
          <w:titlePg/>
          <w:docGrid w:linePitch="360"/>
        </w:sectPr>
      </w:pPr>
    </w:p>
    <w:p w14:paraId="4530F3E4" w14:textId="77777777" w:rsidR="007A11DE" w:rsidRPr="00BF461E" w:rsidRDefault="007A11DE" w:rsidP="007A11DE">
      <w:pPr>
        <w:pStyle w:val="Heading1"/>
        <w:rPr>
          <w:rFonts w:ascii="Calibri" w:hAnsi="Calibri" w:cs="Calibri"/>
        </w:rPr>
      </w:pPr>
      <w:bookmarkStart w:id="105" w:name="_Appendix_A:_Participant"/>
      <w:bookmarkStart w:id="106" w:name="_Toc380661756"/>
      <w:bookmarkStart w:id="107" w:name="_Toc380675533"/>
      <w:bookmarkStart w:id="108" w:name="_Toc382474938"/>
      <w:bookmarkStart w:id="109" w:name="_Toc443052527"/>
      <w:bookmarkStart w:id="110" w:name="_Toc443556366"/>
      <w:bookmarkEnd w:id="105"/>
      <w:r>
        <w:lastRenderedPageBreak/>
        <w:t>Appendix A</w:t>
      </w:r>
      <w:r w:rsidRPr="00BF461E">
        <w:t>: Participant Demographics</w:t>
      </w:r>
      <w:bookmarkEnd w:id="106"/>
      <w:bookmarkEnd w:id="107"/>
      <w:bookmarkEnd w:id="108"/>
      <w:r w:rsidRPr="00BF461E">
        <w:t xml:space="preserve"> and Background Information</w:t>
      </w:r>
      <w:bookmarkEnd w:id="109"/>
      <w:bookmarkEnd w:id="110"/>
      <w:r w:rsidRPr="00BF461E">
        <w:t xml:space="preserve"> </w:t>
      </w:r>
    </w:p>
    <w:p w14:paraId="02094D52" w14:textId="77777777" w:rsidR="007A11DE" w:rsidRDefault="007A11DE" w:rsidP="007A11DE">
      <w:pPr>
        <w:autoSpaceDE w:val="0"/>
        <w:autoSpaceDN w:val="0"/>
        <w:adjustRightInd w:val="0"/>
        <w:rPr>
          <w:rFonts w:ascii="Calibri" w:hAnsi="Calibri" w:cs="Calibri"/>
          <w:color w:val="FF0000"/>
        </w:rPr>
      </w:pPr>
      <w:r w:rsidRPr="00BF461E">
        <w:rPr>
          <w:rFonts w:ascii="Calibri" w:hAnsi="Calibri" w:cs="Calibri"/>
        </w:rPr>
        <w:t xml:space="preserve">Participant demographics are reported in the table below. </w:t>
      </w:r>
    </w:p>
    <w:tbl>
      <w:tblPr>
        <w:tblW w:w="10883" w:type="dxa"/>
        <w:tblInd w:w="103" w:type="dxa"/>
        <w:tblLook w:val="04A0" w:firstRow="1" w:lastRow="0" w:firstColumn="1" w:lastColumn="0" w:noHBand="0" w:noVBand="1"/>
      </w:tblPr>
      <w:tblGrid>
        <w:gridCol w:w="1790"/>
        <w:gridCol w:w="1308"/>
        <w:gridCol w:w="1070"/>
        <w:gridCol w:w="2259"/>
        <w:gridCol w:w="1902"/>
        <w:gridCol w:w="2554"/>
      </w:tblGrid>
      <w:tr w:rsidR="007A11DE" w:rsidRPr="00410DA2" w14:paraId="01CB29E6" w14:textId="77777777" w:rsidTr="006A1221">
        <w:trPr>
          <w:trHeight w:val="874"/>
        </w:trPr>
        <w:tc>
          <w:tcPr>
            <w:tcW w:w="1790" w:type="dxa"/>
            <w:tcBorders>
              <w:top w:val="single" w:sz="4" w:space="0" w:color="95B3D7"/>
              <w:left w:val="single" w:sz="4" w:space="0" w:color="95B3D7"/>
              <w:bottom w:val="single" w:sz="4" w:space="0" w:color="95B3D7"/>
              <w:right w:val="nil"/>
            </w:tcBorders>
            <w:shd w:val="clear" w:color="4F81BD" w:fill="4F81BD"/>
            <w:vAlign w:val="bottom"/>
            <w:hideMark/>
          </w:tcPr>
          <w:p w14:paraId="39E7EDF3" w14:textId="77777777" w:rsidR="007A11DE" w:rsidRPr="00410DA2" w:rsidRDefault="007A11DE" w:rsidP="006A1221">
            <w:pPr>
              <w:spacing w:after="0" w:line="240" w:lineRule="auto"/>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Participant</w:t>
            </w:r>
          </w:p>
        </w:tc>
        <w:tc>
          <w:tcPr>
            <w:tcW w:w="1308" w:type="dxa"/>
            <w:tcBorders>
              <w:top w:val="single" w:sz="4" w:space="0" w:color="95B3D7"/>
              <w:left w:val="nil"/>
              <w:bottom w:val="single" w:sz="4" w:space="0" w:color="95B3D7"/>
              <w:right w:val="nil"/>
            </w:tcBorders>
            <w:shd w:val="clear" w:color="4F81BD" w:fill="4F81BD"/>
            <w:vAlign w:val="bottom"/>
            <w:hideMark/>
          </w:tcPr>
          <w:p w14:paraId="11A04EBC" w14:textId="77777777" w:rsidR="007A11DE" w:rsidRPr="00410DA2" w:rsidRDefault="007A11DE" w:rsidP="006A1221">
            <w:pPr>
              <w:spacing w:after="0" w:line="240" w:lineRule="auto"/>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Gender</w:t>
            </w:r>
          </w:p>
        </w:tc>
        <w:tc>
          <w:tcPr>
            <w:tcW w:w="1070" w:type="dxa"/>
            <w:tcBorders>
              <w:top w:val="single" w:sz="4" w:space="0" w:color="95B3D7"/>
              <w:left w:val="nil"/>
              <w:bottom w:val="single" w:sz="4" w:space="0" w:color="95B3D7"/>
              <w:right w:val="nil"/>
            </w:tcBorders>
            <w:shd w:val="clear" w:color="4F81BD" w:fill="4F81BD"/>
            <w:vAlign w:val="bottom"/>
            <w:hideMark/>
          </w:tcPr>
          <w:p w14:paraId="4DF94967" w14:textId="77777777" w:rsidR="007A11DE" w:rsidRPr="00410DA2" w:rsidRDefault="007A11DE" w:rsidP="006A1221">
            <w:pPr>
              <w:spacing w:after="0" w:line="240" w:lineRule="auto"/>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Age Range</w:t>
            </w:r>
          </w:p>
        </w:tc>
        <w:tc>
          <w:tcPr>
            <w:tcW w:w="2259" w:type="dxa"/>
            <w:tcBorders>
              <w:top w:val="single" w:sz="4" w:space="0" w:color="95B3D7"/>
              <w:left w:val="nil"/>
              <w:bottom w:val="single" w:sz="4" w:space="0" w:color="95B3D7"/>
              <w:right w:val="nil"/>
            </w:tcBorders>
            <w:shd w:val="clear" w:color="4F81BD" w:fill="4F81BD"/>
            <w:vAlign w:val="bottom"/>
            <w:hideMark/>
          </w:tcPr>
          <w:p w14:paraId="6F81DCB7" w14:textId="77777777" w:rsidR="007A11DE" w:rsidRPr="00410DA2" w:rsidRDefault="007A11DE" w:rsidP="006A1221">
            <w:pPr>
              <w:spacing w:after="0" w:line="240" w:lineRule="auto"/>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How often do you use My HealtheVet?</w:t>
            </w:r>
          </w:p>
        </w:tc>
        <w:tc>
          <w:tcPr>
            <w:tcW w:w="1902" w:type="dxa"/>
            <w:tcBorders>
              <w:top w:val="single" w:sz="4" w:space="0" w:color="95B3D7"/>
              <w:left w:val="nil"/>
              <w:bottom w:val="single" w:sz="4" w:space="0" w:color="95B3D7"/>
              <w:right w:val="nil"/>
            </w:tcBorders>
            <w:shd w:val="clear" w:color="4F81BD" w:fill="4F81BD"/>
            <w:vAlign w:val="bottom"/>
            <w:hideMark/>
          </w:tcPr>
          <w:p w14:paraId="63FD52B0" w14:textId="77777777" w:rsidR="007A11DE" w:rsidRPr="00410DA2" w:rsidRDefault="007A11DE" w:rsidP="006A1221">
            <w:pPr>
              <w:spacing w:after="0" w:line="240" w:lineRule="auto"/>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What is your level of familiarity with using a Desktop computer?</w:t>
            </w:r>
          </w:p>
        </w:tc>
        <w:tc>
          <w:tcPr>
            <w:tcW w:w="2554" w:type="dxa"/>
            <w:tcBorders>
              <w:top w:val="single" w:sz="4" w:space="0" w:color="95B3D7"/>
              <w:left w:val="nil"/>
              <w:bottom w:val="single" w:sz="4" w:space="0" w:color="95B3D7"/>
              <w:right w:val="nil"/>
            </w:tcBorders>
            <w:shd w:val="clear" w:color="4F81BD" w:fill="4F81BD"/>
            <w:vAlign w:val="bottom"/>
            <w:hideMark/>
          </w:tcPr>
          <w:p w14:paraId="085A0DAC" w14:textId="77777777" w:rsidR="007A11DE" w:rsidRPr="00410DA2" w:rsidRDefault="007A11DE" w:rsidP="000A7731">
            <w:pPr>
              <w:spacing w:after="0" w:line="240" w:lineRule="auto"/>
              <w:jc w:val="center"/>
              <w:rPr>
                <w:rFonts w:ascii="Calibri" w:eastAsia="Times New Roman" w:hAnsi="Calibri" w:cs="Times New Roman"/>
                <w:b/>
                <w:bCs/>
                <w:color w:val="FFFFFF"/>
                <w:sz w:val="22"/>
              </w:rPr>
            </w:pPr>
            <w:r w:rsidRPr="00410DA2">
              <w:rPr>
                <w:rFonts w:ascii="Calibri" w:eastAsia="Times New Roman" w:hAnsi="Calibri" w:cs="Times New Roman"/>
                <w:b/>
                <w:bCs/>
                <w:color w:val="FFFFFF"/>
                <w:sz w:val="22"/>
              </w:rPr>
              <w:t>Assistive Technology Needs</w:t>
            </w:r>
          </w:p>
        </w:tc>
      </w:tr>
      <w:tr w:rsidR="007A11DE" w:rsidRPr="00410DA2" w14:paraId="14677095"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6A1308AF"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2</w:t>
            </w:r>
          </w:p>
        </w:tc>
        <w:tc>
          <w:tcPr>
            <w:tcW w:w="1308" w:type="dxa"/>
            <w:tcBorders>
              <w:top w:val="single" w:sz="4" w:space="0" w:color="95B3D7"/>
              <w:left w:val="nil"/>
              <w:bottom w:val="single" w:sz="4" w:space="0" w:color="95B3D7"/>
              <w:right w:val="nil"/>
            </w:tcBorders>
            <w:shd w:val="clear" w:color="DCE6F1" w:fill="DCE6F1"/>
            <w:noWrap/>
            <w:vAlign w:val="bottom"/>
            <w:hideMark/>
          </w:tcPr>
          <w:p w14:paraId="77412140"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18A598E0"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60s</w:t>
            </w:r>
          </w:p>
        </w:tc>
        <w:tc>
          <w:tcPr>
            <w:tcW w:w="2259" w:type="dxa"/>
            <w:tcBorders>
              <w:top w:val="single" w:sz="4" w:space="0" w:color="95B3D7"/>
              <w:left w:val="nil"/>
              <w:bottom w:val="single" w:sz="4" w:space="0" w:color="95B3D7"/>
              <w:right w:val="nil"/>
            </w:tcBorders>
            <w:shd w:val="clear" w:color="DCE6F1" w:fill="DCE6F1"/>
            <w:hideMark/>
          </w:tcPr>
          <w:p w14:paraId="23E6905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5F3BE73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Advanced</w:t>
            </w:r>
          </w:p>
        </w:tc>
        <w:tc>
          <w:tcPr>
            <w:tcW w:w="2554" w:type="dxa"/>
            <w:tcBorders>
              <w:top w:val="single" w:sz="4" w:space="0" w:color="95B3D7"/>
              <w:left w:val="nil"/>
              <w:bottom w:val="single" w:sz="4" w:space="0" w:color="95B3D7"/>
              <w:right w:val="nil"/>
            </w:tcBorders>
            <w:shd w:val="clear" w:color="DCE6F1" w:fill="DCE6F1"/>
            <w:noWrap/>
            <w:vAlign w:val="bottom"/>
            <w:hideMark/>
          </w:tcPr>
          <w:p w14:paraId="1823119D"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2648B3B8"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5F56AE9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3</w:t>
            </w:r>
          </w:p>
        </w:tc>
        <w:tc>
          <w:tcPr>
            <w:tcW w:w="1308" w:type="dxa"/>
            <w:tcBorders>
              <w:top w:val="single" w:sz="4" w:space="0" w:color="95B3D7"/>
              <w:left w:val="nil"/>
              <w:bottom w:val="single" w:sz="4" w:space="0" w:color="95B3D7"/>
              <w:right w:val="nil"/>
            </w:tcBorders>
            <w:shd w:val="clear" w:color="auto" w:fill="auto"/>
            <w:noWrap/>
            <w:vAlign w:val="bottom"/>
            <w:hideMark/>
          </w:tcPr>
          <w:p w14:paraId="1B75968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auto" w:fill="auto"/>
            <w:noWrap/>
            <w:vAlign w:val="bottom"/>
            <w:hideMark/>
          </w:tcPr>
          <w:p w14:paraId="091B81B2"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40s</w:t>
            </w:r>
          </w:p>
        </w:tc>
        <w:tc>
          <w:tcPr>
            <w:tcW w:w="2259" w:type="dxa"/>
            <w:tcBorders>
              <w:top w:val="single" w:sz="4" w:space="0" w:color="95B3D7"/>
              <w:left w:val="nil"/>
              <w:bottom w:val="single" w:sz="4" w:space="0" w:color="95B3D7"/>
              <w:right w:val="nil"/>
            </w:tcBorders>
            <w:shd w:val="clear" w:color="auto" w:fill="auto"/>
            <w:hideMark/>
          </w:tcPr>
          <w:p w14:paraId="7F4B514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Weekly</w:t>
            </w:r>
          </w:p>
        </w:tc>
        <w:tc>
          <w:tcPr>
            <w:tcW w:w="1902" w:type="dxa"/>
            <w:tcBorders>
              <w:top w:val="single" w:sz="4" w:space="0" w:color="95B3D7"/>
              <w:left w:val="nil"/>
              <w:bottom w:val="single" w:sz="4" w:space="0" w:color="95B3D7"/>
              <w:right w:val="nil"/>
            </w:tcBorders>
            <w:shd w:val="clear" w:color="auto" w:fill="auto"/>
            <w:vAlign w:val="bottom"/>
            <w:hideMark/>
          </w:tcPr>
          <w:p w14:paraId="077A9CF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Advanced</w:t>
            </w:r>
          </w:p>
        </w:tc>
        <w:tc>
          <w:tcPr>
            <w:tcW w:w="2554" w:type="dxa"/>
            <w:tcBorders>
              <w:top w:val="single" w:sz="4" w:space="0" w:color="95B3D7"/>
              <w:left w:val="nil"/>
              <w:bottom w:val="single" w:sz="4" w:space="0" w:color="95B3D7"/>
              <w:right w:val="nil"/>
            </w:tcBorders>
            <w:shd w:val="clear" w:color="auto" w:fill="auto"/>
            <w:noWrap/>
            <w:vAlign w:val="bottom"/>
            <w:hideMark/>
          </w:tcPr>
          <w:p w14:paraId="05E466CE"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503A028E"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4E236D3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4</w:t>
            </w:r>
          </w:p>
        </w:tc>
        <w:tc>
          <w:tcPr>
            <w:tcW w:w="1308" w:type="dxa"/>
            <w:tcBorders>
              <w:top w:val="single" w:sz="4" w:space="0" w:color="95B3D7"/>
              <w:left w:val="nil"/>
              <w:bottom w:val="single" w:sz="4" w:space="0" w:color="95B3D7"/>
              <w:right w:val="nil"/>
            </w:tcBorders>
            <w:shd w:val="clear" w:color="DCE6F1" w:fill="DCE6F1"/>
            <w:noWrap/>
            <w:vAlign w:val="bottom"/>
            <w:hideMark/>
          </w:tcPr>
          <w:p w14:paraId="40229D5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Female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0AFC01AF"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40s</w:t>
            </w:r>
          </w:p>
        </w:tc>
        <w:tc>
          <w:tcPr>
            <w:tcW w:w="2259" w:type="dxa"/>
            <w:tcBorders>
              <w:top w:val="single" w:sz="4" w:space="0" w:color="95B3D7"/>
              <w:left w:val="nil"/>
              <w:bottom w:val="single" w:sz="4" w:space="0" w:color="95B3D7"/>
              <w:right w:val="nil"/>
            </w:tcBorders>
            <w:shd w:val="clear" w:color="DCE6F1" w:fill="DCE6F1"/>
            <w:hideMark/>
          </w:tcPr>
          <w:p w14:paraId="00D9449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2A28CFD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7ABA180F"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06A8CF86"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5C80D0A2"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5</w:t>
            </w:r>
          </w:p>
        </w:tc>
        <w:tc>
          <w:tcPr>
            <w:tcW w:w="1308" w:type="dxa"/>
            <w:tcBorders>
              <w:top w:val="single" w:sz="4" w:space="0" w:color="95B3D7"/>
              <w:left w:val="nil"/>
              <w:bottom w:val="single" w:sz="4" w:space="0" w:color="95B3D7"/>
              <w:right w:val="nil"/>
            </w:tcBorders>
            <w:shd w:val="clear" w:color="auto" w:fill="auto"/>
            <w:noWrap/>
            <w:vAlign w:val="bottom"/>
            <w:hideMark/>
          </w:tcPr>
          <w:p w14:paraId="54D0C8E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auto" w:fill="auto"/>
            <w:noWrap/>
            <w:vAlign w:val="bottom"/>
            <w:hideMark/>
          </w:tcPr>
          <w:p w14:paraId="68B7BE3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40s</w:t>
            </w:r>
          </w:p>
        </w:tc>
        <w:tc>
          <w:tcPr>
            <w:tcW w:w="2259" w:type="dxa"/>
            <w:tcBorders>
              <w:top w:val="single" w:sz="4" w:space="0" w:color="95B3D7"/>
              <w:left w:val="nil"/>
              <w:bottom w:val="single" w:sz="4" w:space="0" w:color="95B3D7"/>
              <w:right w:val="nil"/>
            </w:tcBorders>
            <w:shd w:val="clear" w:color="auto" w:fill="auto"/>
            <w:hideMark/>
          </w:tcPr>
          <w:p w14:paraId="6C088F8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Weekly</w:t>
            </w:r>
          </w:p>
        </w:tc>
        <w:tc>
          <w:tcPr>
            <w:tcW w:w="1902" w:type="dxa"/>
            <w:tcBorders>
              <w:top w:val="single" w:sz="4" w:space="0" w:color="95B3D7"/>
              <w:left w:val="nil"/>
              <w:bottom w:val="single" w:sz="4" w:space="0" w:color="95B3D7"/>
              <w:right w:val="nil"/>
            </w:tcBorders>
            <w:shd w:val="clear" w:color="auto" w:fill="auto"/>
            <w:vAlign w:val="bottom"/>
            <w:hideMark/>
          </w:tcPr>
          <w:p w14:paraId="1F77288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Advanced</w:t>
            </w:r>
          </w:p>
        </w:tc>
        <w:tc>
          <w:tcPr>
            <w:tcW w:w="2554" w:type="dxa"/>
            <w:tcBorders>
              <w:top w:val="single" w:sz="4" w:space="0" w:color="95B3D7"/>
              <w:left w:val="nil"/>
              <w:bottom w:val="single" w:sz="4" w:space="0" w:color="95B3D7"/>
              <w:right w:val="nil"/>
            </w:tcBorders>
            <w:shd w:val="clear" w:color="auto" w:fill="auto"/>
            <w:noWrap/>
            <w:vAlign w:val="bottom"/>
            <w:hideMark/>
          </w:tcPr>
          <w:p w14:paraId="395B8277"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516356E2"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152DF550"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6</w:t>
            </w:r>
          </w:p>
        </w:tc>
        <w:tc>
          <w:tcPr>
            <w:tcW w:w="1308" w:type="dxa"/>
            <w:tcBorders>
              <w:top w:val="single" w:sz="4" w:space="0" w:color="95B3D7"/>
              <w:left w:val="nil"/>
              <w:bottom w:val="single" w:sz="4" w:space="0" w:color="95B3D7"/>
              <w:right w:val="nil"/>
            </w:tcBorders>
            <w:shd w:val="clear" w:color="DCE6F1" w:fill="DCE6F1"/>
            <w:noWrap/>
            <w:vAlign w:val="bottom"/>
            <w:hideMark/>
          </w:tcPr>
          <w:p w14:paraId="1F28C94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7ABF03C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50s</w:t>
            </w:r>
          </w:p>
        </w:tc>
        <w:tc>
          <w:tcPr>
            <w:tcW w:w="2259" w:type="dxa"/>
            <w:tcBorders>
              <w:top w:val="single" w:sz="4" w:space="0" w:color="95B3D7"/>
              <w:left w:val="nil"/>
              <w:bottom w:val="single" w:sz="4" w:space="0" w:color="95B3D7"/>
              <w:right w:val="nil"/>
            </w:tcBorders>
            <w:shd w:val="clear" w:color="DCE6F1" w:fill="DCE6F1"/>
            <w:hideMark/>
          </w:tcPr>
          <w:p w14:paraId="0D01F392"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Monthly</w:t>
            </w:r>
          </w:p>
        </w:tc>
        <w:tc>
          <w:tcPr>
            <w:tcW w:w="1902" w:type="dxa"/>
            <w:tcBorders>
              <w:top w:val="single" w:sz="4" w:space="0" w:color="95B3D7"/>
              <w:left w:val="nil"/>
              <w:bottom w:val="single" w:sz="4" w:space="0" w:color="95B3D7"/>
              <w:right w:val="nil"/>
            </w:tcBorders>
            <w:shd w:val="clear" w:color="DCE6F1" w:fill="DCE6F1"/>
            <w:vAlign w:val="bottom"/>
            <w:hideMark/>
          </w:tcPr>
          <w:p w14:paraId="1EE9D3B9"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0B6C3614"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0BA989EE"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6B09101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7</w:t>
            </w:r>
          </w:p>
        </w:tc>
        <w:tc>
          <w:tcPr>
            <w:tcW w:w="1308" w:type="dxa"/>
            <w:tcBorders>
              <w:top w:val="single" w:sz="4" w:space="0" w:color="95B3D7"/>
              <w:left w:val="nil"/>
              <w:bottom w:val="single" w:sz="4" w:space="0" w:color="95B3D7"/>
              <w:right w:val="nil"/>
            </w:tcBorders>
            <w:shd w:val="clear" w:color="auto" w:fill="auto"/>
            <w:noWrap/>
            <w:vAlign w:val="bottom"/>
            <w:hideMark/>
          </w:tcPr>
          <w:p w14:paraId="55BB231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auto" w:fill="auto"/>
            <w:noWrap/>
            <w:vAlign w:val="bottom"/>
            <w:hideMark/>
          </w:tcPr>
          <w:p w14:paraId="073DF00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60s</w:t>
            </w:r>
          </w:p>
        </w:tc>
        <w:tc>
          <w:tcPr>
            <w:tcW w:w="2259" w:type="dxa"/>
            <w:tcBorders>
              <w:top w:val="single" w:sz="4" w:space="0" w:color="95B3D7"/>
              <w:left w:val="nil"/>
              <w:bottom w:val="single" w:sz="4" w:space="0" w:color="95B3D7"/>
              <w:right w:val="nil"/>
            </w:tcBorders>
            <w:shd w:val="clear" w:color="auto" w:fill="auto"/>
            <w:hideMark/>
          </w:tcPr>
          <w:p w14:paraId="6E2D87F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auto" w:fill="auto"/>
            <w:vAlign w:val="bottom"/>
            <w:hideMark/>
          </w:tcPr>
          <w:p w14:paraId="63C5151F"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Basic</w:t>
            </w:r>
          </w:p>
        </w:tc>
        <w:tc>
          <w:tcPr>
            <w:tcW w:w="2554" w:type="dxa"/>
            <w:tcBorders>
              <w:top w:val="single" w:sz="4" w:space="0" w:color="95B3D7"/>
              <w:left w:val="nil"/>
              <w:bottom w:val="single" w:sz="4" w:space="0" w:color="95B3D7"/>
              <w:right w:val="nil"/>
            </w:tcBorders>
            <w:shd w:val="clear" w:color="auto" w:fill="auto"/>
            <w:noWrap/>
            <w:vAlign w:val="bottom"/>
            <w:hideMark/>
          </w:tcPr>
          <w:p w14:paraId="1AC827BF"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198EA268"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021D242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8</w:t>
            </w:r>
          </w:p>
        </w:tc>
        <w:tc>
          <w:tcPr>
            <w:tcW w:w="1308" w:type="dxa"/>
            <w:tcBorders>
              <w:top w:val="single" w:sz="4" w:space="0" w:color="95B3D7"/>
              <w:left w:val="nil"/>
              <w:bottom w:val="single" w:sz="4" w:space="0" w:color="95B3D7"/>
              <w:right w:val="nil"/>
            </w:tcBorders>
            <w:shd w:val="clear" w:color="DCE6F1" w:fill="DCE6F1"/>
            <w:noWrap/>
            <w:vAlign w:val="bottom"/>
            <w:hideMark/>
          </w:tcPr>
          <w:p w14:paraId="330020C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26F6C99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30s</w:t>
            </w:r>
          </w:p>
        </w:tc>
        <w:tc>
          <w:tcPr>
            <w:tcW w:w="2259" w:type="dxa"/>
            <w:tcBorders>
              <w:top w:val="single" w:sz="4" w:space="0" w:color="95B3D7"/>
              <w:left w:val="nil"/>
              <w:bottom w:val="single" w:sz="4" w:space="0" w:color="95B3D7"/>
              <w:right w:val="nil"/>
            </w:tcBorders>
            <w:shd w:val="clear" w:color="DCE6F1" w:fill="DCE6F1"/>
            <w:hideMark/>
          </w:tcPr>
          <w:p w14:paraId="649F8488"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56AC52D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2BF2B821"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43083442"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0FF9302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9</w:t>
            </w:r>
          </w:p>
        </w:tc>
        <w:tc>
          <w:tcPr>
            <w:tcW w:w="1308" w:type="dxa"/>
            <w:tcBorders>
              <w:top w:val="single" w:sz="4" w:space="0" w:color="95B3D7"/>
              <w:left w:val="nil"/>
              <w:bottom w:val="single" w:sz="4" w:space="0" w:color="95B3D7"/>
              <w:right w:val="nil"/>
            </w:tcBorders>
            <w:shd w:val="clear" w:color="auto" w:fill="auto"/>
            <w:noWrap/>
            <w:vAlign w:val="bottom"/>
            <w:hideMark/>
          </w:tcPr>
          <w:p w14:paraId="65B8D66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Female</w:t>
            </w:r>
          </w:p>
        </w:tc>
        <w:tc>
          <w:tcPr>
            <w:tcW w:w="1070" w:type="dxa"/>
            <w:tcBorders>
              <w:top w:val="single" w:sz="4" w:space="0" w:color="95B3D7"/>
              <w:left w:val="nil"/>
              <w:bottom w:val="single" w:sz="4" w:space="0" w:color="95B3D7"/>
              <w:right w:val="nil"/>
            </w:tcBorders>
            <w:shd w:val="clear" w:color="auto" w:fill="auto"/>
            <w:noWrap/>
            <w:vAlign w:val="bottom"/>
            <w:hideMark/>
          </w:tcPr>
          <w:p w14:paraId="7F061AE2"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50s</w:t>
            </w:r>
          </w:p>
        </w:tc>
        <w:tc>
          <w:tcPr>
            <w:tcW w:w="2259" w:type="dxa"/>
            <w:tcBorders>
              <w:top w:val="single" w:sz="4" w:space="0" w:color="95B3D7"/>
              <w:left w:val="nil"/>
              <w:bottom w:val="single" w:sz="4" w:space="0" w:color="95B3D7"/>
              <w:right w:val="nil"/>
            </w:tcBorders>
            <w:shd w:val="clear" w:color="auto" w:fill="auto"/>
            <w:hideMark/>
          </w:tcPr>
          <w:p w14:paraId="28425EC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Monthly</w:t>
            </w:r>
          </w:p>
        </w:tc>
        <w:tc>
          <w:tcPr>
            <w:tcW w:w="1902" w:type="dxa"/>
            <w:tcBorders>
              <w:top w:val="single" w:sz="4" w:space="0" w:color="95B3D7"/>
              <w:left w:val="nil"/>
              <w:bottom w:val="single" w:sz="4" w:space="0" w:color="95B3D7"/>
              <w:right w:val="nil"/>
            </w:tcBorders>
            <w:shd w:val="clear" w:color="auto" w:fill="auto"/>
            <w:vAlign w:val="bottom"/>
            <w:hideMark/>
          </w:tcPr>
          <w:p w14:paraId="153A590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Basic</w:t>
            </w:r>
          </w:p>
        </w:tc>
        <w:tc>
          <w:tcPr>
            <w:tcW w:w="2554" w:type="dxa"/>
            <w:tcBorders>
              <w:top w:val="single" w:sz="4" w:space="0" w:color="95B3D7"/>
              <w:left w:val="nil"/>
              <w:bottom w:val="single" w:sz="4" w:space="0" w:color="95B3D7"/>
              <w:right w:val="nil"/>
            </w:tcBorders>
            <w:shd w:val="clear" w:color="auto" w:fill="auto"/>
            <w:noWrap/>
            <w:vAlign w:val="bottom"/>
            <w:hideMark/>
          </w:tcPr>
          <w:p w14:paraId="7A770503"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4B2B1F2B"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2CC99EAC"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10</w:t>
            </w:r>
          </w:p>
        </w:tc>
        <w:tc>
          <w:tcPr>
            <w:tcW w:w="1308" w:type="dxa"/>
            <w:tcBorders>
              <w:top w:val="single" w:sz="4" w:space="0" w:color="95B3D7"/>
              <w:left w:val="nil"/>
              <w:bottom w:val="single" w:sz="4" w:space="0" w:color="95B3D7"/>
              <w:right w:val="nil"/>
            </w:tcBorders>
            <w:shd w:val="clear" w:color="DCE6F1" w:fill="DCE6F1"/>
            <w:noWrap/>
            <w:vAlign w:val="bottom"/>
            <w:hideMark/>
          </w:tcPr>
          <w:p w14:paraId="4DD8E60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14FD879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50s</w:t>
            </w:r>
          </w:p>
        </w:tc>
        <w:tc>
          <w:tcPr>
            <w:tcW w:w="2259" w:type="dxa"/>
            <w:tcBorders>
              <w:top w:val="single" w:sz="4" w:space="0" w:color="95B3D7"/>
              <w:left w:val="nil"/>
              <w:bottom w:val="single" w:sz="4" w:space="0" w:color="95B3D7"/>
              <w:right w:val="nil"/>
            </w:tcBorders>
            <w:shd w:val="clear" w:color="DCE6F1" w:fill="DCE6F1"/>
            <w:hideMark/>
          </w:tcPr>
          <w:p w14:paraId="5D46842A"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Monthly</w:t>
            </w:r>
          </w:p>
        </w:tc>
        <w:tc>
          <w:tcPr>
            <w:tcW w:w="1902" w:type="dxa"/>
            <w:tcBorders>
              <w:top w:val="single" w:sz="4" w:space="0" w:color="95B3D7"/>
              <w:left w:val="nil"/>
              <w:bottom w:val="single" w:sz="4" w:space="0" w:color="95B3D7"/>
              <w:right w:val="nil"/>
            </w:tcBorders>
            <w:shd w:val="clear" w:color="DCE6F1" w:fill="DCE6F1"/>
            <w:vAlign w:val="bottom"/>
            <w:hideMark/>
          </w:tcPr>
          <w:p w14:paraId="75492BD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1323456D"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562F1CBC"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505793C8"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11</w:t>
            </w:r>
          </w:p>
        </w:tc>
        <w:tc>
          <w:tcPr>
            <w:tcW w:w="1308" w:type="dxa"/>
            <w:tcBorders>
              <w:top w:val="single" w:sz="4" w:space="0" w:color="95B3D7"/>
              <w:left w:val="nil"/>
              <w:bottom w:val="single" w:sz="4" w:space="0" w:color="95B3D7"/>
              <w:right w:val="nil"/>
            </w:tcBorders>
            <w:shd w:val="clear" w:color="auto" w:fill="auto"/>
            <w:noWrap/>
            <w:vAlign w:val="bottom"/>
            <w:hideMark/>
          </w:tcPr>
          <w:p w14:paraId="4ACD2D5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auto" w:fill="auto"/>
            <w:noWrap/>
            <w:vAlign w:val="bottom"/>
            <w:hideMark/>
          </w:tcPr>
          <w:p w14:paraId="3C51E3C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40s</w:t>
            </w:r>
          </w:p>
        </w:tc>
        <w:tc>
          <w:tcPr>
            <w:tcW w:w="2259" w:type="dxa"/>
            <w:tcBorders>
              <w:top w:val="single" w:sz="4" w:space="0" w:color="95B3D7"/>
              <w:left w:val="nil"/>
              <w:bottom w:val="single" w:sz="4" w:space="0" w:color="95B3D7"/>
              <w:right w:val="nil"/>
            </w:tcBorders>
            <w:shd w:val="clear" w:color="auto" w:fill="auto"/>
            <w:hideMark/>
          </w:tcPr>
          <w:p w14:paraId="2C9B724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Weekly</w:t>
            </w:r>
          </w:p>
        </w:tc>
        <w:tc>
          <w:tcPr>
            <w:tcW w:w="1902" w:type="dxa"/>
            <w:tcBorders>
              <w:top w:val="single" w:sz="4" w:space="0" w:color="95B3D7"/>
              <w:left w:val="nil"/>
              <w:bottom w:val="single" w:sz="4" w:space="0" w:color="95B3D7"/>
              <w:right w:val="nil"/>
            </w:tcBorders>
            <w:shd w:val="clear" w:color="auto" w:fill="auto"/>
            <w:vAlign w:val="bottom"/>
            <w:hideMark/>
          </w:tcPr>
          <w:p w14:paraId="627CD23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Advanced</w:t>
            </w:r>
          </w:p>
        </w:tc>
        <w:tc>
          <w:tcPr>
            <w:tcW w:w="2554" w:type="dxa"/>
            <w:tcBorders>
              <w:top w:val="single" w:sz="4" w:space="0" w:color="95B3D7"/>
              <w:left w:val="nil"/>
              <w:bottom w:val="single" w:sz="4" w:space="0" w:color="95B3D7"/>
              <w:right w:val="nil"/>
            </w:tcBorders>
            <w:shd w:val="clear" w:color="auto" w:fill="auto"/>
            <w:noWrap/>
            <w:vAlign w:val="bottom"/>
            <w:hideMark/>
          </w:tcPr>
          <w:p w14:paraId="699A0E9A"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26DA7370"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686E3CA0"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12</w:t>
            </w:r>
          </w:p>
        </w:tc>
        <w:tc>
          <w:tcPr>
            <w:tcW w:w="1308" w:type="dxa"/>
            <w:tcBorders>
              <w:top w:val="single" w:sz="4" w:space="0" w:color="95B3D7"/>
              <w:left w:val="nil"/>
              <w:bottom w:val="single" w:sz="4" w:space="0" w:color="95B3D7"/>
              <w:right w:val="nil"/>
            </w:tcBorders>
            <w:shd w:val="clear" w:color="DCE6F1" w:fill="DCE6F1"/>
            <w:noWrap/>
            <w:vAlign w:val="bottom"/>
            <w:hideMark/>
          </w:tcPr>
          <w:p w14:paraId="6818A847"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14FCAA0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20s</w:t>
            </w:r>
          </w:p>
        </w:tc>
        <w:tc>
          <w:tcPr>
            <w:tcW w:w="2259" w:type="dxa"/>
            <w:tcBorders>
              <w:top w:val="single" w:sz="4" w:space="0" w:color="95B3D7"/>
              <w:left w:val="nil"/>
              <w:bottom w:val="single" w:sz="4" w:space="0" w:color="95B3D7"/>
              <w:right w:val="nil"/>
            </w:tcBorders>
            <w:shd w:val="clear" w:color="DCE6F1" w:fill="DCE6F1"/>
            <w:hideMark/>
          </w:tcPr>
          <w:p w14:paraId="3C146AAC"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764D19E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06E8AA50"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56F043CD"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258B684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13</w:t>
            </w:r>
          </w:p>
        </w:tc>
        <w:tc>
          <w:tcPr>
            <w:tcW w:w="1308" w:type="dxa"/>
            <w:tcBorders>
              <w:top w:val="single" w:sz="4" w:space="0" w:color="95B3D7"/>
              <w:left w:val="nil"/>
              <w:bottom w:val="single" w:sz="4" w:space="0" w:color="95B3D7"/>
              <w:right w:val="nil"/>
            </w:tcBorders>
            <w:shd w:val="clear" w:color="auto" w:fill="auto"/>
            <w:noWrap/>
            <w:vAlign w:val="bottom"/>
            <w:hideMark/>
          </w:tcPr>
          <w:p w14:paraId="702B53E9"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Female</w:t>
            </w:r>
          </w:p>
        </w:tc>
        <w:tc>
          <w:tcPr>
            <w:tcW w:w="1070" w:type="dxa"/>
            <w:tcBorders>
              <w:top w:val="single" w:sz="4" w:space="0" w:color="95B3D7"/>
              <w:left w:val="nil"/>
              <w:bottom w:val="single" w:sz="4" w:space="0" w:color="95B3D7"/>
              <w:right w:val="nil"/>
            </w:tcBorders>
            <w:shd w:val="clear" w:color="auto" w:fill="auto"/>
            <w:noWrap/>
            <w:vAlign w:val="bottom"/>
            <w:hideMark/>
          </w:tcPr>
          <w:p w14:paraId="493F0ABA"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60s</w:t>
            </w:r>
          </w:p>
        </w:tc>
        <w:tc>
          <w:tcPr>
            <w:tcW w:w="2259" w:type="dxa"/>
            <w:tcBorders>
              <w:top w:val="single" w:sz="4" w:space="0" w:color="95B3D7"/>
              <w:left w:val="nil"/>
              <w:bottom w:val="single" w:sz="4" w:space="0" w:color="95B3D7"/>
              <w:right w:val="nil"/>
            </w:tcBorders>
            <w:shd w:val="clear" w:color="auto" w:fill="auto"/>
            <w:hideMark/>
          </w:tcPr>
          <w:p w14:paraId="128B6FC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auto" w:fill="auto"/>
            <w:vAlign w:val="bottom"/>
            <w:hideMark/>
          </w:tcPr>
          <w:p w14:paraId="0A4C79A5"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auto" w:fill="auto"/>
            <w:noWrap/>
            <w:vAlign w:val="bottom"/>
            <w:hideMark/>
          </w:tcPr>
          <w:p w14:paraId="32E35994"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3B770593"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5A6602C9"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14</w:t>
            </w:r>
          </w:p>
        </w:tc>
        <w:tc>
          <w:tcPr>
            <w:tcW w:w="1308" w:type="dxa"/>
            <w:tcBorders>
              <w:top w:val="single" w:sz="4" w:space="0" w:color="95B3D7"/>
              <w:left w:val="nil"/>
              <w:bottom w:val="single" w:sz="4" w:space="0" w:color="95B3D7"/>
              <w:right w:val="nil"/>
            </w:tcBorders>
            <w:shd w:val="clear" w:color="DCE6F1" w:fill="DCE6F1"/>
            <w:noWrap/>
            <w:vAlign w:val="bottom"/>
            <w:hideMark/>
          </w:tcPr>
          <w:p w14:paraId="1685C7C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254D6F84"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60s</w:t>
            </w:r>
          </w:p>
        </w:tc>
        <w:tc>
          <w:tcPr>
            <w:tcW w:w="2259" w:type="dxa"/>
            <w:tcBorders>
              <w:top w:val="single" w:sz="4" w:space="0" w:color="95B3D7"/>
              <w:left w:val="nil"/>
              <w:bottom w:val="single" w:sz="4" w:space="0" w:color="95B3D7"/>
              <w:right w:val="nil"/>
            </w:tcBorders>
            <w:shd w:val="clear" w:color="DCE6F1" w:fill="DCE6F1"/>
            <w:hideMark/>
          </w:tcPr>
          <w:p w14:paraId="26BBCF1B"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0E050279"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713C9041"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1722511C"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601DAAE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15</w:t>
            </w:r>
          </w:p>
        </w:tc>
        <w:tc>
          <w:tcPr>
            <w:tcW w:w="1308" w:type="dxa"/>
            <w:tcBorders>
              <w:top w:val="single" w:sz="4" w:space="0" w:color="95B3D7"/>
              <w:left w:val="nil"/>
              <w:bottom w:val="single" w:sz="4" w:space="0" w:color="95B3D7"/>
              <w:right w:val="nil"/>
            </w:tcBorders>
            <w:shd w:val="clear" w:color="auto" w:fill="auto"/>
            <w:noWrap/>
            <w:vAlign w:val="bottom"/>
            <w:hideMark/>
          </w:tcPr>
          <w:p w14:paraId="6D3212D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Female</w:t>
            </w:r>
          </w:p>
        </w:tc>
        <w:tc>
          <w:tcPr>
            <w:tcW w:w="1070" w:type="dxa"/>
            <w:tcBorders>
              <w:top w:val="single" w:sz="4" w:space="0" w:color="95B3D7"/>
              <w:left w:val="nil"/>
              <w:bottom w:val="single" w:sz="4" w:space="0" w:color="95B3D7"/>
              <w:right w:val="nil"/>
            </w:tcBorders>
            <w:shd w:val="clear" w:color="auto" w:fill="auto"/>
            <w:noWrap/>
            <w:vAlign w:val="bottom"/>
            <w:hideMark/>
          </w:tcPr>
          <w:p w14:paraId="350ABC45"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40s</w:t>
            </w:r>
          </w:p>
        </w:tc>
        <w:tc>
          <w:tcPr>
            <w:tcW w:w="2259" w:type="dxa"/>
            <w:tcBorders>
              <w:top w:val="single" w:sz="4" w:space="0" w:color="95B3D7"/>
              <w:left w:val="nil"/>
              <w:bottom w:val="single" w:sz="4" w:space="0" w:color="95B3D7"/>
              <w:right w:val="nil"/>
            </w:tcBorders>
            <w:shd w:val="clear" w:color="auto" w:fill="auto"/>
            <w:hideMark/>
          </w:tcPr>
          <w:p w14:paraId="77E5730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auto" w:fill="auto"/>
            <w:vAlign w:val="bottom"/>
            <w:hideMark/>
          </w:tcPr>
          <w:p w14:paraId="387A330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auto" w:fill="auto"/>
            <w:noWrap/>
            <w:vAlign w:val="bottom"/>
            <w:hideMark/>
          </w:tcPr>
          <w:p w14:paraId="43044D9D"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5B5684A6"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1A8E672E"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16</w:t>
            </w:r>
          </w:p>
        </w:tc>
        <w:tc>
          <w:tcPr>
            <w:tcW w:w="1308" w:type="dxa"/>
            <w:tcBorders>
              <w:top w:val="single" w:sz="4" w:space="0" w:color="95B3D7"/>
              <w:left w:val="nil"/>
              <w:bottom w:val="single" w:sz="4" w:space="0" w:color="95B3D7"/>
              <w:right w:val="nil"/>
            </w:tcBorders>
            <w:shd w:val="clear" w:color="DCE6F1" w:fill="DCE6F1"/>
            <w:noWrap/>
            <w:vAlign w:val="bottom"/>
            <w:hideMark/>
          </w:tcPr>
          <w:p w14:paraId="6419188A"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noWrap/>
            <w:vAlign w:val="bottom"/>
            <w:hideMark/>
          </w:tcPr>
          <w:p w14:paraId="31CF5541"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30s</w:t>
            </w:r>
          </w:p>
        </w:tc>
        <w:tc>
          <w:tcPr>
            <w:tcW w:w="2259" w:type="dxa"/>
            <w:tcBorders>
              <w:top w:val="single" w:sz="4" w:space="0" w:color="95B3D7"/>
              <w:left w:val="nil"/>
              <w:bottom w:val="single" w:sz="4" w:space="0" w:color="95B3D7"/>
              <w:right w:val="nil"/>
            </w:tcBorders>
            <w:shd w:val="clear" w:color="DCE6F1" w:fill="DCE6F1"/>
            <w:hideMark/>
          </w:tcPr>
          <w:p w14:paraId="7A06606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Rarely or Never</w:t>
            </w:r>
          </w:p>
        </w:tc>
        <w:tc>
          <w:tcPr>
            <w:tcW w:w="1902" w:type="dxa"/>
            <w:tcBorders>
              <w:top w:val="single" w:sz="4" w:space="0" w:color="95B3D7"/>
              <w:left w:val="nil"/>
              <w:bottom w:val="single" w:sz="4" w:space="0" w:color="95B3D7"/>
              <w:right w:val="nil"/>
            </w:tcBorders>
            <w:shd w:val="clear" w:color="DCE6F1" w:fill="DCE6F1"/>
            <w:vAlign w:val="bottom"/>
            <w:hideMark/>
          </w:tcPr>
          <w:p w14:paraId="61AD155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Basic</w:t>
            </w:r>
          </w:p>
        </w:tc>
        <w:tc>
          <w:tcPr>
            <w:tcW w:w="2554" w:type="dxa"/>
            <w:tcBorders>
              <w:top w:val="single" w:sz="4" w:space="0" w:color="95B3D7"/>
              <w:left w:val="nil"/>
              <w:bottom w:val="single" w:sz="4" w:space="0" w:color="95B3D7"/>
              <w:right w:val="nil"/>
            </w:tcBorders>
            <w:shd w:val="clear" w:color="DCE6F1" w:fill="DCE6F1"/>
            <w:noWrap/>
            <w:vAlign w:val="bottom"/>
            <w:hideMark/>
          </w:tcPr>
          <w:p w14:paraId="4817FD20"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6F7B1963"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auto" w:fill="auto"/>
            <w:hideMark/>
          </w:tcPr>
          <w:p w14:paraId="212BADD9"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17</w:t>
            </w:r>
          </w:p>
        </w:tc>
        <w:tc>
          <w:tcPr>
            <w:tcW w:w="1308" w:type="dxa"/>
            <w:tcBorders>
              <w:top w:val="single" w:sz="4" w:space="0" w:color="95B3D7"/>
              <w:left w:val="nil"/>
              <w:bottom w:val="single" w:sz="4" w:space="0" w:color="95B3D7"/>
              <w:right w:val="nil"/>
            </w:tcBorders>
            <w:shd w:val="clear" w:color="auto" w:fill="auto"/>
            <w:noWrap/>
            <w:vAlign w:val="bottom"/>
            <w:hideMark/>
          </w:tcPr>
          <w:p w14:paraId="23B913A2"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auto" w:fill="auto"/>
            <w:hideMark/>
          </w:tcPr>
          <w:p w14:paraId="0E32F15E" w14:textId="77777777" w:rsidR="007A11DE" w:rsidRPr="00410DA2" w:rsidRDefault="007A11DE" w:rsidP="006A1221">
            <w:pPr>
              <w:spacing w:after="0" w:line="240" w:lineRule="auto"/>
              <w:rPr>
                <w:rFonts w:ascii="Calibri" w:eastAsia="Times New Roman" w:hAnsi="Calibri" w:cs="Times New Roman"/>
                <w:sz w:val="22"/>
              </w:rPr>
            </w:pPr>
            <w:r w:rsidRPr="00410DA2">
              <w:rPr>
                <w:rFonts w:ascii="Calibri" w:eastAsia="Times New Roman" w:hAnsi="Calibri" w:cs="Times New Roman"/>
                <w:sz w:val="22"/>
              </w:rPr>
              <w:t>40s</w:t>
            </w:r>
          </w:p>
        </w:tc>
        <w:tc>
          <w:tcPr>
            <w:tcW w:w="2259" w:type="dxa"/>
            <w:tcBorders>
              <w:top w:val="single" w:sz="4" w:space="0" w:color="95B3D7"/>
              <w:left w:val="nil"/>
              <w:bottom w:val="single" w:sz="4" w:space="0" w:color="95B3D7"/>
              <w:right w:val="nil"/>
            </w:tcBorders>
            <w:shd w:val="clear" w:color="auto" w:fill="auto"/>
            <w:noWrap/>
            <w:vAlign w:val="bottom"/>
            <w:hideMark/>
          </w:tcPr>
          <w:p w14:paraId="5362498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Monthly</w:t>
            </w:r>
          </w:p>
        </w:tc>
        <w:tc>
          <w:tcPr>
            <w:tcW w:w="1902" w:type="dxa"/>
            <w:tcBorders>
              <w:top w:val="single" w:sz="4" w:space="0" w:color="95B3D7"/>
              <w:left w:val="nil"/>
              <w:bottom w:val="single" w:sz="4" w:space="0" w:color="95B3D7"/>
              <w:right w:val="nil"/>
            </w:tcBorders>
            <w:shd w:val="clear" w:color="auto" w:fill="auto"/>
            <w:vAlign w:val="bottom"/>
            <w:hideMark/>
          </w:tcPr>
          <w:p w14:paraId="7CAB006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Advanced</w:t>
            </w:r>
          </w:p>
        </w:tc>
        <w:tc>
          <w:tcPr>
            <w:tcW w:w="2554" w:type="dxa"/>
            <w:tcBorders>
              <w:top w:val="single" w:sz="4" w:space="0" w:color="95B3D7"/>
              <w:left w:val="nil"/>
              <w:bottom w:val="single" w:sz="4" w:space="0" w:color="95B3D7"/>
              <w:right w:val="nil"/>
            </w:tcBorders>
            <w:shd w:val="clear" w:color="auto" w:fill="auto"/>
            <w:noWrap/>
            <w:vAlign w:val="bottom"/>
            <w:hideMark/>
          </w:tcPr>
          <w:p w14:paraId="473C4DA2"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r w:rsidR="007A11DE" w:rsidRPr="00410DA2" w14:paraId="1204BA0D" w14:textId="77777777" w:rsidTr="006A1221">
        <w:trPr>
          <w:trHeight w:val="304"/>
        </w:trPr>
        <w:tc>
          <w:tcPr>
            <w:tcW w:w="1790" w:type="dxa"/>
            <w:tcBorders>
              <w:top w:val="single" w:sz="4" w:space="0" w:color="95B3D7"/>
              <w:left w:val="single" w:sz="4" w:space="0" w:color="95B3D7"/>
              <w:bottom w:val="single" w:sz="4" w:space="0" w:color="95B3D7"/>
              <w:right w:val="nil"/>
            </w:tcBorders>
            <w:shd w:val="clear" w:color="DCE6F1" w:fill="DCE6F1"/>
            <w:hideMark/>
          </w:tcPr>
          <w:p w14:paraId="6089ED7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Session 18</w:t>
            </w:r>
          </w:p>
        </w:tc>
        <w:tc>
          <w:tcPr>
            <w:tcW w:w="1308" w:type="dxa"/>
            <w:tcBorders>
              <w:top w:val="single" w:sz="4" w:space="0" w:color="95B3D7"/>
              <w:left w:val="nil"/>
              <w:bottom w:val="single" w:sz="4" w:space="0" w:color="95B3D7"/>
              <w:right w:val="nil"/>
            </w:tcBorders>
            <w:shd w:val="clear" w:color="DCE6F1" w:fill="DCE6F1"/>
            <w:noWrap/>
            <w:vAlign w:val="bottom"/>
            <w:hideMark/>
          </w:tcPr>
          <w:p w14:paraId="2668BE70"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Male</w:t>
            </w:r>
          </w:p>
        </w:tc>
        <w:tc>
          <w:tcPr>
            <w:tcW w:w="1070" w:type="dxa"/>
            <w:tcBorders>
              <w:top w:val="single" w:sz="4" w:space="0" w:color="95B3D7"/>
              <w:left w:val="nil"/>
              <w:bottom w:val="single" w:sz="4" w:space="0" w:color="95B3D7"/>
              <w:right w:val="nil"/>
            </w:tcBorders>
            <w:shd w:val="clear" w:color="DCE6F1" w:fill="DCE6F1"/>
            <w:hideMark/>
          </w:tcPr>
          <w:p w14:paraId="1B5E82FD"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70s+</w:t>
            </w:r>
          </w:p>
        </w:tc>
        <w:tc>
          <w:tcPr>
            <w:tcW w:w="2259" w:type="dxa"/>
            <w:tcBorders>
              <w:top w:val="single" w:sz="4" w:space="0" w:color="95B3D7"/>
              <w:left w:val="nil"/>
              <w:bottom w:val="single" w:sz="4" w:space="0" w:color="95B3D7"/>
              <w:right w:val="nil"/>
            </w:tcBorders>
            <w:shd w:val="clear" w:color="DCE6F1" w:fill="DCE6F1"/>
            <w:hideMark/>
          </w:tcPr>
          <w:p w14:paraId="13D3F583"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Weekly</w:t>
            </w:r>
          </w:p>
        </w:tc>
        <w:tc>
          <w:tcPr>
            <w:tcW w:w="1902" w:type="dxa"/>
            <w:tcBorders>
              <w:top w:val="single" w:sz="4" w:space="0" w:color="95B3D7"/>
              <w:left w:val="nil"/>
              <w:bottom w:val="single" w:sz="4" w:space="0" w:color="95B3D7"/>
              <w:right w:val="nil"/>
            </w:tcBorders>
            <w:shd w:val="clear" w:color="DCE6F1" w:fill="DCE6F1"/>
            <w:vAlign w:val="bottom"/>
            <w:hideMark/>
          </w:tcPr>
          <w:p w14:paraId="457E4EA6" w14:textId="77777777" w:rsidR="007A11DE" w:rsidRPr="00410DA2" w:rsidRDefault="007A11DE" w:rsidP="006A1221">
            <w:pPr>
              <w:spacing w:after="0" w:line="240" w:lineRule="auto"/>
              <w:rPr>
                <w:rFonts w:ascii="Calibri" w:eastAsia="Times New Roman" w:hAnsi="Calibri" w:cs="Times New Roman"/>
                <w:color w:val="000000"/>
                <w:sz w:val="22"/>
              </w:rPr>
            </w:pPr>
            <w:r w:rsidRPr="00410DA2">
              <w:rPr>
                <w:rFonts w:ascii="Calibri" w:eastAsia="Times New Roman" w:hAnsi="Calibri" w:cs="Times New Roman"/>
                <w:color w:val="000000"/>
                <w:sz w:val="22"/>
              </w:rPr>
              <w:t>Intermediate</w:t>
            </w:r>
          </w:p>
        </w:tc>
        <w:tc>
          <w:tcPr>
            <w:tcW w:w="2554" w:type="dxa"/>
            <w:tcBorders>
              <w:top w:val="single" w:sz="4" w:space="0" w:color="95B3D7"/>
              <w:left w:val="nil"/>
              <w:bottom w:val="single" w:sz="4" w:space="0" w:color="95B3D7"/>
              <w:right w:val="nil"/>
            </w:tcBorders>
            <w:shd w:val="clear" w:color="DCE6F1" w:fill="DCE6F1"/>
            <w:noWrap/>
            <w:vAlign w:val="bottom"/>
            <w:hideMark/>
          </w:tcPr>
          <w:p w14:paraId="199C08A7" w14:textId="77777777" w:rsidR="007A11DE" w:rsidRPr="00410DA2" w:rsidRDefault="007A11DE" w:rsidP="006A1221">
            <w:pPr>
              <w:spacing w:after="0" w:line="240" w:lineRule="auto"/>
              <w:jc w:val="center"/>
              <w:rPr>
                <w:rFonts w:ascii="Calibri" w:eastAsia="Times New Roman" w:hAnsi="Calibri" w:cs="Times New Roman"/>
                <w:color w:val="000000"/>
                <w:sz w:val="22"/>
              </w:rPr>
            </w:pPr>
            <w:r w:rsidRPr="00410DA2">
              <w:rPr>
                <w:rFonts w:ascii="Calibri" w:eastAsia="Times New Roman" w:hAnsi="Calibri" w:cs="Times New Roman"/>
                <w:color w:val="000000"/>
                <w:sz w:val="22"/>
              </w:rPr>
              <w:t>No</w:t>
            </w:r>
          </w:p>
        </w:tc>
      </w:tr>
    </w:tbl>
    <w:p w14:paraId="5A622DDB" w14:textId="77777777" w:rsidR="007A11DE" w:rsidRPr="00425BC1" w:rsidRDefault="007A11DE" w:rsidP="007A11DE">
      <w:pPr>
        <w:rPr>
          <w:rFonts w:ascii="Calibri" w:hAnsi="Calibri" w:cs="Calibri"/>
        </w:rPr>
        <w:sectPr w:rsidR="007A11DE" w:rsidRPr="00425BC1" w:rsidSect="007A73AA">
          <w:headerReference w:type="default" r:id="rId28"/>
          <w:footerReference w:type="default" r:id="rId29"/>
          <w:type w:val="continuous"/>
          <w:pgSz w:w="12240" w:h="15840"/>
          <w:pgMar w:top="720" w:right="720" w:bottom="720" w:left="720" w:header="720" w:footer="720" w:gutter="0"/>
          <w:cols w:space="720"/>
          <w:docGrid w:linePitch="360"/>
        </w:sectPr>
      </w:pPr>
    </w:p>
    <w:p w14:paraId="0386200D" w14:textId="77777777" w:rsidR="007A11DE" w:rsidRPr="005B7067" w:rsidRDefault="007A11DE" w:rsidP="007A11DE">
      <w:pPr>
        <w:pStyle w:val="Heading1"/>
      </w:pPr>
      <w:bookmarkStart w:id="111" w:name="_Appendix_B:_"/>
      <w:bookmarkStart w:id="112" w:name="_Toc380661757"/>
      <w:bookmarkStart w:id="113" w:name="_Toc380675534"/>
      <w:bookmarkStart w:id="114" w:name="_Toc382474939"/>
      <w:bookmarkStart w:id="115" w:name="_Toc443052528"/>
      <w:bookmarkStart w:id="116" w:name="_Toc443556367"/>
      <w:bookmarkEnd w:id="111"/>
      <w:r w:rsidRPr="005B7067">
        <w:lastRenderedPageBreak/>
        <w:t xml:space="preserve">Appendix </w:t>
      </w:r>
      <w:r>
        <w:t>B</w:t>
      </w:r>
      <w:r w:rsidRPr="005B7067">
        <w:t>:  Detailed Performance Data</w:t>
      </w:r>
      <w:bookmarkEnd w:id="112"/>
      <w:bookmarkEnd w:id="113"/>
      <w:bookmarkEnd w:id="114"/>
      <w:bookmarkEnd w:id="115"/>
      <w:bookmarkEnd w:id="116"/>
    </w:p>
    <w:p w14:paraId="4B883F01" w14:textId="0007AEFC" w:rsidR="007A11DE" w:rsidRDefault="007A11DE" w:rsidP="007A11DE">
      <w:pPr>
        <w:rPr>
          <w:ins w:id="117" w:author="Author"/>
        </w:rPr>
      </w:pPr>
      <w:r w:rsidRPr="00AE38F6">
        <w:t>Complete data collected during the sessions</w:t>
      </w:r>
      <w:r>
        <w:t xml:space="preserve"> and/or generated via analysis,</w:t>
      </w:r>
      <w:r w:rsidRPr="00AE38F6">
        <w:t xml:space="preserve"> may be found in the</w:t>
      </w:r>
      <w:r>
        <w:t xml:space="preserve"> master data workbook:</w:t>
      </w:r>
      <w:ins w:id="118" w:author="Author">
        <w:r w:rsidR="00A16823">
          <w:t xml:space="preserve"> </w:t>
        </w:r>
      </w:ins>
    </w:p>
    <w:bookmarkStart w:id="119" w:name="_MON_1517282167"/>
    <w:bookmarkEnd w:id="119"/>
    <w:p w14:paraId="7D25A295" w14:textId="77777777" w:rsidR="00135673" w:rsidRDefault="00381A61" w:rsidP="007A11DE">
      <w:ins w:id="120" w:author="Author">
        <w:r>
          <w:object w:dxaOrig="2040" w:dyaOrig="1339" w14:anchorId="469E9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7.5pt" o:ole="">
              <v:imagedata r:id="rId30" o:title=""/>
            </v:shape>
            <o:OLEObject Type="Embed" ProgID="Excel.Sheet.12" ShapeID="_x0000_i1025" DrawAspect="Icon" ObjectID="_1517298180" r:id="rId31"/>
          </w:object>
        </w:r>
      </w:ins>
    </w:p>
    <w:p w14:paraId="44E5F09D" w14:textId="77777777" w:rsidR="007A11DE" w:rsidRDefault="007A11DE" w:rsidP="007A11DE">
      <w:r>
        <w:t>This workbook includes:</w:t>
      </w:r>
    </w:p>
    <w:p w14:paraId="444C9C6A" w14:textId="6D74A4AC" w:rsidR="007A11DE" w:rsidRDefault="007A11DE" w:rsidP="0081420E">
      <w:pPr>
        <w:pStyle w:val="ListParagraph"/>
        <w:numPr>
          <w:ilvl w:val="0"/>
          <w:numId w:val="15"/>
        </w:numPr>
      </w:pPr>
      <w:r>
        <w:t>Results Summary for all successful attempts</w:t>
      </w:r>
      <w:r w:rsidR="00037301">
        <w:t>.</w:t>
      </w:r>
    </w:p>
    <w:p w14:paraId="4A195F21" w14:textId="2EDE39CB" w:rsidR="007A11DE" w:rsidRDefault="007A11DE" w:rsidP="0081420E">
      <w:pPr>
        <w:pStyle w:val="ListParagraph"/>
        <w:numPr>
          <w:ilvl w:val="0"/>
          <w:numId w:val="15"/>
        </w:numPr>
      </w:pPr>
      <w:r>
        <w:t>Summary of metrics by task</w:t>
      </w:r>
      <w:r w:rsidR="00037301">
        <w:t>.</w:t>
      </w:r>
    </w:p>
    <w:p w14:paraId="4A635FE9" w14:textId="1E5BFC63" w:rsidR="007A11DE" w:rsidRDefault="007A11DE" w:rsidP="0081420E">
      <w:pPr>
        <w:pStyle w:val="ListParagraph"/>
        <w:numPr>
          <w:ilvl w:val="0"/>
          <w:numId w:val="15"/>
        </w:numPr>
      </w:pPr>
      <w:r>
        <w:t>Table of total HFE standard metrics</w:t>
      </w:r>
      <w:r w:rsidR="00037301">
        <w:t>.</w:t>
      </w:r>
    </w:p>
    <w:p w14:paraId="61634F33" w14:textId="2CF60F6B" w:rsidR="007A11DE" w:rsidRDefault="007A11DE" w:rsidP="0081420E">
      <w:pPr>
        <w:pStyle w:val="ListParagraph"/>
        <w:numPr>
          <w:ilvl w:val="0"/>
          <w:numId w:val="15"/>
        </w:numPr>
      </w:pPr>
      <w:r>
        <w:lastRenderedPageBreak/>
        <w:t>Total task success metrics, and task success metrics broken down by success criteria and success time</w:t>
      </w:r>
      <w:r w:rsidR="00381A61">
        <w:t>.</w:t>
      </w:r>
    </w:p>
    <w:p w14:paraId="39E24466" w14:textId="76BA4CA4" w:rsidR="007A11DE" w:rsidRDefault="007A11DE" w:rsidP="0081420E">
      <w:pPr>
        <w:pStyle w:val="ListParagraph"/>
        <w:numPr>
          <w:ilvl w:val="0"/>
          <w:numId w:val="15"/>
        </w:numPr>
      </w:pPr>
      <w:r>
        <w:t>Task times and calculations of task time success threshold</w:t>
      </w:r>
      <w:r w:rsidR="00381A61">
        <w:t>.</w:t>
      </w:r>
    </w:p>
    <w:p w14:paraId="3866D3F9" w14:textId="641B2870" w:rsidR="007A11DE" w:rsidRDefault="007A11DE" w:rsidP="0081420E">
      <w:pPr>
        <w:pStyle w:val="ListParagraph"/>
        <w:numPr>
          <w:ilvl w:val="0"/>
          <w:numId w:val="15"/>
        </w:numPr>
      </w:pPr>
      <w:r>
        <w:t>Complete findings (weaknesses and strengths) along with frequency in the form of a “Problem by Session” matrix (as marked from manual notes and Morae</w:t>
      </w:r>
      <w:r w:rsidRPr="00D16AA2">
        <w:rPr>
          <w:rFonts w:cstheme="minorHAnsi"/>
        </w:rPr>
        <w:t>™</w:t>
      </w:r>
      <w:r>
        <w:t xml:space="preserve"> recordings)</w:t>
      </w:r>
      <w:r w:rsidR="00381A61">
        <w:t>.</w:t>
      </w:r>
    </w:p>
    <w:p w14:paraId="5BDEC5E8" w14:textId="08B2B064" w:rsidR="007A11DE" w:rsidRDefault="007A11DE" w:rsidP="0081420E">
      <w:pPr>
        <w:pStyle w:val="ListParagraph"/>
        <w:numPr>
          <w:ilvl w:val="1"/>
          <w:numId w:val="15"/>
        </w:numPr>
      </w:pPr>
      <w:r w:rsidRPr="00E126C6">
        <w:t xml:space="preserve">The </w:t>
      </w:r>
      <w:r>
        <w:t xml:space="preserve">findings </w:t>
      </w:r>
      <w:r w:rsidRPr="00E126C6">
        <w:t xml:space="preserve">were compiled into the “problem </w:t>
      </w:r>
      <w:ins w:id="121" w:author="Author">
        <w:r w:rsidR="00E77647">
          <w:t xml:space="preserve">by participant (or session) </w:t>
        </w:r>
      </w:ins>
      <w:r w:rsidRPr="00E126C6">
        <w:t>matrix”</w:t>
      </w:r>
      <w:r w:rsidRPr="00E126C6">
        <w:rPr>
          <w:rStyle w:val="FootnoteReference"/>
        </w:rPr>
        <w:footnoteReference w:id="2"/>
      </w:r>
      <w:r w:rsidRPr="00E126C6">
        <w:t xml:space="preserve"> </w:t>
      </w:r>
      <w:r>
        <w:t>in order to analyze frequency</w:t>
      </w:r>
      <w:r w:rsidRPr="00E126C6">
        <w:t>, with the sessions on the x axis and the issues listed on the y axis. Issues on the y axis are listed in descending order of frequency. When issues were repeated by participants during the same focus group, the number of times the issue was encountered is included in the corresponding cell.</w:t>
      </w:r>
    </w:p>
    <w:p w14:paraId="0C5B35F1" w14:textId="00EB2A15" w:rsidR="007A11DE" w:rsidRDefault="007A11DE" w:rsidP="0081420E">
      <w:pPr>
        <w:pStyle w:val="ListParagraph"/>
        <w:numPr>
          <w:ilvl w:val="0"/>
          <w:numId w:val="15"/>
        </w:numPr>
      </w:pPr>
      <w:r>
        <w:t>Problem by task metrics</w:t>
      </w:r>
      <w:r w:rsidR="00381A61">
        <w:t>.</w:t>
      </w:r>
    </w:p>
    <w:p w14:paraId="22311E2B" w14:textId="58BA0F7D" w:rsidR="007A11DE" w:rsidRDefault="007A11DE" w:rsidP="0081420E">
      <w:pPr>
        <w:pStyle w:val="ListParagraph"/>
        <w:numPr>
          <w:ilvl w:val="0"/>
          <w:numId w:val="15"/>
        </w:numPr>
      </w:pPr>
      <w:r>
        <w:t>Performance charts (task success, task time, mouse clicks) for success only and all attempts</w:t>
      </w:r>
      <w:r w:rsidR="00381A61">
        <w:t>.</w:t>
      </w:r>
    </w:p>
    <w:p w14:paraId="515F1343" w14:textId="74F12086" w:rsidR="007A11DE" w:rsidRDefault="007A11DE" w:rsidP="0081420E">
      <w:pPr>
        <w:pStyle w:val="ListParagraph"/>
        <w:numPr>
          <w:ilvl w:val="0"/>
          <w:numId w:val="15"/>
        </w:numPr>
      </w:pPr>
      <w:r>
        <w:t>Charts displaying questionnaire data (opening, post-task and closing)</w:t>
      </w:r>
      <w:r w:rsidR="00381A61">
        <w:t>.</w:t>
      </w:r>
    </w:p>
    <w:p w14:paraId="4772E1A8" w14:textId="6179B27C" w:rsidR="007A11DE" w:rsidRDefault="007A11DE" w:rsidP="0081420E">
      <w:pPr>
        <w:pStyle w:val="ListParagraph"/>
        <w:numPr>
          <w:ilvl w:val="0"/>
          <w:numId w:val="15"/>
        </w:numPr>
      </w:pPr>
      <w:r>
        <w:t>Raw questionnaire answers (opening, post-task and closing)</w:t>
      </w:r>
      <w:r w:rsidR="00381A61">
        <w:t>.</w:t>
      </w:r>
    </w:p>
    <w:p w14:paraId="1D47CE96" w14:textId="14C117FD" w:rsidR="007A11DE" w:rsidRDefault="007A11DE" w:rsidP="0081420E">
      <w:pPr>
        <w:pStyle w:val="ListParagraph"/>
        <w:numPr>
          <w:ilvl w:val="0"/>
          <w:numId w:val="15"/>
        </w:numPr>
      </w:pPr>
      <w:r>
        <w:t>Raw SUS scores, SUS calculations, scatter plot and comparison table by desktop and MHV use</w:t>
      </w:r>
      <w:r w:rsidR="00381A61">
        <w:t>.</w:t>
      </w:r>
    </w:p>
    <w:p w14:paraId="66CD2130" w14:textId="18E94D9A" w:rsidR="007A11DE" w:rsidRDefault="007A11DE" w:rsidP="0081420E">
      <w:pPr>
        <w:pStyle w:val="ListParagraph"/>
        <w:numPr>
          <w:ilvl w:val="0"/>
          <w:numId w:val="15"/>
        </w:numPr>
      </w:pPr>
      <w:r>
        <w:t xml:space="preserve">Participant </w:t>
      </w:r>
      <w:r w:rsidR="00381A61">
        <w:t>d</w:t>
      </w:r>
      <w:r>
        <w:t>emographics</w:t>
      </w:r>
      <w:r w:rsidR="00381A61">
        <w:t>.</w:t>
      </w:r>
    </w:p>
    <w:p w14:paraId="667F2054" w14:textId="77777777" w:rsidR="007A11DE" w:rsidRDefault="007A11DE" w:rsidP="007A11DE">
      <w:pPr>
        <w:pStyle w:val="ListParagraph"/>
      </w:pPr>
    </w:p>
    <w:p w14:paraId="360813F4" w14:textId="77777777" w:rsidR="007A11DE" w:rsidRDefault="007A11DE" w:rsidP="007A11DE">
      <w:r>
        <w:t>If you would like help interpreting any of the data contained in the Master Data Workbook, please contact the study authors for a walkthrough session.</w:t>
      </w:r>
    </w:p>
    <w:p w14:paraId="6EF23E85" w14:textId="77777777" w:rsidR="007A11DE" w:rsidRPr="008B6DD3" w:rsidRDefault="007A11DE" w:rsidP="007A11DE">
      <w:pPr>
        <w:tabs>
          <w:tab w:val="left" w:pos="6643"/>
        </w:tabs>
        <w:autoSpaceDE w:val="0"/>
        <w:autoSpaceDN w:val="0"/>
        <w:adjustRightInd w:val="0"/>
        <w:ind w:right="1350"/>
        <w:rPr>
          <w:rFonts w:ascii="Calibri" w:hAnsi="Calibri" w:cs="Calibri"/>
          <w:color w:val="FF0000"/>
        </w:rPr>
      </w:pPr>
    </w:p>
    <w:p w14:paraId="5E556E13" w14:textId="77777777" w:rsidR="007A11DE" w:rsidRDefault="007A11DE" w:rsidP="007A11DE">
      <w:pPr>
        <w:pStyle w:val="Heading1"/>
      </w:pPr>
      <w:bookmarkStart w:id="122" w:name="_Appendix_C:_Study_1"/>
      <w:bookmarkEnd w:id="122"/>
      <w:r w:rsidRPr="00362381">
        <w:rPr>
          <w:rFonts w:ascii="Calibri" w:hAnsi="Calibri" w:cs="Calibri"/>
        </w:rPr>
        <w:br w:type="page"/>
      </w:r>
      <w:bookmarkStart w:id="123" w:name="_Appendix_C:_Study"/>
      <w:bookmarkStart w:id="124" w:name="_Toc380675535"/>
      <w:bookmarkStart w:id="125" w:name="_Toc382474940"/>
      <w:bookmarkStart w:id="126" w:name="_Toc443052529"/>
      <w:bookmarkStart w:id="127" w:name="_Toc443556368"/>
      <w:bookmarkEnd w:id="123"/>
      <w:r w:rsidRPr="00BF461E">
        <w:lastRenderedPageBreak/>
        <w:t xml:space="preserve">Appendix </w:t>
      </w:r>
      <w:r>
        <w:t>C</w:t>
      </w:r>
      <w:r w:rsidRPr="00BF461E">
        <w:t xml:space="preserve">: </w:t>
      </w:r>
      <w:bookmarkEnd w:id="124"/>
      <w:r w:rsidRPr="00BF461E">
        <w:t>Study Scripts</w:t>
      </w:r>
      <w:bookmarkEnd w:id="125"/>
      <w:bookmarkEnd w:id="126"/>
      <w:bookmarkEnd w:id="127"/>
    </w:p>
    <w:p w14:paraId="0C5A903E" w14:textId="77777777" w:rsidR="00C81349" w:rsidRDefault="00C81349" w:rsidP="0081420E"/>
    <w:p w14:paraId="239416E9" w14:textId="77777777" w:rsidR="00C81349" w:rsidRDefault="00C81349" w:rsidP="00C81349">
      <w:pPr>
        <w:pStyle w:val="Heading3"/>
      </w:pPr>
      <w:bookmarkStart w:id="128" w:name="_Toc441063680"/>
      <w:bookmarkStart w:id="129" w:name="_Toc443556369"/>
      <w:r>
        <w:t>Introduction</w:t>
      </w:r>
      <w:bookmarkEnd w:id="128"/>
      <w:bookmarkEnd w:id="129"/>
    </w:p>
    <w:p w14:paraId="033FA7E3" w14:textId="5C04D0FE" w:rsidR="00C81349" w:rsidRDefault="00C81349" w:rsidP="00C81349">
      <w:pPr>
        <w:spacing w:after="0"/>
        <w:rPr>
          <w:rFonts w:ascii="Calibri" w:hAnsi="Calibri" w:cs="Calibri"/>
        </w:rPr>
      </w:pPr>
      <w:r w:rsidRPr="00F863B9">
        <w:rPr>
          <w:rFonts w:ascii="Calibri" w:hAnsi="Calibri" w:cs="Calibri"/>
        </w:rPr>
        <w:t xml:space="preserve">Thank you for your </w:t>
      </w:r>
      <w:r>
        <w:rPr>
          <w:rFonts w:ascii="Calibri" w:hAnsi="Calibri" w:cs="Calibri"/>
        </w:rPr>
        <w:t>interest and willingness</w:t>
      </w:r>
      <w:r w:rsidRPr="00F863B9">
        <w:rPr>
          <w:rFonts w:ascii="Calibri" w:hAnsi="Calibri" w:cs="Calibri"/>
        </w:rPr>
        <w:t xml:space="preserve"> to provide feedback on My Health</w:t>
      </w:r>
      <w:r w:rsidRPr="00F863B9">
        <w:rPr>
          <w:rFonts w:ascii="Calibri" w:hAnsi="Calibri" w:cs="Calibri"/>
          <w:b/>
          <w:i/>
        </w:rPr>
        <w:t>e</w:t>
      </w:r>
      <w:r w:rsidRPr="00F863B9">
        <w:rPr>
          <w:rFonts w:ascii="Calibri" w:hAnsi="Calibri" w:cs="Calibri"/>
        </w:rPr>
        <w:t xml:space="preserve">Vet and its various components.   </w:t>
      </w:r>
      <w:r w:rsidRPr="00381079">
        <w:rPr>
          <w:rFonts w:ascii="Calibri" w:hAnsi="Calibri" w:cs="Calibri"/>
        </w:rPr>
        <w:t>For the past few months</w:t>
      </w:r>
      <w:r>
        <w:rPr>
          <w:rFonts w:ascii="Calibri" w:hAnsi="Calibri" w:cs="Calibri"/>
        </w:rPr>
        <w:t>,</w:t>
      </w:r>
      <w:r w:rsidRPr="00381079">
        <w:rPr>
          <w:rFonts w:ascii="Calibri" w:hAnsi="Calibri" w:cs="Calibri"/>
        </w:rPr>
        <w:t xml:space="preserve"> a </w:t>
      </w:r>
      <w:r>
        <w:rPr>
          <w:rFonts w:ascii="Calibri" w:hAnsi="Calibri" w:cs="Calibri"/>
        </w:rPr>
        <w:t>redesign</w:t>
      </w:r>
      <w:r w:rsidRPr="00381079">
        <w:rPr>
          <w:rFonts w:ascii="Calibri" w:hAnsi="Calibri" w:cs="Calibri"/>
        </w:rPr>
        <w:t xml:space="preserve"> of My Health</w:t>
      </w:r>
      <w:r w:rsidRPr="00381079">
        <w:rPr>
          <w:rFonts w:ascii="Calibri" w:hAnsi="Calibri" w:cs="Calibri"/>
          <w:b/>
          <w:i/>
        </w:rPr>
        <w:t>e</w:t>
      </w:r>
      <w:r w:rsidRPr="00381079">
        <w:rPr>
          <w:rFonts w:ascii="Calibri" w:hAnsi="Calibri" w:cs="Calibri"/>
        </w:rPr>
        <w:t xml:space="preserve">Vet has been underway. The goal of today’s session is to test the </w:t>
      </w:r>
      <w:r>
        <w:rPr>
          <w:rFonts w:ascii="Calibri" w:hAnsi="Calibri" w:cs="Calibri"/>
        </w:rPr>
        <w:t>redesigned</w:t>
      </w:r>
      <w:r w:rsidRPr="00381079">
        <w:rPr>
          <w:rFonts w:ascii="Calibri" w:hAnsi="Calibri" w:cs="Calibri"/>
        </w:rPr>
        <w:t xml:space="preserve"> website so that we can obtain an understanding of how easy it is to use and how satisfied Veterans are with it. </w:t>
      </w:r>
      <w:r w:rsidR="00F72A67">
        <w:rPr>
          <w:rFonts w:ascii="Calibri" w:hAnsi="Calibri" w:cs="Calibri"/>
        </w:rPr>
        <w:t>Altogether</w:t>
      </w:r>
      <w:r>
        <w:rPr>
          <w:rFonts w:ascii="Calibri" w:hAnsi="Calibri" w:cs="Calibri"/>
        </w:rPr>
        <w:t xml:space="preserve">, testing will take no more than 1 hour. I am your facilitator, William Plew, from Human Factors Engineering.  </w:t>
      </w:r>
    </w:p>
    <w:p w14:paraId="3C186EA1" w14:textId="77777777" w:rsidR="00C81349" w:rsidRDefault="00C81349" w:rsidP="00C81349">
      <w:pPr>
        <w:spacing w:after="0"/>
        <w:rPr>
          <w:rFonts w:ascii="Calibri" w:hAnsi="Calibri" w:cs="Calibri"/>
        </w:rPr>
      </w:pPr>
    </w:p>
    <w:p w14:paraId="1058F50E" w14:textId="77777777" w:rsidR="00C81349" w:rsidRDefault="00C81349" w:rsidP="00C81349">
      <w:pPr>
        <w:rPr>
          <w:rFonts w:ascii="Calibri" w:hAnsi="Calibri" w:cs="Calibri"/>
        </w:rPr>
      </w:pPr>
      <w:r>
        <w:t>This is a test of the My Health</w:t>
      </w:r>
      <w:r w:rsidRPr="0010563A">
        <w:rPr>
          <w:b/>
          <w:i/>
        </w:rPr>
        <w:t>e</w:t>
      </w:r>
      <w:r>
        <w:t>Vet website, not a test of your performance.</w:t>
      </w:r>
      <w:r w:rsidRPr="00F863B9">
        <w:t xml:space="preserve">  </w:t>
      </w:r>
      <w:r w:rsidRPr="00381079">
        <w:t xml:space="preserve">The purpose is to discover the usability of the </w:t>
      </w:r>
      <w:r>
        <w:t>redesign</w:t>
      </w:r>
      <w:r w:rsidRPr="00381079">
        <w:t xml:space="preserve">ed version of the website. </w:t>
      </w:r>
      <w:r w:rsidRPr="00F863B9">
        <w:t xml:space="preserve"> </w:t>
      </w:r>
      <w:r>
        <w:t>There are no wrong answers to any of the questions</w:t>
      </w:r>
      <w:r>
        <w:rPr>
          <w:rFonts w:ascii="Calibri" w:hAnsi="Calibri" w:cs="Calibri"/>
        </w:rPr>
        <w:t>.  We appreciate any comments and if you have questions, feel free to ask, although I can’t help directly with the tasks.</w:t>
      </w:r>
    </w:p>
    <w:p w14:paraId="3FBDC70B" w14:textId="77777777" w:rsidR="00C81349" w:rsidRDefault="00C81349" w:rsidP="00C81349">
      <w:pPr>
        <w:rPr>
          <w:rFonts w:ascii="Calibri" w:hAnsi="Calibri" w:cs="Calibri"/>
        </w:rPr>
      </w:pPr>
      <w:r>
        <w:rPr>
          <w:rFonts w:ascii="Calibri" w:hAnsi="Calibri" w:cs="Calibri"/>
        </w:rPr>
        <w:t xml:space="preserve">Your participation is completely voluntary and you may withdraw at any time.  </w:t>
      </w:r>
      <w:r>
        <w:t xml:space="preserve">Your feedback is kept confidential; your name will not be associated with any comments or results.  Do you have any questions for me before we get started? </w:t>
      </w:r>
    </w:p>
    <w:p w14:paraId="6E89CA3C" w14:textId="77777777" w:rsidR="00C81349" w:rsidRDefault="00C81349" w:rsidP="00C81349">
      <w:r>
        <w:rPr>
          <w:rFonts w:ascii="Calibri" w:hAnsi="Calibri" w:cs="Calibri"/>
        </w:rPr>
        <w:t xml:space="preserve">We would like to record today’s session.  </w:t>
      </w:r>
      <w:r>
        <w:t>The recordings will be kept on a secure server with access provided only to project team members.  Do we have your permission to record?</w:t>
      </w:r>
    </w:p>
    <w:p w14:paraId="37204673" w14:textId="77777777" w:rsidR="00C81349" w:rsidRDefault="00C81349" w:rsidP="00C81349">
      <w:pPr>
        <w:rPr>
          <w:rFonts w:ascii="Calibri" w:hAnsi="Calibri" w:cs="Calibri"/>
        </w:rPr>
      </w:pPr>
      <w:r>
        <w:rPr>
          <w:rFonts w:ascii="Calibri" w:hAnsi="Calibri" w:cs="Calibri"/>
          <w:b/>
          <w:i/>
        </w:rPr>
        <w:t>**Begin recording</w:t>
      </w:r>
      <w:r>
        <w:rPr>
          <w:rFonts w:ascii="Calibri" w:hAnsi="Calibri" w:cs="Calibri"/>
          <w:b/>
        </w:rPr>
        <w:t xml:space="preserve">: Actions -&gt; Morae Recording &amp; WebEx** </w:t>
      </w:r>
    </w:p>
    <w:p w14:paraId="6C3B7DEB" w14:textId="77777777" w:rsidR="00C81349" w:rsidRDefault="00C81349" w:rsidP="00C81349">
      <w:pPr>
        <w:rPr>
          <w:rFonts w:ascii="Calibri" w:hAnsi="Calibri" w:cs="Calibri"/>
        </w:rPr>
      </w:pPr>
      <w:r>
        <w:rPr>
          <w:rFonts w:ascii="Calibri" w:hAnsi="Calibri" w:cs="Calibri"/>
        </w:rPr>
        <w:t>Now that we’re on record, once again do I have your permission to record? Thank you. There will be three main parts in today’s test. First, we’ll begin with a brief questionnaire, then we’ll perform a few common tasks in My Health</w:t>
      </w:r>
      <w:r w:rsidRPr="0010563A">
        <w:rPr>
          <w:rFonts w:ascii="Calibri" w:hAnsi="Calibri" w:cs="Calibri"/>
          <w:b/>
          <w:i/>
        </w:rPr>
        <w:t>e</w:t>
      </w:r>
      <w:r>
        <w:rPr>
          <w:rFonts w:ascii="Calibri" w:hAnsi="Calibri" w:cs="Calibri"/>
        </w:rPr>
        <w:t>Vet, and lastly we’ll wrap up with a short questionnaire and usability survey. There will be a few different key areas we’ll look at in today’s evaluation. You can start each task by clicking the Start Task button on the prompt up above. After you complete each task, please hit the End Task button and you will be asked a short question regarding the task. If at any time you need to view the instructions again you can use the Show Instructions button to expand or minimize them. Whenever you’re ready to begin, please click the Start button on the screen. Do you have any final questions before you begin?</w:t>
      </w:r>
    </w:p>
    <w:p w14:paraId="415A9FE6" w14:textId="77777777" w:rsidR="00C81349" w:rsidRDefault="00C81349" w:rsidP="00C81349">
      <w:pPr>
        <w:spacing w:after="0"/>
        <w:rPr>
          <w:rFonts w:ascii="Calibri" w:hAnsi="Calibri" w:cs="Calibri"/>
          <w:b/>
          <w:i/>
        </w:rPr>
      </w:pPr>
      <w:r>
        <w:rPr>
          <w:rFonts w:ascii="Calibri" w:hAnsi="Calibri" w:cs="Calibri"/>
          <w:b/>
          <w:i/>
        </w:rPr>
        <w:t xml:space="preserve">Participant to answer in Morae via an Opening Questionnaire: </w:t>
      </w:r>
    </w:p>
    <w:p w14:paraId="4CB51A63" w14:textId="77777777" w:rsidR="00C81349" w:rsidRDefault="00C81349" w:rsidP="00C81349">
      <w:pPr>
        <w:pStyle w:val="Heading3"/>
      </w:pPr>
      <w:bookmarkStart w:id="130" w:name="_Opening_Questionnaire"/>
      <w:bookmarkStart w:id="131" w:name="_Toc412466613"/>
      <w:bookmarkStart w:id="132" w:name="_Toc387163167"/>
      <w:bookmarkStart w:id="133" w:name="_Toc380531171"/>
      <w:bookmarkStart w:id="134" w:name="_Toc380415197"/>
      <w:bookmarkStart w:id="135" w:name="_Toc380415074"/>
      <w:bookmarkStart w:id="136" w:name="_Toc380414686"/>
      <w:bookmarkStart w:id="137" w:name="_Toc380409923"/>
      <w:bookmarkStart w:id="138" w:name="_Toc373271476"/>
      <w:bookmarkStart w:id="139" w:name="_Toc372899707"/>
      <w:bookmarkStart w:id="140" w:name="_Toc441063681"/>
      <w:bookmarkStart w:id="141" w:name="_Toc443556370"/>
      <w:bookmarkEnd w:id="130"/>
      <w:r>
        <w:t>Opening Questionnaire</w:t>
      </w:r>
      <w:bookmarkEnd w:id="131"/>
      <w:bookmarkEnd w:id="132"/>
      <w:bookmarkEnd w:id="133"/>
      <w:bookmarkEnd w:id="134"/>
      <w:bookmarkEnd w:id="135"/>
      <w:bookmarkEnd w:id="136"/>
      <w:bookmarkEnd w:id="137"/>
      <w:bookmarkEnd w:id="138"/>
      <w:bookmarkEnd w:id="139"/>
      <w:bookmarkEnd w:id="140"/>
      <w:bookmarkEnd w:id="141"/>
    </w:p>
    <w:p w14:paraId="5AC22E04" w14:textId="77777777" w:rsidR="00C81349" w:rsidRDefault="00C81349" w:rsidP="00C81349">
      <w:pPr>
        <w:rPr>
          <w:i/>
        </w:rPr>
      </w:pPr>
      <w:r>
        <w:rPr>
          <w:i/>
        </w:rPr>
        <w:t>The following questions are included in the questionnaire presented via Morae.</w:t>
      </w:r>
    </w:p>
    <w:p w14:paraId="666C386D" w14:textId="77777777" w:rsidR="00C81349" w:rsidRDefault="00C81349" w:rsidP="00C81349">
      <w:pPr>
        <w:rPr>
          <w:rFonts w:ascii="Calibri" w:hAnsi="Calibri" w:cs="Calibri"/>
        </w:rPr>
      </w:pPr>
      <w:r>
        <w:rPr>
          <w:rFonts w:ascii="Calibri" w:hAnsi="Calibri" w:cs="Calibri"/>
        </w:rPr>
        <w:t>We will begin with some background questions about you. Please take your time and if you have any questions you are welcome to ask me for help.</w:t>
      </w:r>
    </w:p>
    <w:p w14:paraId="60BD99CB" w14:textId="77777777" w:rsidR="00C81349" w:rsidRDefault="00C81349" w:rsidP="00C81349">
      <w:r>
        <w:rPr>
          <w:rFonts w:ascii="Calibri" w:hAnsi="Calibri" w:cs="Calibri"/>
        </w:rPr>
        <w:lastRenderedPageBreak/>
        <w:t>You should see a questionnaire on the screen. Please complete it.</w:t>
      </w:r>
    </w:p>
    <w:p w14:paraId="64C1E5AC" w14:textId="77777777" w:rsidR="00C81349" w:rsidRDefault="00C81349" w:rsidP="00C81349">
      <w:pPr>
        <w:pStyle w:val="ListParagraph"/>
        <w:numPr>
          <w:ilvl w:val="0"/>
          <w:numId w:val="28"/>
        </w:numPr>
        <w:spacing w:after="0" w:line="240" w:lineRule="auto"/>
      </w:pPr>
      <w:r>
        <w:t xml:space="preserve">Gender:  </w:t>
      </w:r>
      <w:r>
        <w:tab/>
      </w:r>
      <w:r>
        <w:rPr>
          <w:rFonts w:ascii="Courier New" w:hAnsi="Courier New" w:cs="Courier New"/>
          <w:sz w:val="32"/>
          <w:szCs w:val="32"/>
        </w:rPr>
        <w:t>□</w:t>
      </w:r>
      <w:r>
        <w:rPr>
          <w:sz w:val="32"/>
          <w:szCs w:val="32"/>
        </w:rPr>
        <w:t xml:space="preserve"> </w:t>
      </w:r>
      <w:r>
        <w:t>Male</w:t>
      </w:r>
      <w:r>
        <w:tab/>
      </w:r>
      <w:r>
        <w:tab/>
      </w:r>
      <w:r>
        <w:rPr>
          <w:rFonts w:ascii="Courier New" w:hAnsi="Courier New" w:cs="Courier New"/>
          <w:sz w:val="32"/>
          <w:szCs w:val="32"/>
        </w:rPr>
        <w:t>□</w:t>
      </w:r>
      <w:r>
        <w:rPr>
          <w:sz w:val="32"/>
          <w:szCs w:val="32"/>
        </w:rPr>
        <w:t xml:space="preserve"> </w:t>
      </w:r>
      <w:r>
        <w:t>Female</w:t>
      </w:r>
    </w:p>
    <w:p w14:paraId="7D94EB05" w14:textId="77777777" w:rsidR="00C81349" w:rsidRDefault="00C81349" w:rsidP="00C81349">
      <w:pPr>
        <w:pStyle w:val="ListParagraph"/>
        <w:numPr>
          <w:ilvl w:val="0"/>
          <w:numId w:val="28"/>
        </w:numPr>
        <w:spacing w:after="0" w:line="240" w:lineRule="auto"/>
      </w:pPr>
      <w:r>
        <w:t>Age Range:</w:t>
      </w:r>
      <w:r>
        <w:tab/>
      </w:r>
      <w:r>
        <w:rPr>
          <w:rFonts w:ascii="Courier New" w:hAnsi="Courier New" w:cs="Courier New"/>
          <w:sz w:val="32"/>
          <w:szCs w:val="32"/>
        </w:rPr>
        <w:t>□</w:t>
      </w:r>
      <w:r>
        <w:rPr>
          <w:sz w:val="32"/>
          <w:szCs w:val="32"/>
        </w:rPr>
        <w:t xml:space="preserve"> </w:t>
      </w:r>
      <w:r>
        <w:t xml:space="preserve">20s </w:t>
      </w:r>
      <w:r>
        <w:tab/>
      </w:r>
      <w:r>
        <w:rPr>
          <w:rFonts w:ascii="Courier New" w:hAnsi="Courier New" w:cs="Courier New"/>
          <w:sz w:val="32"/>
          <w:szCs w:val="32"/>
        </w:rPr>
        <w:t>□</w:t>
      </w:r>
      <w:r>
        <w:rPr>
          <w:sz w:val="32"/>
          <w:szCs w:val="32"/>
        </w:rPr>
        <w:t xml:space="preserve"> </w:t>
      </w:r>
      <w:r>
        <w:t xml:space="preserve">30s </w:t>
      </w:r>
      <w:r>
        <w:rPr>
          <w:rFonts w:ascii="Courier New" w:hAnsi="Courier New" w:cs="Courier New"/>
          <w:sz w:val="32"/>
          <w:szCs w:val="32"/>
        </w:rPr>
        <w:t>□</w:t>
      </w:r>
      <w:r>
        <w:rPr>
          <w:sz w:val="32"/>
          <w:szCs w:val="32"/>
        </w:rPr>
        <w:t xml:space="preserve"> </w:t>
      </w:r>
      <w:r>
        <w:t xml:space="preserve">40s </w:t>
      </w:r>
      <w:r>
        <w:rPr>
          <w:rFonts w:ascii="Courier New" w:hAnsi="Courier New" w:cs="Courier New"/>
          <w:sz w:val="32"/>
          <w:szCs w:val="32"/>
        </w:rPr>
        <w:t>□</w:t>
      </w:r>
      <w:r>
        <w:rPr>
          <w:sz w:val="32"/>
          <w:szCs w:val="32"/>
        </w:rPr>
        <w:t xml:space="preserve"> </w:t>
      </w:r>
      <w:r>
        <w:t xml:space="preserve">50s </w:t>
      </w:r>
      <w:r>
        <w:rPr>
          <w:rFonts w:ascii="Courier New" w:hAnsi="Courier New" w:cs="Courier New"/>
          <w:sz w:val="32"/>
          <w:szCs w:val="32"/>
        </w:rPr>
        <w:t>□</w:t>
      </w:r>
      <w:r>
        <w:rPr>
          <w:sz w:val="32"/>
          <w:szCs w:val="32"/>
        </w:rPr>
        <w:t xml:space="preserve"> </w:t>
      </w:r>
      <w:r>
        <w:t xml:space="preserve">60s  </w:t>
      </w:r>
      <w:r>
        <w:rPr>
          <w:rFonts w:ascii="Courier New" w:hAnsi="Courier New" w:cs="Courier New"/>
          <w:sz w:val="32"/>
          <w:szCs w:val="32"/>
        </w:rPr>
        <w:t>□</w:t>
      </w:r>
      <w:r>
        <w:rPr>
          <w:sz w:val="32"/>
          <w:szCs w:val="32"/>
        </w:rPr>
        <w:t xml:space="preserve"> </w:t>
      </w:r>
      <w:r>
        <w:t xml:space="preserve">70s or older </w:t>
      </w:r>
    </w:p>
    <w:p w14:paraId="55092277" w14:textId="77777777" w:rsidR="00C81349" w:rsidRDefault="00C81349" w:rsidP="00C81349">
      <w:pPr>
        <w:pStyle w:val="ListParagraph"/>
        <w:numPr>
          <w:ilvl w:val="0"/>
          <w:numId w:val="28"/>
        </w:numPr>
        <w:spacing w:after="0" w:line="240" w:lineRule="auto"/>
      </w:pPr>
      <w:r>
        <w:t>How often do you use My Health</w:t>
      </w:r>
      <w:r w:rsidRPr="0010563A">
        <w:rPr>
          <w:b/>
          <w:i/>
        </w:rPr>
        <w:t>e</w:t>
      </w:r>
      <w:r>
        <w:t xml:space="preserve">Vet? </w:t>
      </w:r>
      <w:r>
        <w:rPr>
          <w:rFonts w:ascii="Courier New" w:hAnsi="Courier New" w:cs="Courier New"/>
          <w:sz w:val="32"/>
          <w:szCs w:val="32"/>
        </w:rPr>
        <w:t xml:space="preserve"> □</w:t>
      </w:r>
      <w:r>
        <w:rPr>
          <w:sz w:val="32"/>
          <w:szCs w:val="32"/>
        </w:rPr>
        <w:t xml:space="preserve"> </w:t>
      </w:r>
      <w:r>
        <w:t xml:space="preserve"> Daily   </w:t>
      </w:r>
      <w:r>
        <w:rPr>
          <w:rFonts w:ascii="Courier New" w:hAnsi="Courier New" w:cs="Courier New"/>
          <w:sz w:val="32"/>
          <w:szCs w:val="32"/>
        </w:rPr>
        <w:t>□</w:t>
      </w:r>
      <w:r>
        <w:rPr>
          <w:sz w:val="32"/>
          <w:szCs w:val="32"/>
        </w:rPr>
        <w:t xml:space="preserve"> </w:t>
      </w:r>
      <w:r>
        <w:t xml:space="preserve"> Weekly   </w:t>
      </w:r>
      <w:r>
        <w:rPr>
          <w:rFonts w:ascii="Courier New" w:hAnsi="Courier New" w:cs="Courier New"/>
          <w:sz w:val="32"/>
          <w:szCs w:val="32"/>
        </w:rPr>
        <w:t>□</w:t>
      </w:r>
      <w:r>
        <w:rPr>
          <w:sz w:val="32"/>
          <w:szCs w:val="32"/>
        </w:rPr>
        <w:t xml:space="preserve"> </w:t>
      </w:r>
      <w:r>
        <w:t xml:space="preserve">Monthly  </w:t>
      </w:r>
      <w:r>
        <w:rPr>
          <w:rFonts w:ascii="Courier New" w:hAnsi="Courier New" w:cs="Courier New"/>
          <w:sz w:val="32"/>
          <w:szCs w:val="32"/>
        </w:rPr>
        <w:t xml:space="preserve">□ </w:t>
      </w:r>
      <w:r>
        <w:t>Rarely or Never</w:t>
      </w:r>
      <w:r>
        <w:rPr>
          <w:sz w:val="32"/>
          <w:szCs w:val="32"/>
        </w:rPr>
        <w:t xml:space="preserve"> </w:t>
      </w:r>
      <w:r>
        <w:t xml:space="preserve"> </w:t>
      </w:r>
    </w:p>
    <w:p w14:paraId="5A7C0E9D" w14:textId="77777777" w:rsidR="00C81349" w:rsidRDefault="00C81349" w:rsidP="00C81349">
      <w:pPr>
        <w:pStyle w:val="ListParagraph"/>
        <w:numPr>
          <w:ilvl w:val="0"/>
          <w:numId w:val="28"/>
        </w:numPr>
        <w:spacing w:after="0" w:line="240" w:lineRule="auto"/>
      </w:pPr>
      <w:r>
        <w:t>Which task(s) do you commonly use My Health</w:t>
      </w:r>
      <w:r w:rsidRPr="0010563A">
        <w:rPr>
          <w:b/>
          <w:i/>
        </w:rPr>
        <w:t>e</w:t>
      </w:r>
      <w:r>
        <w:t xml:space="preserve">Vet for: </w:t>
      </w:r>
      <w:r>
        <w:rPr>
          <w:rFonts w:ascii="Courier New" w:hAnsi="Courier New" w:cs="Courier New"/>
          <w:sz w:val="32"/>
          <w:szCs w:val="32"/>
        </w:rPr>
        <w:t>□</w:t>
      </w:r>
      <w:r>
        <w:rPr>
          <w:sz w:val="32"/>
          <w:szCs w:val="32"/>
        </w:rPr>
        <w:t xml:space="preserve"> </w:t>
      </w:r>
      <w:r>
        <w:t xml:space="preserve"> Prescription Refill   </w:t>
      </w:r>
      <w:r>
        <w:rPr>
          <w:rFonts w:ascii="Courier New" w:hAnsi="Courier New" w:cs="Courier New"/>
          <w:sz w:val="32"/>
          <w:szCs w:val="32"/>
        </w:rPr>
        <w:t>□</w:t>
      </w:r>
      <w:r>
        <w:rPr>
          <w:sz w:val="32"/>
          <w:szCs w:val="32"/>
        </w:rPr>
        <w:t xml:space="preserve"> </w:t>
      </w:r>
      <w:r>
        <w:t xml:space="preserve"> Secure Messaging   </w:t>
      </w:r>
      <w:r>
        <w:rPr>
          <w:rFonts w:ascii="Courier New" w:hAnsi="Courier New" w:cs="Courier New"/>
          <w:sz w:val="32"/>
          <w:szCs w:val="32"/>
        </w:rPr>
        <w:t>□</w:t>
      </w:r>
      <w:r>
        <w:rPr>
          <w:sz w:val="32"/>
          <w:szCs w:val="32"/>
        </w:rPr>
        <w:t xml:space="preserve"> </w:t>
      </w:r>
      <w:r>
        <w:t xml:space="preserve">Appointments  </w:t>
      </w:r>
      <w:r>
        <w:rPr>
          <w:rFonts w:ascii="Courier New" w:hAnsi="Courier New" w:cs="Courier New"/>
          <w:sz w:val="32"/>
          <w:szCs w:val="32"/>
        </w:rPr>
        <w:t xml:space="preserve">□ </w:t>
      </w:r>
      <w:r>
        <w:t xml:space="preserve">Blue Button  </w:t>
      </w:r>
      <w:r>
        <w:rPr>
          <w:rFonts w:ascii="Courier New" w:hAnsi="Courier New" w:cs="Courier New"/>
          <w:sz w:val="32"/>
          <w:szCs w:val="32"/>
        </w:rPr>
        <w:t xml:space="preserve">□ </w:t>
      </w:r>
      <w:r>
        <w:t xml:space="preserve">Veterans Health Library  </w:t>
      </w:r>
      <w:r>
        <w:rPr>
          <w:rFonts w:ascii="Courier New" w:hAnsi="Courier New" w:cs="Courier New"/>
          <w:sz w:val="32"/>
          <w:szCs w:val="32"/>
        </w:rPr>
        <w:t xml:space="preserve">□ </w:t>
      </w:r>
      <w:r>
        <w:t>Other:</w:t>
      </w:r>
      <w:r>
        <w:rPr>
          <w:sz w:val="32"/>
          <w:szCs w:val="32"/>
        </w:rPr>
        <w:t xml:space="preserve"> </w:t>
      </w:r>
      <w:r>
        <w:t xml:space="preserve"> </w:t>
      </w:r>
    </w:p>
    <w:p w14:paraId="64497FA4" w14:textId="77777777" w:rsidR="00C81349" w:rsidRDefault="00C81349" w:rsidP="00C81349">
      <w:pPr>
        <w:pStyle w:val="ListParagraph"/>
        <w:numPr>
          <w:ilvl w:val="0"/>
          <w:numId w:val="28"/>
        </w:numPr>
        <w:spacing w:after="0" w:line="240" w:lineRule="auto"/>
      </w:pPr>
      <w:r>
        <w:t>What is your level of familiarity with the following technologies?</w:t>
      </w:r>
    </w:p>
    <w:p w14:paraId="72B291EA" w14:textId="77777777" w:rsidR="00C81349" w:rsidRDefault="00C81349" w:rsidP="00C81349">
      <w:pPr>
        <w:pStyle w:val="ListParagraph"/>
        <w:numPr>
          <w:ilvl w:val="1"/>
          <w:numId w:val="28"/>
        </w:numPr>
        <w:spacing w:after="0" w:line="240" w:lineRule="auto"/>
      </w:pPr>
      <w:r>
        <w:t>Desktop</w:t>
      </w:r>
      <w:r>
        <w:tab/>
      </w:r>
      <w:r>
        <w:rPr>
          <w:rFonts w:ascii="Courier New" w:hAnsi="Courier New" w:cs="Courier New"/>
          <w:sz w:val="32"/>
          <w:szCs w:val="32"/>
        </w:rPr>
        <w:t xml:space="preserve">□ </w:t>
      </w:r>
      <w:r>
        <w:t xml:space="preserve">Basic   </w:t>
      </w:r>
      <w:r>
        <w:rPr>
          <w:rFonts w:ascii="Courier New" w:hAnsi="Courier New" w:cs="Courier New"/>
          <w:sz w:val="32"/>
          <w:szCs w:val="32"/>
        </w:rPr>
        <w:t>□</w:t>
      </w:r>
      <w:r>
        <w:rPr>
          <w:sz w:val="32"/>
          <w:szCs w:val="32"/>
        </w:rPr>
        <w:t xml:space="preserve"> </w:t>
      </w:r>
      <w:r>
        <w:t xml:space="preserve">Intermediate  </w:t>
      </w:r>
      <w:r>
        <w:rPr>
          <w:rFonts w:ascii="Courier New" w:hAnsi="Courier New" w:cs="Courier New"/>
          <w:sz w:val="32"/>
          <w:szCs w:val="32"/>
        </w:rPr>
        <w:t>□</w:t>
      </w:r>
      <w:r>
        <w:rPr>
          <w:sz w:val="32"/>
          <w:szCs w:val="32"/>
        </w:rPr>
        <w:t xml:space="preserve"> </w:t>
      </w:r>
      <w:r>
        <w:t xml:space="preserve"> Advanced</w:t>
      </w:r>
    </w:p>
    <w:p w14:paraId="4794A7F5" w14:textId="77777777" w:rsidR="00C81349" w:rsidRDefault="00C81349" w:rsidP="00C81349">
      <w:pPr>
        <w:pStyle w:val="ListParagraph"/>
        <w:numPr>
          <w:ilvl w:val="1"/>
          <w:numId w:val="28"/>
        </w:numPr>
        <w:spacing w:after="0" w:line="240" w:lineRule="auto"/>
      </w:pPr>
      <w:r>
        <w:t xml:space="preserve">Laptop </w:t>
      </w:r>
      <w:r>
        <w:tab/>
      </w:r>
      <w:r>
        <w:rPr>
          <w:rFonts w:ascii="Courier New" w:hAnsi="Courier New" w:cs="Courier New"/>
          <w:sz w:val="32"/>
          <w:szCs w:val="32"/>
        </w:rPr>
        <w:t xml:space="preserve">□ </w:t>
      </w:r>
      <w:r>
        <w:t xml:space="preserve">Basic   </w:t>
      </w:r>
      <w:r>
        <w:rPr>
          <w:rFonts w:ascii="Courier New" w:hAnsi="Courier New" w:cs="Courier New"/>
          <w:sz w:val="32"/>
          <w:szCs w:val="32"/>
        </w:rPr>
        <w:t>□</w:t>
      </w:r>
      <w:r>
        <w:rPr>
          <w:sz w:val="32"/>
          <w:szCs w:val="32"/>
        </w:rPr>
        <w:t xml:space="preserve"> </w:t>
      </w:r>
      <w:r>
        <w:t xml:space="preserve">Intermediate  </w:t>
      </w:r>
      <w:r>
        <w:rPr>
          <w:rFonts w:ascii="Courier New" w:hAnsi="Courier New" w:cs="Courier New"/>
          <w:sz w:val="32"/>
          <w:szCs w:val="32"/>
        </w:rPr>
        <w:t>□</w:t>
      </w:r>
      <w:r>
        <w:rPr>
          <w:sz w:val="32"/>
          <w:szCs w:val="32"/>
        </w:rPr>
        <w:t xml:space="preserve"> </w:t>
      </w:r>
      <w:r>
        <w:t xml:space="preserve"> Advanced</w:t>
      </w:r>
    </w:p>
    <w:p w14:paraId="2CFC35DA" w14:textId="77777777" w:rsidR="00C81349" w:rsidRDefault="00C81349" w:rsidP="00C81349">
      <w:pPr>
        <w:pStyle w:val="ListParagraph"/>
        <w:numPr>
          <w:ilvl w:val="1"/>
          <w:numId w:val="28"/>
        </w:numPr>
        <w:spacing w:after="0" w:line="240" w:lineRule="auto"/>
      </w:pPr>
      <w:r>
        <w:t>Tablet</w:t>
      </w:r>
      <w:r>
        <w:tab/>
      </w:r>
      <w:r>
        <w:tab/>
      </w:r>
      <w:r>
        <w:rPr>
          <w:rFonts w:ascii="Courier New" w:hAnsi="Courier New" w:cs="Courier New"/>
          <w:sz w:val="32"/>
          <w:szCs w:val="32"/>
        </w:rPr>
        <w:t xml:space="preserve">□ </w:t>
      </w:r>
      <w:r>
        <w:t xml:space="preserve">Basic   </w:t>
      </w:r>
      <w:r>
        <w:rPr>
          <w:rFonts w:ascii="Courier New" w:hAnsi="Courier New" w:cs="Courier New"/>
          <w:sz w:val="32"/>
          <w:szCs w:val="32"/>
        </w:rPr>
        <w:t>□</w:t>
      </w:r>
      <w:r>
        <w:rPr>
          <w:sz w:val="32"/>
          <w:szCs w:val="32"/>
        </w:rPr>
        <w:t xml:space="preserve"> </w:t>
      </w:r>
      <w:r>
        <w:t xml:space="preserve">Intermediate  </w:t>
      </w:r>
      <w:r>
        <w:rPr>
          <w:rFonts w:ascii="Courier New" w:hAnsi="Courier New" w:cs="Courier New"/>
          <w:sz w:val="32"/>
          <w:szCs w:val="32"/>
        </w:rPr>
        <w:t>□</w:t>
      </w:r>
      <w:r>
        <w:rPr>
          <w:sz w:val="32"/>
          <w:szCs w:val="32"/>
        </w:rPr>
        <w:t xml:space="preserve"> </w:t>
      </w:r>
      <w:r>
        <w:t xml:space="preserve"> Advanced</w:t>
      </w:r>
    </w:p>
    <w:p w14:paraId="62AAA97C" w14:textId="77777777" w:rsidR="00C81349" w:rsidRDefault="00C81349" w:rsidP="00C81349">
      <w:pPr>
        <w:pStyle w:val="ListParagraph"/>
        <w:numPr>
          <w:ilvl w:val="1"/>
          <w:numId w:val="28"/>
        </w:numPr>
        <w:spacing w:after="0" w:line="240" w:lineRule="auto"/>
      </w:pPr>
      <w:r>
        <w:t>Smart Phone</w:t>
      </w:r>
      <w:r>
        <w:tab/>
      </w:r>
      <w:r>
        <w:rPr>
          <w:rFonts w:ascii="Courier New" w:hAnsi="Courier New" w:cs="Courier New"/>
          <w:sz w:val="32"/>
          <w:szCs w:val="32"/>
        </w:rPr>
        <w:t xml:space="preserve">□ </w:t>
      </w:r>
      <w:r>
        <w:t xml:space="preserve">Basic   </w:t>
      </w:r>
      <w:r>
        <w:rPr>
          <w:rFonts w:ascii="Courier New" w:hAnsi="Courier New" w:cs="Courier New"/>
          <w:sz w:val="32"/>
          <w:szCs w:val="32"/>
        </w:rPr>
        <w:t>□</w:t>
      </w:r>
      <w:r>
        <w:rPr>
          <w:sz w:val="32"/>
          <w:szCs w:val="32"/>
        </w:rPr>
        <w:t xml:space="preserve"> </w:t>
      </w:r>
      <w:r>
        <w:t xml:space="preserve">Intermediate  </w:t>
      </w:r>
      <w:r>
        <w:rPr>
          <w:rFonts w:ascii="Courier New" w:hAnsi="Courier New" w:cs="Courier New"/>
          <w:sz w:val="32"/>
          <w:szCs w:val="32"/>
        </w:rPr>
        <w:t>□</w:t>
      </w:r>
      <w:r>
        <w:rPr>
          <w:sz w:val="32"/>
          <w:szCs w:val="32"/>
        </w:rPr>
        <w:t xml:space="preserve"> </w:t>
      </w:r>
      <w:r>
        <w:t xml:space="preserve"> Advanced</w:t>
      </w:r>
    </w:p>
    <w:p w14:paraId="4834EA37" w14:textId="77777777" w:rsidR="00C81349" w:rsidRDefault="00C81349" w:rsidP="00C81349">
      <w:pPr>
        <w:pStyle w:val="ListParagraph"/>
        <w:numPr>
          <w:ilvl w:val="0"/>
          <w:numId w:val="28"/>
        </w:numPr>
        <w:spacing w:after="0" w:line="240" w:lineRule="auto"/>
      </w:pPr>
      <w:r>
        <w:t>If familiar with Tablet or Smart Phone: Approximately how many mobile apps have you downloaded?  (Open Answer)</w:t>
      </w:r>
    </w:p>
    <w:p w14:paraId="310A1699" w14:textId="77777777" w:rsidR="00C81349" w:rsidRDefault="00C81349" w:rsidP="00C81349">
      <w:pPr>
        <w:pStyle w:val="ListParagraph"/>
        <w:numPr>
          <w:ilvl w:val="0"/>
          <w:numId w:val="28"/>
        </w:numPr>
        <w:spacing w:after="0" w:line="240" w:lineRule="auto"/>
      </w:pPr>
      <w:r>
        <w:t>Do you require any assistive technologies (e.g., a screen reader) when using a computer?</w:t>
      </w:r>
    </w:p>
    <w:p w14:paraId="6B11C485" w14:textId="77777777" w:rsidR="00C81349" w:rsidRDefault="00C81349" w:rsidP="00C81349">
      <w:pPr>
        <w:spacing w:after="0" w:line="240" w:lineRule="auto"/>
        <w:ind w:left="360"/>
      </w:pPr>
      <w:r>
        <w:tab/>
      </w:r>
      <w:r>
        <w:rPr>
          <w:rFonts w:ascii="Courier New" w:hAnsi="Courier New" w:cs="Courier New"/>
          <w:sz w:val="32"/>
          <w:szCs w:val="32"/>
        </w:rPr>
        <w:t>□</w:t>
      </w:r>
      <w:r>
        <w:rPr>
          <w:sz w:val="32"/>
          <w:szCs w:val="32"/>
        </w:rPr>
        <w:t xml:space="preserve"> </w:t>
      </w:r>
      <w:r>
        <w:t xml:space="preserve">Yes         </w:t>
      </w:r>
      <w:r>
        <w:rPr>
          <w:rFonts w:ascii="Courier New" w:hAnsi="Courier New" w:cs="Courier New"/>
          <w:sz w:val="32"/>
          <w:szCs w:val="32"/>
        </w:rPr>
        <w:t>□</w:t>
      </w:r>
      <w:r>
        <w:rPr>
          <w:sz w:val="32"/>
          <w:szCs w:val="32"/>
        </w:rPr>
        <w:t xml:space="preserve"> </w:t>
      </w:r>
      <w:r>
        <w:t>No</w:t>
      </w:r>
    </w:p>
    <w:p w14:paraId="23AD1376" w14:textId="77777777" w:rsidR="00C81349" w:rsidRDefault="00C81349" w:rsidP="00C81349">
      <w:pPr>
        <w:pStyle w:val="ListParagraph"/>
        <w:numPr>
          <w:ilvl w:val="0"/>
          <w:numId w:val="28"/>
        </w:numPr>
        <w:spacing w:after="0" w:line="240" w:lineRule="auto"/>
      </w:pPr>
      <w:r>
        <w:t>If “Yes”, please describe:</w:t>
      </w:r>
    </w:p>
    <w:p w14:paraId="41D05422" w14:textId="77777777" w:rsidR="00C81349" w:rsidRDefault="00C81349" w:rsidP="00C81349">
      <w:pPr>
        <w:pStyle w:val="ListParagraph"/>
        <w:numPr>
          <w:ilvl w:val="0"/>
          <w:numId w:val="28"/>
        </w:numPr>
        <w:spacing w:after="0" w:line="240" w:lineRule="auto"/>
      </w:pPr>
      <w:r>
        <w:t xml:space="preserve">Do we have your permission to record your voice and screen interactions?    </w:t>
      </w:r>
      <w:r>
        <w:rPr>
          <w:rFonts w:ascii="Courier New" w:hAnsi="Courier New" w:cs="Courier New"/>
          <w:sz w:val="32"/>
          <w:szCs w:val="32"/>
        </w:rPr>
        <w:t>□</w:t>
      </w:r>
      <w:r>
        <w:rPr>
          <w:sz w:val="32"/>
          <w:szCs w:val="32"/>
        </w:rPr>
        <w:t xml:space="preserve"> </w:t>
      </w:r>
      <w:r>
        <w:t xml:space="preserve">Yes         </w:t>
      </w:r>
      <w:r>
        <w:rPr>
          <w:rFonts w:ascii="Courier New" w:hAnsi="Courier New" w:cs="Courier New"/>
          <w:sz w:val="32"/>
          <w:szCs w:val="32"/>
        </w:rPr>
        <w:t>□</w:t>
      </w:r>
      <w:r>
        <w:rPr>
          <w:sz w:val="32"/>
          <w:szCs w:val="32"/>
        </w:rPr>
        <w:t xml:space="preserve"> </w:t>
      </w:r>
      <w:r>
        <w:t xml:space="preserve">No </w:t>
      </w:r>
    </w:p>
    <w:p w14:paraId="70387404" w14:textId="77777777" w:rsidR="00C81349" w:rsidRDefault="00C81349" w:rsidP="00C81349">
      <w:pPr>
        <w:spacing w:after="0"/>
        <w:rPr>
          <w:rFonts w:ascii="Calibri" w:hAnsi="Calibri" w:cs="Calibri"/>
        </w:rPr>
      </w:pPr>
    </w:p>
    <w:p w14:paraId="40C7AB39" w14:textId="77777777" w:rsidR="00C81349" w:rsidRDefault="00C81349" w:rsidP="00C81349">
      <w:pPr>
        <w:spacing w:after="0"/>
        <w:rPr>
          <w:rFonts w:ascii="Calibri" w:hAnsi="Calibri" w:cs="Calibri"/>
        </w:rPr>
      </w:pPr>
      <w:r>
        <w:rPr>
          <w:rFonts w:ascii="Calibri" w:hAnsi="Calibri" w:cs="Calibri"/>
        </w:rPr>
        <w:t>All right, at this point the prompts will fully guide you through the exercise. I will be right here in the event that you need any technical help, but I cannot assist with navigation. Please take your time and complete the tasks at a pace that you’re comfortable performing.</w:t>
      </w:r>
    </w:p>
    <w:p w14:paraId="47008798" w14:textId="77777777" w:rsidR="00C81349" w:rsidRDefault="00C81349" w:rsidP="00C81349">
      <w:pPr>
        <w:spacing w:after="0"/>
        <w:rPr>
          <w:rFonts w:ascii="Calibri" w:hAnsi="Calibri" w:cs="Calibri"/>
        </w:rPr>
      </w:pPr>
    </w:p>
    <w:p w14:paraId="7A5E9C8B" w14:textId="77777777" w:rsidR="00C81349" w:rsidRDefault="00C81349" w:rsidP="00C81349">
      <w:pPr>
        <w:spacing w:after="0"/>
        <w:rPr>
          <w:rFonts w:ascii="Calibri" w:hAnsi="Calibri" w:cs="Calibri"/>
        </w:rPr>
      </w:pPr>
      <w:r w:rsidRPr="0081420E">
        <w:rPr>
          <w:rFonts w:ascii="Calibri" w:hAnsi="Calibri" w:cs="Calibri"/>
        </w:rPr>
        <w:t>Before we begin, I want to make sure you know the site you are about to interact with is a prototype, and may not reflect the final design and colors.  However, the basic layout and navigation scheme are fairly representative of the final product.</w:t>
      </w:r>
    </w:p>
    <w:p w14:paraId="1AA887E5" w14:textId="77777777" w:rsidR="00C81349" w:rsidRDefault="00C81349" w:rsidP="00C81349">
      <w:pPr>
        <w:spacing w:after="0"/>
        <w:rPr>
          <w:rFonts w:ascii="Calibri" w:hAnsi="Calibri" w:cs="Calibri"/>
        </w:rPr>
      </w:pPr>
    </w:p>
    <w:p w14:paraId="4E72185C" w14:textId="77777777" w:rsidR="00C81349" w:rsidRDefault="00C81349" w:rsidP="00C81349">
      <w:pPr>
        <w:tabs>
          <w:tab w:val="left" w:pos="8445"/>
        </w:tabs>
        <w:spacing w:after="0"/>
        <w:rPr>
          <w:rFonts w:ascii="Calibri" w:hAnsi="Calibri" w:cs="Calibri"/>
          <w:b/>
          <w:i/>
        </w:rPr>
      </w:pPr>
      <w:r>
        <w:rPr>
          <w:rFonts w:ascii="Calibri" w:hAnsi="Calibri" w:cs="Calibri"/>
          <w:b/>
          <w:i/>
        </w:rPr>
        <w:t>Participant will now proceed through and complete the MHV navigation tasks.</w:t>
      </w:r>
    </w:p>
    <w:p w14:paraId="0A1D55CB" w14:textId="77777777" w:rsidR="00C81349" w:rsidRDefault="00C81349" w:rsidP="00C81349">
      <w:pPr>
        <w:rPr>
          <w:i/>
        </w:rPr>
      </w:pPr>
      <w:r>
        <w:rPr>
          <w:i/>
        </w:rPr>
        <w:t>The following tasks and questionnaire prompts are included in the questionnaire presented via Morae.</w:t>
      </w:r>
    </w:p>
    <w:p w14:paraId="22711474" w14:textId="77777777" w:rsidR="00C81349" w:rsidRDefault="00C81349" w:rsidP="00C81349">
      <w:pPr>
        <w:tabs>
          <w:tab w:val="left" w:pos="8445"/>
        </w:tabs>
        <w:spacing w:after="0"/>
        <w:rPr>
          <w:rFonts w:ascii="Calibri" w:hAnsi="Calibri" w:cs="Calibri"/>
          <w:b/>
        </w:rPr>
      </w:pPr>
      <w:r>
        <w:rPr>
          <w:rFonts w:ascii="Calibri" w:hAnsi="Calibri" w:cs="Calibri"/>
          <w:b/>
        </w:rPr>
        <w:t>Section 1: MHV Logon</w:t>
      </w:r>
    </w:p>
    <w:p w14:paraId="672A7975" w14:textId="77777777" w:rsidR="00C81349" w:rsidRDefault="00C81349" w:rsidP="00C81349">
      <w:pPr>
        <w:tabs>
          <w:tab w:val="left" w:pos="8445"/>
        </w:tabs>
        <w:spacing w:after="0"/>
        <w:rPr>
          <w:rFonts w:ascii="Calibri" w:hAnsi="Calibri" w:cs="Calibri"/>
        </w:rPr>
      </w:pPr>
      <w:r>
        <w:rPr>
          <w:rFonts w:ascii="Calibri" w:hAnsi="Calibri" w:cs="Calibri"/>
          <w:i/>
        </w:rPr>
        <w:t>Task:</w:t>
      </w:r>
      <w:r>
        <w:rPr>
          <w:rFonts w:ascii="Calibri" w:hAnsi="Calibri" w:cs="Calibri"/>
        </w:rPr>
        <w:t xml:space="preserve"> You just remembered that you had a couple of tasks that need to be accomplished within My Health</w:t>
      </w:r>
      <w:r w:rsidRPr="0010563A">
        <w:rPr>
          <w:rFonts w:ascii="Calibri" w:hAnsi="Calibri" w:cs="Calibri"/>
          <w:b/>
          <w:i/>
        </w:rPr>
        <w:t>e</w:t>
      </w:r>
      <w:r>
        <w:rPr>
          <w:rFonts w:ascii="Calibri" w:hAnsi="Calibri" w:cs="Calibri"/>
        </w:rPr>
        <w:t>Vet. Please go ahead and login to your account with the provided credentials.</w:t>
      </w:r>
    </w:p>
    <w:p w14:paraId="63827D1B" w14:textId="77777777" w:rsidR="00C81349" w:rsidRPr="00EA1323" w:rsidRDefault="00C81349" w:rsidP="00C81349">
      <w:pPr>
        <w:tabs>
          <w:tab w:val="left" w:pos="8445"/>
        </w:tabs>
        <w:spacing w:after="0"/>
        <w:rPr>
          <w:rFonts w:ascii="Calibri" w:hAnsi="Calibri" w:cs="Calibri"/>
          <w:i/>
          <w:color w:val="FF0000"/>
        </w:rPr>
      </w:pPr>
      <w:r w:rsidRPr="00EA1323">
        <w:rPr>
          <w:rFonts w:ascii="Calibri" w:hAnsi="Calibri" w:cs="Calibri"/>
          <w:i/>
          <w:color w:val="FF0000"/>
        </w:rPr>
        <w:t xml:space="preserve">[2016 baseline time / </w:t>
      </w:r>
      <w:r w:rsidRPr="00EA1323">
        <w:rPr>
          <w:rFonts w:ascii="Calibri" w:hAnsi="Calibri" w:cs="Calibri"/>
          <w:i/>
          <w:color w:val="FF0000"/>
          <w:sz w:val="20"/>
          <w:szCs w:val="20"/>
        </w:rPr>
        <w:t>2015 baseline time</w:t>
      </w:r>
      <w:r w:rsidRPr="00EA1323">
        <w:rPr>
          <w:rFonts w:ascii="Calibri" w:hAnsi="Calibri" w:cs="Calibri"/>
          <w:i/>
          <w:color w:val="FF0000"/>
        </w:rPr>
        <w:t>]</w:t>
      </w:r>
    </w:p>
    <w:p w14:paraId="20065B76" w14:textId="77777777" w:rsidR="00C81349" w:rsidRDefault="00C81349" w:rsidP="00C81349">
      <w:pPr>
        <w:tabs>
          <w:tab w:val="left" w:pos="8445"/>
        </w:tabs>
        <w:spacing w:after="0"/>
        <w:rPr>
          <w:rFonts w:ascii="Calibri" w:hAnsi="Calibri" w:cs="Calibri"/>
          <w:i/>
        </w:rPr>
      </w:pPr>
    </w:p>
    <w:p w14:paraId="2EEF91DD" w14:textId="77777777" w:rsidR="00C81349" w:rsidRDefault="00C81349" w:rsidP="00C81349">
      <w:pPr>
        <w:tabs>
          <w:tab w:val="left" w:pos="8445"/>
        </w:tabs>
        <w:spacing w:after="0"/>
        <w:rPr>
          <w:rFonts w:ascii="Calibri" w:hAnsi="Calibri" w:cs="Calibri"/>
          <w:i/>
        </w:rPr>
      </w:pPr>
      <w:r>
        <w:rPr>
          <w:rFonts w:ascii="Calibri" w:hAnsi="Calibri" w:cs="Calibri"/>
          <w:i/>
        </w:rPr>
        <w:t xml:space="preserve">Success Criteria </w:t>
      </w:r>
      <w:r>
        <w:rPr>
          <w:rFonts w:ascii="Calibri" w:hAnsi="Calibri" w:cs="Calibri"/>
          <w:i/>
          <w:color w:val="FF0000"/>
        </w:rPr>
        <w:t xml:space="preserve">(1:08 / </w:t>
      </w:r>
      <w:r w:rsidRPr="00A3781F">
        <w:rPr>
          <w:rFonts w:ascii="Calibri" w:hAnsi="Calibri" w:cs="Calibri"/>
          <w:i/>
          <w:color w:val="FF0000"/>
          <w:sz w:val="20"/>
          <w:szCs w:val="20"/>
        </w:rPr>
        <w:t>1:17</w:t>
      </w:r>
      <w:r>
        <w:rPr>
          <w:rFonts w:ascii="Calibri" w:hAnsi="Calibri" w:cs="Calibri"/>
          <w:i/>
          <w:color w:val="FF0000"/>
        </w:rPr>
        <w:t>)</w:t>
      </w:r>
      <w:r>
        <w:rPr>
          <w:rFonts w:ascii="Calibri" w:hAnsi="Calibri" w:cs="Calibri"/>
          <w:i/>
        </w:rPr>
        <w:t xml:space="preserve">: </w:t>
      </w:r>
    </w:p>
    <w:p w14:paraId="37BB9684" w14:textId="77777777" w:rsidR="00C81349" w:rsidRDefault="00C81349" w:rsidP="00C81349">
      <w:pPr>
        <w:pStyle w:val="ListParagraph"/>
        <w:numPr>
          <w:ilvl w:val="0"/>
          <w:numId w:val="8"/>
        </w:numPr>
        <w:tabs>
          <w:tab w:val="left" w:pos="8445"/>
        </w:tabs>
        <w:spacing w:after="0"/>
        <w:rPr>
          <w:rFonts w:ascii="Calibri" w:hAnsi="Calibri" w:cs="Calibri"/>
        </w:rPr>
      </w:pPr>
      <w:r>
        <w:rPr>
          <w:rFonts w:ascii="Calibri" w:hAnsi="Calibri" w:cs="Calibri"/>
        </w:rPr>
        <w:t xml:space="preserve">From the main screen, </w:t>
      </w:r>
      <w:r w:rsidRPr="0081420E">
        <w:rPr>
          <w:rFonts w:ascii="Calibri" w:hAnsi="Calibri" w:cs="Calibri"/>
        </w:rPr>
        <w:t>clicks green LOGIN button</w:t>
      </w:r>
      <w:r>
        <w:rPr>
          <w:rFonts w:ascii="Calibri" w:hAnsi="Calibri" w:cs="Calibri"/>
        </w:rPr>
        <w:t xml:space="preserve"> and on the following screen enters username and password.</w:t>
      </w:r>
    </w:p>
    <w:p w14:paraId="328A0784" w14:textId="77777777" w:rsidR="00C81349" w:rsidRDefault="00C81349" w:rsidP="00C81349">
      <w:pPr>
        <w:pStyle w:val="ListParagraph"/>
        <w:numPr>
          <w:ilvl w:val="0"/>
          <w:numId w:val="8"/>
        </w:numPr>
        <w:tabs>
          <w:tab w:val="left" w:pos="8445"/>
        </w:tabs>
        <w:spacing w:after="0"/>
        <w:rPr>
          <w:rFonts w:ascii="Calibri" w:hAnsi="Calibri" w:cs="Calibri"/>
        </w:rPr>
      </w:pPr>
      <w:r>
        <w:rPr>
          <w:rFonts w:ascii="Calibri" w:hAnsi="Calibri" w:cs="Calibri"/>
        </w:rPr>
        <w:lastRenderedPageBreak/>
        <w:t>Completes task within the allotted task time.</w:t>
      </w:r>
    </w:p>
    <w:p w14:paraId="744F2A51" w14:textId="77777777" w:rsidR="00C81349" w:rsidRDefault="00C81349" w:rsidP="00C81349">
      <w:pPr>
        <w:tabs>
          <w:tab w:val="left" w:pos="8445"/>
        </w:tabs>
        <w:spacing w:after="0"/>
        <w:rPr>
          <w:rFonts w:ascii="Calibri" w:hAnsi="Calibri" w:cs="Calibri"/>
          <w:i/>
        </w:rPr>
      </w:pPr>
      <w:r>
        <w:rPr>
          <w:rFonts w:ascii="Calibri" w:hAnsi="Calibri" w:cs="Calibri"/>
          <w:i/>
        </w:rPr>
        <w:t>Failure Criteria:</w:t>
      </w:r>
    </w:p>
    <w:p w14:paraId="1C175DB0" w14:textId="77777777" w:rsidR="00C81349" w:rsidRPr="0081420E" w:rsidRDefault="00C81349" w:rsidP="00C81349">
      <w:pPr>
        <w:pStyle w:val="ListParagraph"/>
        <w:numPr>
          <w:ilvl w:val="0"/>
          <w:numId w:val="29"/>
        </w:numPr>
        <w:tabs>
          <w:tab w:val="left" w:pos="8445"/>
        </w:tabs>
        <w:spacing w:after="0"/>
        <w:rPr>
          <w:rFonts w:ascii="Calibri" w:hAnsi="Calibri" w:cs="Calibri"/>
        </w:rPr>
      </w:pPr>
      <w:r w:rsidRPr="0081420E">
        <w:rPr>
          <w:rFonts w:ascii="Calibri" w:hAnsi="Calibri" w:cs="Calibri"/>
        </w:rPr>
        <w:t xml:space="preserve">“Login” is never selected. </w:t>
      </w:r>
    </w:p>
    <w:p w14:paraId="4771F0F2" w14:textId="77777777" w:rsidR="00C81349" w:rsidRDefault="00C81349" w:rsidP="00C81349">
      <w:pPr>
        <w:pStyle w:val="ListParagraph"/>
        <w:numPr>
          <w:ilvl w:val="0"/>
          <w:numId w:val="29"/>
        </w:numPr>
        <w:tabs>
          <w:tab w:val="left" w:pos="8445"/>
        </w:tabs>
        <w:spacing w:after="0"/>
        <w:rPr>
          <w:rFonts w:ascii="Calibri" w:hAnsi="Calibri" w:cs="Calibri"/>
        </w:rPr>
      </w:pPr>
      <w:r>
        <w:rPr>
          <w:rFonts w:ascii="Calibri" w:hAnsi="Calibri" w:cs="Calibri"/>
        </w:rPr>
        <w:t xml:space="preserve">Participant is unable to find the User ID/Password section. </w:t>
      </w:r>
    </w:p>
    <w:p w14:paraId="79353CBE" w14:textId="77777777" w:rsidR="00C81349" w:rsidRDefault="00C81349" w:rsidP="00C81349">
      <w:pPr>
        <w:pStyle w:val="ListParagraph"/>
        <w:numPr>
          <w:ilvl w:val="0"/>
          <w:numId w:val="29"/>
        </w:numPr>
        <w:tabs>
          <w:tab w:val="left" w:pos="8445"/>
        </w:tabs>
        <w:spacing w:after="0"/>
        <w:rPr>
          <w:rFonts w:ascii="Calibri" w:hAnsi="Calibri" w:cs="Calibri"/>
        </w:rPr>
      </w:pPr>
      <w:r>
        <w:rPr>
          <w:rFonts w:ascii="Calibri" w:hAnsi="Calibri" w:cs="Calibri"/>
        </w:rPr>
        <w:t>Participant exceeds the allotted task time.</w:t>
      </w:r>
    </w:p>
    <w:p w14:paraId="0A683425"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5AA5314D"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Please rate the difficulty of the task you just completed.</w:t>
      </w:r>
    </w:p>
    <w:p w14:paraId="0E614A37"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Very Easy – Easy – Neutral – Difficult - Very Difficult.</w:t>
      </w:r>
    </w:p>
    <w:p w14:paraId="4568E165"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639BA91F"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Yes (Open-ended box added).</w:t>
      </w:r>
    </w:p>
    <w:p w14:paraId="65B3E466" w14:textId="77777777" w:rsidR="00C81349" w:rsidRPr="00F85F81"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No.</w:t>
      </w:r>
    </w:p>
    <w:p w14:paraId="414E0A9A" w14:textId="77777777" w:rsidR="00C81349" w:rsidRDefault="00C81349" w:rsidP="00C81349">
      <w:pPr>
        <w:pStyle w:val="ListParagraph"/>
        <w:numPr>
          <w:ilvl w:val="0"/>
          <w:numId w:val="29"/>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69F97ED9"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Easier.</w:t>
      </w:r>
    </w:p>
    <w:p w14:paraId="238440EC"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The same.</w:t>
      </w:r>
    </w:p>
    <w:p w14:paraId="23BB5B67"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More difficult.</w:t>
      </w:r>
    </w:p>
    <w:p w14:paraId="65AE44B3" w14:textId="77777777" w:rsidR="00C81349" w:rsidRPr="00F85F81"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I have never performed this task before.</w:t>
      </w:r>
    </w:p>
    <w:p w14:paraId="698E6F66" w14:textId="77777777" w:rsidR="00C81349" w:rsidRDefault="00C81349" w:rsidP="00C81349">
      <w:pPr>
        <w:tabs>
          <w:tab w:val="left" w:pos="8445"/>
        </w:tabs>
        <w:spacing w:after="0"/>
        <w:rPr>
          <w:rFonts w:ascii="Calibri" w:hAnsi="Calibri" w:cs="Calibri"/>
        </w:rPr>
      </w:pPr>
    </w:p>
    <w:p w14:paraId="18549D3C" w14:textId="77777777" w:rsidR="00C81349" w:rsidRDefault="00C81349" w:rsidP="00C81349">
      <w:pPr>
        <w:tabs>
          <w:tab w:val="left" w:pos="8445"/>
        </w:tabs>
        <w:spacing w:after="0"/>
        <w:rPr>
          <w:rFonts w:ascii="Calibri" w:hAnsi="Calibri" w:cs="Calibri"/>
          <w:b/>
        </w:rPr>
      </w:pPr>
      <w:r>
        <w:rPr>
          <w:rFonts w:ascii="Calibri" w:hAnsi="Calibri" w:cs="Calibri"/>
          <w:b/>
        </w:rPr>
        <w:t>Section 2: Rx Refill</w:t>
      </w:r>
    </w:p>
    <w:p w14:paraId="0120BFF9" w14:textId="77777777" w:rsidR="00C81349" w:rsidRDefault="00C81349" w:rsidP="00C81349">
      <w:pPr>
        <w:tabs>
          <w:tab w:val="left" w:pos="8445"/>
        </w:tabs>
        <w:spacing w:after="0"/>
        <w:rPr>
          <w:rFonts w:ascii="Calibri" w:hAnsi="Calibri" w:cs="Calibri"/>
        </w:rPr>
      </w:pPr>
      <w:r>
        <w:rPr>
          <w:rFonts w:ascii="Calibri" w:hAnsi="Calibri" w:cs="Calibri"/>
          <w:i/>
        </w:rPr>
        <w:t>Task:</w:t>
      </w:r>
      <w:r>
        <w:rPr>
          <w:rFonts w:ascii="Calibri" w:hAnsi="Calibri" w:cs="Calibri"/>
        </w:rPr>
        <w:t xml:space="preserve"> You have been meaning to see if any of your medications are available for refill. Please determine if any meds are eligible for refill at this time and make sure to note how many are available for refill (if any).</w:t>
      </w:r>
    </w:p>
    <w:p w14:paraId="60715745" w14:textId="77777777" w:rsidR="00C81349" w:rsidRDefault="00C81349" w:rsidP="00C81349">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 xml:space="preserve">(0:37 / </w:t>
      </w:r>
      <w:r w:rsidRPr="00122D33">
        <w:rPr>
          <w:rFonts w:ascii="Calibri" w:hAnsi="Calibri" w:cs="Calibri"/>
          <w:i/>
          <w:color w:val="FF0000"/>
          <w:sz w:val="20"/>
          <w:szCs w:val="20"/>
        </w:rPr>
        <w:t>1:20</w:t>
      </w:r>
      <w:r>
        <w:rPr>
          <w:rFonts w:ascii="Calibri" w:hAnsi="Calibri" w:cs="Calibri"/>
          <w:i/>
          <w:color w:val="FF0000"/>
        </w:rPr>
        <w:t>)</w:t>
      </w:r>
      <w:r>
        <w:rPr>
          <w:rFonts w:ascii="Calibri" w:hAnsi="Calibri" w:cs="Calibri"/>
          <w:i/>
        </w:rPr>
        <w:t>:</w:t>
      </w:r>
      <w:r>
        <w:rPr>
          <w:rFonts w:ascii="Calibri" w:hAnsi="Calibri" w:cs="Calibri"/>
        </w:rPr>
        <w:t xml:space="preserve"> </w:t>
      </w:r>
    </w:p>
    <w:p w14:paraId="772DEB86" w14:textId="77777777" w:rsidR="00C81349" w:rsidRPr="0081420E" w:rsidRDefault="00C81349" w:rsidP="00C81349">
      <w:pPr>
        <w:pStyle w:val="ListParagraph"/>
        <w:numPr>
          <w:ilvl w:val="0"/>
          <w:numId w:val="33"/>
        </w:numPr>
        <w:tabs>
          <w:tab w:val="left" w:pos="8445"/>
        </w:tabs>
        <w:spacing w:after="0"/>
        <w:rPr>
          <w:rFonts w:ascii="Calibri" w:hAnsi="Calibri" w:cs="Calibri"/>
        </w:rPr>
      </w:pPr>
      <w:r w:rsidRPr="0081420E">
        <w:rPr>
          <w:rFonts w:ascii="Calibri" w:hAnsi="Calibri" w:cs="Calibri"/>
        </w:rPr>
        <w:t>Successfully goes to “Refill Prescriptions” page (from Dashboard, clicks “Refill Prescriptions” OR goes to Pharmacy &gt; “Refill Prescriptions” OR any other method).</w:t>
      </w:r>
    </w:p>
    <w:p w14:paraId="37B169D8" w14:textId="77777777" w:rsidR="00C81349" w:rsidRPr="001E13B9" w:rsidRDefault="00C81349" w:rsidP="00C81349">
      <w:pPr>
        <w:pStyle w:val="ListParagraph"/>
        <w:numPr>
          <w:ilvl w:val="0"/>
          <w:numId w:val="33"/>
        </w:numPr>
        <w:tabs>
          <w:tab w:val="left" w:pos="8445"/>
        </w:tabs>
        <w:spacing w:after="0"/>
        <w:rPr>
          <w:rFonts w:ascii="Calibri" w:hAnsi="Calibri" w:cs="Calibri"/>
        </w:rPr>
      </w:pPr>
      <w:r w:rsidRPr="0081420E">
        <w:rPr>
          <w:rFonts w:ascii="Calibri" w:hAnsi="Calibri" w:cs="Calibri"/>
        </w:rPr>
        <w:t>Indicates 4 medications are refillable</w:t>
      </w:r>
      <w:r w:rsidRPr="001E13B9">
        <w:rPr>
          <w:rFonts w:ascii="Calibri" w:hAnsi="Calibri" w:cs="Calibri"/>
        </w:rPr>
        <w:t>.</w:t>
      </w:r>
    </w:p>
    <w:p w14:paraId="2C36482E" w14:textId="77777777" w:rsidR="00C81349" w:rsidRPr="001E13B9" w:rsidRDefault="00C81349" w:rsidP="00C81349">
      <w:pPr>
        <w:pStyle w:val="ListParagraph"/>
        <w:numPr>
          <w:ilvl w:val="0"/>
          <w:numId w:val="33"/>
        </w:numPr>
        <w:tabs>
          <w:tab w:val="left" w:pos="8445"/>
        </w:tabs>
        <w:spacing w:after="0"/>
        <w:rPr>
          <w:rFonts w:ascii="Calibri" w:hAnsi="Calibri" w:cs="Calibri"/>
        </w:rPr>
      </w:pPr>
      <w:r w:rsidRPr="001E13B9">
        <w:rPr>
          <w:rFonts w:ascii="Calibri" w:hAnsi="Calibri" w:cs="Calibri"/>
        </w:rPr>
        <w:t>Completes task within the allotted task time.</w:t>
      </w:r>
    </w:p>
    <w:p w14:paraId="397BD5D7"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5EC77DBC" w14:textId="77777777" w:rsidR="00C81349" w:rsidRPr="0081420E" w:rsidRDefault="00C81349" w:rsidP="00C81349">
      <w:pPr>
        <w:pStyle w:val="ListParagraph"/>
        <w:numPr>
          <w:ilvl w:val="0"/>
          <w:numId w:val="30"/>
        </w:numPr>
        <w:tabs>
          <w:tab w:val="left" w:pos="8445"/>
        </w:tabs>
        <w:spacing w:after="0"/>
        <w:rPr>
          <w:rFonts w:ascii="Calibri" w:hAnsi="Calibri" w:cs="Calibri"/>
          <w:strike/>
        </w:rPr>
      </w:pPr>
      <w:r w:rsidRPr="0081420E">
        <w:rPr>
          <w:rFonts w:ascii="Calibri" w:hAnsi="Calibri" w:cs="Calibri"/>
          <w:strike/>
        </w:rPr>
        <w:t>Infer from Dashboard indicator only?</w:t>
      </w:r>
    </w:p>
    <w:p w14:paraId="262F6CF7"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Inability to navigate to the sub-page.</w:t>
      </w:r>
    </w:p>
    <w:p w14:paraId="04740724"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Inability to locate refillable medications.</w:t>
      </w:r>
    </w:p>
    <w:p w14:paraId="7242A786"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Exceeds the allotted task time.</w:t>
      </w:r>
    </w:p>
    <w:p w14:paraId="0221A968"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606CB9A5" w14:textId="77777777" w:rsidR="00C81349" w:rsidRDefault="00C81349" w:rsidP="00C81349">
      <w:pPr>
        <w:pStyle w:val="ListParagraph"/>
        <w:numPr>
          <w:ilvl w:val="0"/>
          <w:numId w:val="31"/>
        </w:numPr>
        <w:tabs>
          <w:tab w:val="left" w:pos="8445"/>
        </w:tabs>
        <w:spacing w:after="0"/>
        <w:jc w:val="both"/>
        <w:rPr>
          <w:rFonts w:ascii="Calibri" w:hAnsi="Calibri" w:cs="Calibri"/>
        </w:rPr>
      </w:pPr>
      <w:r>
        <w:rPr>
          <w:rFonts w:ascii="Calibri" w:hAnsi="Calibri" w:cs="Calibri"/>
        </w:rPr>
        <w:t>Did you find any meds that were eligible for refill? If so how many were eligible?</w:t>
      </w:r>
    </w:p>
    <w:p w14:paraId="461AD7FE"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Yes (Open-ended box added).</w:t>
      </w:r>
    </w:p>
    <w:p w14:paraId="0EDD0F15"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No.</w:t>
      </w:r>
    </w:p>
    <w:p w14:paraId="51984A02" w14:textId="77777777" w:rsidR="00C81349" w:rsidRDefault="00C81349" w:rsidP="00C81349">
      <w:pPr>
        <w:pStyle w:val="ListParagraph"/>
        <w:numPr>
          <w:ilvl w:val="0"/>
          <w:numId w:val="31"/>
        </w:numPr>
        <w:tabs>
          <w:tab w:val="left" w:pos="8445"/>
        </w:tabs>
        <w:spacing w:after="0"/>
        <w:jc w:val="both"/>
        <w:rPr>
          <w:rFonts w:ascii="Calibri" w:hAnsi="Calibri" w:cs="Calibri"/>
          <w:i/>
        </w:rPr>
      </w:pPr>
      <w:r>
        <w:rPr>
          <w:rFonts w:ascii="Calibri" w:hAnsi="Calibri" w:cs="Calibri"/>
        </w:rPr>
        <w:t>Please rate the difficulty of the task you just completed.</w:t>
      </w:r>
    </w:p>
    <w:p w14:paraId="5A5BFD1A" w14:textId="77777777" w:rsidR="00C81349"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Very Easy – Easy – Neutral – Difficult - Very Difficult.</w:t>
      </w:r>
    </w:p>
    <w:p w14:paraId="1609A823" w14:textId="77777777" w:rsidR="00C81349" w:rsidRDefault="00C81349" w:rsidP="00C81349">
      <w:pPr>
        <w:pStyle w:val="ListParagraph"/>
        <w:numPr>
          <w:ilvl w:val="0"/>
          <w:numId w:val="31"/>
        </w:numPr>
        <w:tabs>
          <w:tab w:val="left" w:pos="8445"/>
        </w:tabs>
        <w:spacing w:after="0"/>
        <w:jc w:val="both"/>
        <w:rPr>
          <w:rFonts w:ascii="Calibri" w:hAnsi="Calibri" w:cs="Calibri"/>
          <w:i/>
        </w:rPr>
      </w:pPr>
      <w:r>
        <w:rPr>
          <w:rFonts w:ascii="Calibri" w:hAnsi="Calibri" w:cs="Calibri"/>
        </w:rPr>
        <w:lastRenderedPageBreak/>
        <w:t>Was there anything about this task that you found confusing or difficult? If so please elaborate.</w:t>
      </w:r>
    </w:p>
    <w:p w14:paraId="0B840A74" w14:textId="77777777" w:rsidR="00C81349"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Yes (Open-ended box added).</w:t>
      </w:r>
    </w:p>
    <w:p w14:paraId="6391BF68" w14:textId="77777777" w:rsidR="00C81349" w:rsidRPr="00F85F81"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No.</w:t>
      </w:r>
    </w:p>
    <w:p w14:paraId="6968EC9E" w14:textId="77777777" w:rsidR="00C81349" w:rsidRDefault="00C81349" w:rsidP="00C81349">
      <w:pPr>
        <w:pStyle w:val="ListParagraph"/>
        <w:numPr>
          <w:ilvl w:val="0"/>
          <w:numId w:val="31"/>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794A628E"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Easier.</w:t>
      </w:r>
    </w:p>
    <w:p w14:paraId="35B3D6C6"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The same.</w:t>
      </w:r>
    </w:p>
    <w:p w14:paraId="4F434711"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More difficult.</w:t>
      </w:r>
    </w:p>
    <w:p w14:paraId="630A288C" w14:textId="77777777" w:rsidR="00C81349" w:rsidRPr="00F85F81"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I have never performed this task before.</w:t>
      </w:r>
    </w:p>
    <w:p w14:paraId="17C266BE" w14:textId="77777777" w:rsidR="00C81349" w:rsidRDefault="00C81349" w:rsidP="00C81349">
      <w:pPr>
        <w:pStyle w:val="ListParagraph"/>
        <w:tabs>
          <w:tab w:val="left" w:pos="8445"/>
        </w:tabs>
        <w:spacing w:after="0"/>
        <w:ind w:left="1440"/>
        <w:jc w:val="both"/>
        <w:rPr>
          <w:rFonts w:ascii="Calibri" w:hAnsi="Calibri" w:cs="Calibri"/>
          <w:i/>
        </w:rPr>
      </w:pPr>
    </w:p>
    <w:p w14:paraId="17EC3F5F" w14:textId="77777777" w:rsidR="00C81349" w:rsidRPr="001E13B9" w:rsidRDefault="00C81349" w:rsidP="00C81349">
      <w:pPr>
        <w:tabs>
          <w:tab w:val="left" w:pos="8445"/>
        </w:tabs>
        <w:spacing w:after="0"/>
        <w:rPr>
          <w:rFonts w:ascii="Calibri" w:hAnsi="Calibri" w:cs="Calibri"/>
        </w:rPr>
      </w:pPr>
      <w:r>
        <w:rPr>
          <w:rFonts w:ascii="Calibri" w:hAnsi="Calibri" w:cs="Calibri"/>
          <w:i/>
        </w:rPr>
        <w:t>Task</w:t>
      </w:r>
      <w:r w:rsidRPr="001E13B9">
        <w:rPr>
          <w:rFonts w:ascii="Calibri" w:hAnsi="Calibri" w:cs="Calibri"/>
          <w:i/>
        </w:rPr>
        <w:t xml:space="preserve">: </w:t>
      </w:r>
      <w:r w:rsidRPr="001E13B9">
        <w:rPr>
          <w:rFonts w:ascii="Calibri" w:hAnsi="Calibri" w:cs="Calibri"/>
        </w:rPr>
        <w:t>Please go ahead and request a refill for Acetaminophen and make sure to note how many refills are remaining after submitting your request.</w:t>
      </w:r>
    </w:p>
    <w:p w14:paraId="5D47E9C4"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rPr>
        <w:t>S</w:t>
      </w:r>
      <w:r w:rsidRPr="001E13B9">
        <w:rPr>
          <w:rFonts w:ascii="Calibri" w:hAnsi="Calibri" w:cs="Calibri"/>
          <w:i/>
        </w:rPr>
        <w:t xml:space="preserve">uccess Criteria </w:t>
      </w:r>
      <w:r w:rsidRPr="001E13B9">
        <w:rPr>
          <w:rFonts w:ascii="Calibri" w:hAnsi="Calibri" w:cs="Calibri"/>
          <w:i/>
          <w:color w:val="FF0000"/>
        </w:rPr>
        <w:t xml:space="preserve">(1:01 / </w:t>
      </w:r>
      <w:r w:rsidRPr="001E13B9">
        <w:rPr>
          <w:rFonts w:ascii="Calibri" w:hAnsi="Calibri" w:cs="Calibri"/>
          <w:i/>
          <w:color w:val="FF0000"/>
          <w:sz w:val="20"/>
          <w:szCs w:val="20"/>
        </w:rPr>
        <w:t>0:26</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2ADFDE45"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 xml:space="preserve">Selects the button “Refill </w:t>
      </w:r>
      <w:r w:rsidRPr="0081420E">
        <w:rPr>
          <w:rFonts w:ascii="Calibri" w:hAnsi="Calibri" w:cs="Calibri"/>
        </w:rPr>
        <w:t>Acetaminophen.”</w:t>
      </w:r>
    </w:p>
    <w:p w14:paraId="695EBD47"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Clicks “Continue.”</w:t>
      </w:r>
    </w:p>
    <w:p w14:paraId="7290402E"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Clicks “Submit Order.”</w:t>
      </w:r>
    </w:p>
    <w:p w14:paraId="22FB1A6D"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Indicates # remaining from notation on refill confirmation page </w:t>
      </w:r>
      <w:r w:rsidRPr="0081420E">
        <w:rPr>
          <w:rFonts w:ascii="Calibri" w:hAnsi="Calibri" w:cs="Calibri"/>
          <w:b/>
        </w:rPr>
        <w:t>OR</w:t>
      </w:r>
      <w:r w:rsidRPr="0081420E">
        <w:rPr>
          <w:rFonts w:ascii="Calibri" w:hAnsi="Calibri" w:cs="Calibri"/>
        </w:rPr>
        <w:t xml:space="preserve"> goes to View Prescriptions to note remaining refills OR remembers refills. Properly notes the number of remaining refills.</w:t>
      </w:r>
    </w:p>
    <w:p w14:paraId="163188DD"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Completes task within the allotted task time.</w:t>
      </w:r>
    </w:p>
    <w:p w14:paraId="055C41C8" w14:textId="77777777" w:rsidR="00C81349" w:rsidRDefault="00C81349" w:rsidP="00C81349">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14:paraId="3F5451AD"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Refills the incorrect medication.</w:t>
      </w:r>
    </w:p>
    <w:p w14:paraId="20CE2048"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Fail to complete refill process.</w:t>
      </w:r>
    </w:p>
    <w:p w14:paraId="1EB93A1B"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Reports the incorrect number of refills remaining.</w:t>
      </w:r>
    </w:p>
    <w:p w14:paraId="42F6F061"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Exceeds the allotted task time.</w:t>
      </w:r>
    </w:p>
    <w:p w14:paraId="16709986"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78BE6CD0" w14:textId="77777777" w:rsidR="00C81349" w:rsidRDefault="00C81349" w:rsidP="00C81349">
      <w:pPr>
        <w:pStyle w:val="ListParagraph"/>
        <w:numPr>
          <w:ilvl w:val="0"/>
          <w:numId w:val="31"/>
        </w:numPr>
        <w:tabs>
          <w:tab w:val="left" w:pos="8445"/>
        </w:tabs>
        <w:spacing w:after="0"/>
        <w:jc w:val="both"/>
        <w:rPr>
          <w:rFonts w:ascii="Calibri" w:hAnsi="Calibri" w:cs="Calibri"/>
          <w:i/>
        </w:rPr>
      </w:pPr>
      <w:r>
        <w:rPr>
          <w:rFonts w:ascii="Calibri" w:hAnsi="Calibri" w:cs="Calibri"/>
        </w:rPr>
        <w:t>How many refills were remaining on the prescription?</w:t>
      </w:r>
    </w:p>
    <w:p w14:paraId="3C615E2D" w14:textId="77777777" w:rsidR="00C81349"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(Open-ended).</w:t>
      </w:r>
    </w:p>
    <w:p w14:paraId="7E66AC80" w14:textId="77777777" w:rsidR="00C81349" w:rsidRDefault="00C81349" w:rsidP="00C81349">
      <w:pPr>
        <w:pStyle w:val="ListParagraph"/>
        <w:numPr>
          <w:ilvl w:val="0"/>
          <w:numId w:val="31"/>
        </w:numPr>
        <w:tabs>
          <w:tab w:val="left" w:pos="8445"/>
        </w:tabs>
        <w:spacing w:after="0"/>
        <w:jc w:val="both"/>
        <w:rPr>
          <w:rFonts w:ascii="Calibri" w:hAnsi="Calibri" w:cs="Calibri"/>
          <w:i/>
        </w:rPr>
      </w:pPr>
      <w:r>
        <w:rPr>
          <w:rFonts w:ascii="Calibri" w:hAnsi="Calibri" w:cs="Calibri"/>
        </w:rPr>
        <w:t>Please rate the difficulty of the task you just completed.</w:t>
      </w:r>
    </w:p>
    <w:p w14:paraId="43F4A7A1" w14:textId="77777777" w:rsidR="00C81349"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Very Easy – Easy – Neutral – Difficult - Very Difficult.</w:t>
      </w:r>
    </w:p>
    <w:p w14:paraId="1BCFB284" w14:textId="77777777" w:rsidR="00C81349" w:rsidRDefault="00C81349" w:rsidP="00C81349">
      <w:pPr>
        <w:pStyle w:val="ListParagraph"/>
        <w:numPr>
          <w:ilvl w:val="0"/>
          <w:numId w:val="3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0A00426E" w14:textId="77777777" w:rsidR="00C81349"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Yes (Open-ended box added).</w:t>
      </w:r>
    </w:p>
    <w:p w14:paraId="47012C95" w14:textId="77777777" w:rsidR="00C81349" w:rsidRPr="00F85F81" w:rsidRDefault="00C81349" w:rsidP="00C81349">
      <w:pPr>
        <w:pStyle w:val="ListParagraph"/>
        <w:numPr>
          <w:ilvl w:val="1"/>
          <w:numId w:val="31"/>
        </w:numPr>
        <w:tabs>
          <w:tab w:val="left" w:pos="8445"/>
        </w:tabs>
        <w:spacing w:after="0"/>
        <w:jc w:val="both"/>
        <w:rPr>
          <w:rFonts w:ascii="Calibri" w:hAnsi="Calibri" w:cs="Calibri"/>
          <w:i/>
        </w:rPr>
      </w:pPr>
      <w:r>
        <w:rPr>
          <w:rFonts w:ascii="Calibri" w:hAnsi="Calibri" w:cs="Calibri"/>
        </w:rPr>
        <w:t>No.</w:t>
      </w:r>
    </w:p>
    <w:p w14:paraId="131839EE" w14:textId="77777777" w:rsidR="00C81349" w:rsidRDefault="00C81349" w:rsidP="00C81349">
      <w:pPr>
        <w:pStyle w:val="ListParagraph"/>
        <w:numPr>
          <w:ilvl w:val="0"/>
          <w:numId w:val="31"/>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23732539"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Easier.</w:t>
      </w:r>
    </w:p>
    <w:p w14:paraId="1367B34F"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The same.</w:t>
      </w:r>
    </w:p>
    <w:p w14:paraId="0C5688A3" w14:textId="77777777" w:rsidR="00C81349"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t>More difficult.</w:t>
      </w:r>
    </w:p>
    <w:p w14:paraId="6EC48BC3" w14:textId="77777777" w:rsidR="00C81349" w:rsidRPr="00F85F81" w:rsidRDefault="00C81349" w:rsidP="00C81349">
      <w:pPr>
        <w:pStyle w:val="ListParagraph"/>
        <w:numPr>
          <w:ilvl w:val="1"/>
          <w:numId w:val="31"/>
        </w:numPr>
        <w:tabs>
          <w:tab w:val="left" w:pos="8445"/>
        </w:tabs>
        <w:spacing w:after="0"/>
        <w:jc w:val="both"/>
        <w:rPr>
          <w:rFonts w:ascii="Calibri" w:hAnsi="Calibri" w:cs="Calibri"/>
        </w:rPr>
      </w:pPr>
      <w:r>
        <w:rPr>
          <w:rFonts w:ascii="Calibri" w:hAnsi="Calibri" w:cs="Calibri"/>
        </w:rPr>
        <w:lastRenderedPageBreak/>
        <w:t>I have never performed this task before.</w:t>
      </w:r>
    </w:p>
    <w:p w14:paraId="05329AAD" w14:textId="77777777" w:rsidR="00C81349" w:rsidRDefault="00C81349" w:rsidP="00C81349">
      <w:pPr>
        <w:pStyle w:val="ListParagraph"/>
        <w:tabs>
          <w:tab w:val="left" w:pos="8445"/>
        </w:tabs>
        <w:spacing w:after="0"/>
        <w:ind w:left="1440"/>
        <w:jc w:val="both"/>
        <w:rPr>
          <w:rFonts w:ascii="Calibri" w:hAnsi="Calibri" w:cs="Calibri"/>
          <w:i/>
        </w:rPr>
      </w:pPr>
    </w:p>
    <w:p w14:paraId="01648271" w14:textId="77777777" w:rsidR="00C81349" w:rsidRPr="00FB0856" w:rsidRDefault="00C81349" w:rsidP="00C81349">
      <w:pPr>
        <w:tabs>
          <w:tab w:val="left" w:pos="8445"/>
        </w:tabs>
        <w:spacing w:after="0"/>
        <w:rPr>
          <w:rFonts w:ascii="Calibri" w:hAnsi="Calibri" w:cs="Calibri"/>
          <w:b/>
          <w:i/>
          <w:color w:val="7F7F7F" w:themeColor="text1" w:themeTint="80"/>
        </w:rPr>
      </w:pPr>
      <w:r w:rsidRPr="00FB0856">
        <w:rPr>
          <w:rFonts w:ascii="Calibri" w:hAnsi="Calibri" w:cs="Calibri"/>
          <w:b/>
          <w:i/>
          <w:color w:val="7F7F7F" w:themeColor="text1" w:themeTint="80"/>
        </w:rPr>
        <w:t>[If acetaminophen isn’t available for refill, ask the participant to refill a different medication that is available. If none are available, ask the</w:t>
      </w:r>
      <w:r>
        <w:rPr>
          <w:rFonts w:ascii="Calibri" w:hAnsi="Calibri" w:cs="Calibri"/>
          <w:b/>
          <w:i/>
          <w:color w:val="7F7F7F" w:themeColor="text1" w:themeTint="80"/>
        </w:rPr>
        <w:t>m</w:t>
      </w:r>
      <w:r w:rsidRPr="00FB0856">
        <w:rPr>
          <w:rFonts w:ascii="Calibri" w:hAnsi="Calibri" w:cs="Calibri"/>
          <w:b/>
          <w:i/>
          <w:color w:val="7F7F7F" w:themeColor="text1" w:themeTint="80"/>
        </w:rPr>
        <w:t xml:space="preserve"> how they think they would request a refill</w:t>
      </w:r>
      <w:r>
        <w:rPr>
          <w:rFonts w:ascii="Calibri" w:hAnsi="Calibri" w:cs="Calibri"/>
          <w:b/>
          <w:i/>
          <w:color w:val="7F7F7F" w:themeColor="text1" w:themeTint="80"/>
        </w:rPr>
        <w:t>.</w:t>
      </w:r>
      <w:r w:rsidRPr="00FB0856">
        <w:rPr>
          <w:rFonts w:ascii="Calibri" w:hAnsi="Calibri" w:cs="Calibri"/>
          <w:b/>
          <w:i/>
          <w:color w:val="7F7F7F" w:themeColor="text1" w:themeTint="80"/>
        </w:rPr>
        <w:t>]</w:t>
      </w:r>
    </w:p>
    <w:p w14:paraId="07ECE73F" w14:textId="77777777" w:rsidR="00C81349" w:rsidRPr="00FB0856" w:rsidRDefault="00C81349" w:rsidP="00C81349">
      <w:pPr>
        <w:tabs>
          <w:tab w:val="left" w:pos="8445"/>
        </w:tabs>
        <w:spacing w:after="0"/>
        <w:jc w:val="both"/>
        <w:rPr>
          <w:rFonts w:ascii="Calibri" w:hAnsi="Calibri" w:cs="Calibri"/>
          <w:b/>
          <w:i/>
          <w:color w:val="7F7F7F" w:themeColor="text1" w:themeTint="80"/>
        </w:rPr>
      </w:pPr>
      <w:r w:rsidRPr="00FB0856">
        <w:rPr>
          <w:rFonts w:ascii="Calibri" w:hAnsi="Calibri" w:cs="Calibri"/>
          <w:b/>
          <w:i/>
          <w:color w:val="7F7F7F" w:themeColor="text1" w:themeTint="80"/>
        </w:rPr>
        <w:t>“Considering what you just told me, how do you think you would request a refill from this page?”</w:t>
      </w:r>
    </w:p>
    <w:p w14:paraId="26700639" w14:textId="77777777" w:rsidR="00C81349" w:rsidRDefault="00C81349" w:rsidP="00C81349">
      <w:pPr>
        <w:tabs>
          <w:tab w:val="left" w:pos="8445"/>
        </w:tabs>
        <w:spacing w:after="0"/>
        <w:jc w:val="both"/>
        <w:rPr>
          <w:rFonts w:ascii="Calibri" w:hAnsi="Calibri" w:cs="Calibri"/>
          <w:b/>
        </w:rPr>
      </w:pPr>
    </w:p>
    <w:p w14:paraId="32AB8FBD" w14:textId="77777777" w:rsidR="00C81349" w:rsidRDefault="00C81349" w:rsidP="00C81349">
      <w:pPr>
        <w:tabs>
          <w:tab w:val="left" w:pos="8445"/>
        </w:tabs>
        <w:spacing w:after="0"/>
        <w:rPr>
          <w:rFonts w:ascii="Calibri" w:hAnsi="Calibri" w:cs="Calibri"/>
          <w:b/>
        </w:rPr>
      </w:pPr>
      <w:r>
        <w:rPr>
          <w:rFonts w:ascii="Calibri" w:hAnsi="Calibri" w:cs="Calibri"/>
          <w:b/>
        </w:rPr>
        <w:t>Section 3: Secure Messaging</w:t>
      </w:r>
    </w:p>
    <w:p w14:paraId="7AB60B61" w14:textId="77777777" w:rsidR="00C81349" w:rsidRDefault="00C81349" w:rsidP="00C81349">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 Health</w:t>
      </w:r>
      <w:r w:rsidRPr="0010563A">
        <w:rPr>
          <w:rFonts w:ascii="Calibri" w:hAnsi="Calibri" w:cs="Calibri"/>
          <w:b/>
          <w:i/>
        </w:rPr>
        <w:t>e</w:t>
      </w:r>
      <w:r>
        <w:rPr>
          <w:rFonts w:ascii="Calibri" w:hAnsi="Calibri" w:cs="Calibri"/>
        </w:rPr>
        <w:t>Vet Dashboard before clicking Start Task.</w:t>
      </w:r>
    </w:p>
    <w:p w14:paraId="34DF75E6" w14:textId="77777777" w:rsidR="00C81349" w:rsidRDefault="00C81349" w:rsidP="00C81349">
      <w:pPr>
        <w:tabs>
          <w:tab w:val="left" w:pos="8445"/>
        </w:tabs>
        <w:autoSpaceDE w:val="0"/>
        <w:autoSpaceDN w:val="0"/>
        <w:adjustRightInd w:val="0"/>
        <w:spacing w:after="0"/>
        <w:rPr>
          <w:rFonts w:ascii="Calibri" w:hAnsi="Calibri" w:cs="Calibri"/>
        </w:rPr>
      </w:pPr>
    </w:p>
    <w:p w14:paraId="7BBAB8C4" w14:textId="77777777" w:rsidR="00C81349" w:rsidRDefault="00C81349" w:rsidP="00C81349">
      <w:pPr>
        <w:autoSpaceDE w:val="0"/>
        <w:autoSpaceDN w:val="0"/>
        <w:adjustRightInd w:val="0"/>
        <w:spacing w:after="0" w:line="240" w:lineRule="auto"/>
        <w:rPr>
          <w:rFonts w:ascii="Calibri" w:hAnsi="Calibri" w:cs="Calibri"/>
        </w:rPr>
      </w:pPr>
      <w:r>
        <w:rPr>
          <w:rFonts w:ascii="Calibri" w:hAnsi="Calibri" w:cs="Calibri"/>
        </w:rPr>
        <w:t xml:space="preserve">Now that you’ve requested the refill, you wanted to touch base with the pharmacist regarding a new prescription that wasn’t on your Refill page. Check to see if you have any new messages from Dr. Douglas and open them if you do. </w:t>
      </w:r>
    </w:p>
    <w:p w14:paraId="454F2A98" w14:textId="77777777" w:rsidR="00C81349" w:rsidRDefault="00C81349" w:rsidP="00C81349">
      <w:pPr>
        <w:autoSpaceDE w:val="0"/>
        <w:autoSpaceDN w:val="0"/>
        <w:adjustRightInd w:val="0"/>
        <w:spacing w:after="0" w:line="240" w:lineRule="auto"/>
        <w:rPr>
          <w:rFonts w:ascii="Calibri" w:hAnsi="Calibri" w:cs="Calibri"/>
        </w:rPr>
      </w:pPr>
    </w:p>
    <w:p w14:paraId="0921D892" w14:textId="77777777" w:rsidR="00C81349" w:rsidRPr="001E13B9" w:rsidRDefault="00C81349" w:rsidP="00C81349">
      <w:pPr>
        <w:tabs>
          <w:tab w:val="left" w:pos="8445"/>
        </w:tabs>
        <w:autoSpaceDE w:val="0"/>
        <w:autoSpaceDN w:val="0"/>
        <w:adjustRightInd w:val="0"/>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(0:47 / </w:t>
      </w:r>
      <w:r w:rsidRPr="001E13B9">
        <w:rPr>
          <w:rFonts w:ascii="Calibri" w:hAnsi="Calibri" w:cs="Calibri"/>
          <w:i/>
          <w:color w:val="FF0000"/>
          <w:sz w:val="20"/>
          <w:szCs w:val="20"/>
        </w:rPr>
        <w:t>2:33</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727E1A39"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Selects “Messages”, “Messaging” or “Go to Secure Messages” OR locates Secure Messaging page through the search function.</w:t>
      </w:r>
    </w:p>
    <w:p w14:paraId="6AC0FDF5" w14:textId="77777777" w:rsidR="00C81349" w:rsidRPr="001E13B9" w:rsidRDefault="00C81349" w:rsidP="00C81349">
      <w:pPr>
        <w:pStyle w:val="ListParagraph"/>
        <w:numPr>
          <w:ilvl w:val="0"/>
          <w:numId w:val="30"/>
        </w:numPr>
        <w:tabs>
          <w:tab w:val="left" w:pos="8445"/>
        </w:tabs>
        <w:spacing w:after="0"/>
        <w:rPr>
          <w:rFonts w:ascii="Calibri" w:hAnsi="Calibri" w:cs="Calibri"/>
          <w:i/>
        </w:rPr>
      </w:pPr>
      <w:r w:rsidRPr="001E13B9">
        <w:rPr>
          <w:rFonts w:ascii="Calibri" w:hAnsi="Calibri" w:cs="Calibri"/>
        </w:rPr>
        <w:t xml:space="preserve">In Inbox &gt; Finds Dr. Douglas’s most recent message, recognizes bold message(s) as new. </w:t>
      </w:r>
    </w:p>
    <w:p w14:paraId="08DB8696" w14:textId="77777777" w:rsidR="00C81349" w:rsidRPr="001E13B9" w:rsidRDefault="00C81349" w:rsidP="00C81349">
      <w:pPr>
        <w:pStyle w:val="ListParagraph"/>
        <w:numPr>
          <w:ilvl w:val="0"/>
          <w:numId w:val="30"/>
        </w:numPr>
        <w:tabs>
          <w:tab w:val="left" w:pos="8445"/>
        </w:tabs>
        <w:spacing w:after="0"/>
        <w:rPr>
          <w:rFonts w:ascii="Calibri" w:hAnsi="Calibri" w:cs="Calibri"/>
          <w:i/>
        </w:rPr>
      </w:pPr>
      <w:r w:rsidRPr="0081420E">
        <w:rPr>
          <w:rFonts w:ascii="Calibri" w:hAnsi="Calibri" w:cs="Calibri"/>
        </w:rPr>
        <w:t xml:space="preserve">Opens Dr. Douglas’ message. </w:t>
      </w:r>
      <w:r w:rsidRPr="0081420E">
        <w:rPr>
          <w:rFonts w:ascii="Calibri" w:hAnsi="Calibri" w:cs="Calibri"/>
          <w:i/>
        </w:rPr>
        <w:t>(FOR PTP: message should be un-bolded after being viewed).</w:t>
      </w:r>
    </w:p>
    <w:p w14:paraId="68C6CF27"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Completes task within the allotted task time.</w:t>
      </w:r>
    </w:p>
    <w:p w14:paraId="2E0600E2" w14:textId="77777777" w:rsidR="00C81349" w:rsidRDefault="00C81349" w:rsidP="00C81349">
      <w:pPr>
        <w:tabs>
          <w:tab w:val="left" w:pos="8445"/>
        </w:tabs>
        <w:spacing w:after="0"/>
        <w:rPr>
          <w:rFonts w:ascii="Calibri" w:hAnsi="Calibri" w:cs="Calibri"/>
        </w:rPr>
      </w:pPr>
      <w:r w:rsidRPr="001E13B9">
        <w:rPr>
          <w:rFonts w:ascii="Calibri" w:hAnsi="Calibri" w:cs="Calibri"/>
          <w:i/>
        </w:rPr>
        <w:t>Failure Criteria:</w:t>
      </w:r>
      <w:r>
        <w:rPr>
          <w:rFonts w:ascii="Calibri" w:hAnsi="Calibri" w:cs="Calibri"/>
        </w:rPr>
        <w:t xml:space="preserve"> </w:t>
      </w:r>
    </w:p>
    <w:p w14:paraId="375C9F4A" w14:textId="77777777" w:rsidR="00C81349" w:rsidRDefault="00C81349" w:rsidP="00C81349">
      <w:pPr>
        <w:pStyle w:val="ListParagraph"/>
        <w:numPr>
          <w:ilvl w:val="0"/>
          <w:numId w:val="29"/>
        </w:numPr>
        <w:tabs>
          <w:tab w:val="left" w:pos="8445"/>
        </w:tabs>
        <w:spacing w:after="0"/>
        <w:rPr>
          <w:rFonts w:ascii="Calibri" w:hAnsi="Calibri" w:cs="Calibri"/>
        </w:rPr>
      </w:pPr>
      <w:r>
        <w:rPr>
          <w:rFonts w:ascii="Calibri" w:hAnsi="Calibri" w:cs="Calibri"/>
        </w:rPr>
        <w:t>Inability to locate Secure Messaging.</w:t>
      </w:r>
    </w:p>
    <w:p w14:paraId="7757B4C5" w14:textId="77777777" w:rsidR="00C81349" w:rsidRDefault="00C81349" w:rsidP="00C81349">
      <w:pPr>
        <w:pStyle w:val="ListParagraph"/>
        <w:numPr>
          <w:ilvl w:val="0"/>
          <w:numId w:val="29"/>
        </w:numPr>
        <w:tabs>
          <w:tab w:val="left" w:pos="8445"/>
        </w:tabs>
        <w:spacing w:after="0"/>
        <w:rPr>
          <w:rFonts w:ascii="Calibri" w:hAnsi="Calibri" w:cs="Calibri"/>
        </w:rPr>
      </w:pPr>
      <w:r>
        <w:rPr>
          <w:rFonts w:ascii="Calibri" w:hAnsi="Calibri" w:cs="Calibri"/>
        </w:rPr>
        <w:t>Never finds Dr. Douglas’s most recent message.</w:t>
      </w:r>
    </w:p>
    <w:p w14:paraId="7ABED011" w14:textId="77777777" w:rsidR="00C81349" w:rsidRDefault="00C81349" w:rsidP="00C81349">
      <w:pPr>
        <w:pStyle w:val="ListParagraph"/>
        <w:numPr>
          <w:ilvl w:val="0"/>
          <w:numId w:val="29"/>
        </w:numPr>
        <w:tabs>
          <w:tab w:val="left" w:pos="8445"/>
        </w:tabs>
        <w:spacing w:after="0"/>
        <w:rPr>
          <w:rFonts w:ascii="Calibri" w:hAnsi="Calibri" w:cs="Calibri"/>
        </w:rPr>
      </w:pPr>
      <w:r>
        <w:rPr>
          <w:rFonts w:ascii="Calibri" w:hAnsi="Calibri" w:cs="Calibri"/>
        </w:rPr>
        <w:t>Exceeds the allotted task time.</w:t>
      </w:r>
    </w:p>
    <w:p w14:paraId="0541089A"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2AF3A921"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Please rate the difficulty of the task you just completed.</w:t>
      </w:r>
    </w:p>
    <w:p w14:paraId="60AC1EC5"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Very Easy – Easy – Neutral – Difficult - Very Difficult.</w:t>
      </w:r>
    </w:p>
    <w:p w14:paraId="462545DB"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1EF5B7AE"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Yes (Open-ended box added).</w:t>
      </w:r>
    </w:p>
    <w:p w14:paraId="53944EE0" w14:textId="77777777" w:rsidR="00C81349" w:rsidRPr="00F85F81"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No.</w:t>
      </w:r>
    </w:p>
    <w:p w14:paraId="7BA2B7D8" w14:textId="77777777" w:rsidR="00C81349" w:rsidRDefault="00C81349" w:rsidP="00C81349">
      <w:pPr>
        <w:pStyle w:val="ListParagraph"/>
        <w:numPr>
          <w:ilvl w:val="0"/>
          <w:numId w:val="29"/>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2C73DCD2"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Easier.</w:t>
      </w:r>
    </w:p>
    <w:p w14:paraId="73EB27CC"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The same.</w:t>
      </w:r>
    </w:p>
    <w:p w14:paraId="1F62B034"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More difficult.</w:t>
      </w:r>
    </w:p>
    <w:p w14:paraId="280E6E5E" w14:textId="77777777" w:rsidR="00C81349" w:rsidRPr="00F85F81"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I have never performed this task before.</w:t>
      </w:r>
    </w:p>
    <w:p w14:paraId="4CACDDD2" w14:textId="77777777" w:rsidR="00C81349" w:rsidRPr="00F85F81" w:rsidRDefault="00C81349" w:rsidP="00C81349">
      <w:pPr>
        <w:tabs>
          <w:tab w:val="left" w:pos="8445"/>
        </w:tabs>
        <w:spacing w:after="0"/>
        <w:ind w:left="1080"/>
        <w:jc w:val="both"/>
        <w:rPr>
          <w:rFonts w:ascii="Calibri" w:hAnsi="Calibri" w:cs="Calibri"/>
          <w:i/>
        </w:rPr>
      </w:pPr>
    </w:p>
    <w:p w14:paraId="1EC69AAE" w14:textId="77777777" w:rsidR="00C81349" w:rsidRPr="00FB0856" w:rsidRDefault="00C81349" w:rsidP="00C81349">
      <w:pPr>
        <w:tabs>
          <w:tab w:val="left" w:pos="8445"/>
        </w:tabs>
        <w:spacing w:after="0"/>
        <w:jc w:val="both"/>
        <w:rPr>
          <w:rFonts w:ascii="Calibri" w:hAnsi="Calibri" w:cs="Calibri"/>
          <w:b/>
          <w:i/>
          <w:color w:val="7F7F7F" w:themeColor="text1" w:themeTint="80"/>
        </w:rPr>
      </w:pPr>
      <w:r w:rsidRPr="00FB0856">
        <w:rPr>
          <w:rFonts w:ascii="Calibri" w:hAnsi="Calibri" w:cs="Calibri"/>
          <w:b/>
          <w:i/>
          <w:color w:val="7F7F7F" w:themeColor="text1" w:themeTint="80"/>
        </w:rPr>
        <w:t>[If the message is not flagged as unopened, have the participant locate the most recent message from Dr. Douglas.]</w:t>
      </w:r>
    </w:p>
    <w:p w14:paraId="4428D370" w14:textId="77777777" w:rsidR="00C81349" w:rsidRPr="00FB0856" w:rsidRDefault="00C81349" w:rsidP="00C81349">
      <w:pPr>
        <w:tabs>
          <w:tab w:val="left" w:pos="8445"/>
        </w:tabs>
        <w:spacing w:after="0"/>
        <w:jc w:val="both"/>
        <w:rPr>
          <w:rFonts w:ascii="Calibri" w:hAnsi="Calibri" w:cs="Calibri"/>
          <w:b/>
          <w:i/>
          <w:color w:val="7F7F7F" w:themeColor="text1" w:themeTint="80"/>
        </w:rPr>
      </w:pPr>
      <w:r w:rsidRPr="00FB0856">
        <w:rPr>
          <w:rFonts w:ascii="Calibri" w:hAnsi="Calibri" w:cs="Calibri"/>
          <w:b/>
          <w:i/>
          <w:color w:val="7F7F7F" w:themeColor="text1" w:themeTint="80"/>
        </w:rPr>
        <w:lastRenderedPageBreak/>
        <w:t>“Next I’d like for you to navigate to messages and find the most recent message from Dr. Douglas.”</w:t>
      </w:r>
    </w:p>
    <w:p w14:paraId="6D443B70" w14:textId="77777777" w:rsidR="00C81349" w:rsidRDefault="00C81349" w:rsidP="00C81349">
      <w:pPr>
        <w:tabs>
          <w:tab w:val="left" w:pos="8445"/>
        </w:tabs>
        <w:spacing w:after="0"/>
        <w:rPr>
          <w:rFonts w:ascii="Calibri" w:hAnsi="Calibri" w:cs="Calibri"/>
        </w:rPr>
      </w:pPr>
      <w:r>
        <w:rPr>
          <w:rFonts w:ascii="Calibri" w:hAnsi="Calibri" w:cs="Calibri"/>
        </w:rPr>
        <w:t xml:space="preserve"> </w:t>
      </w:r>
    </w:p>
    <w:p w14:paraId="6DA92A07" w14:textId="77777777" w:rsidR="00C81349" w:rsidRPr="001E13B9" w:rsidRDefault="00C81349" w:rsidP="00C81349">
      <w:pPr>
        <w:autoSpaceDE w:val="0"/>
        <w:autoSpaceDN w:val="0"/>
        <w:adjustRightInd w:val="0"/>
        <w:spacing w:after="0" w:line="240" w:lineRule="auto"/>
        <w:rPr>
          <w:rFonts w:ascii="Calibri" w:hAnsi="Calibri" w:cs="Calibri"/>
        </w:rPr>
      </w:pPr>
      <w:r w:rsidRPr="001E13B9">
        <w:rPr>
          <w:rFonts w:ascii="Calibri" w:hAnsi="Calibri" w:cs="Calibri"/>
          <w:i/>
        </w:rPr>
        <w:t xml:space="preserve">Task: </w:t>
      </w:r>
      <w:r w:rsidRPr="001E13B9">
        <w:rPr>
          <w:rFonts w:ascii="Calibri" w:hAnsi="Calibri" w:cs="Calibri"/>
        </w:rPr>
        <w:t xml:space="preserve"> You've decided that you want to send a new message regarding a prescription you’ve been waiting on. Compose a new message to the Facility Triage 3 and ask them about a new prescription for ibuprofen.</w:t>
      </w:r>
    </w:p>
    <w:p w14:paraId="0DBE2F94"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(1:47 / </w:t>
      </w:r>
      <w:r w:rsidRPr="001E13B9">
        <w:rPr>
          <w:rFonts w:ascii="Calibri" w:hAnsi="Calibri" w:cs="Calibri"/>
          <w:i/>
          <w:color w:val="FF0000"/>
          <w:sz w:val="20"/>
          <w:szCs w:val="20"/>
        </w:rPr>
        <w:t>1:36</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5433FCEF"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Selects “Compose”. </w:t>
      </w:r>
    </w:p>
    <w:p w14:paraId="697B3131"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Selects provider team “Facility Triage 3”. </w:t>
      </w:r>
    </w:p>
    <w:p w14:paraId="361B12DF"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Selects “Medications” as the Subject. </w:t>
      </w:r>
    </w:p>
    <w:p w14:paraId="47AFC855"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Composes a message regarding the ibuprofen.</w:t>
      </w:r>
    </w:p>
    <w:p w14:paraId="3DA53E1E"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Sends the message.  Gets to success screen.</w:t>
      </w:r>
    </w:p>
    <w:p w14:paraId="074CEB8E"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Completes task within the allotted task time.</w:t>
      </w:r>
    </w:p>
    <w:p w14:paraId="2CF55438"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5AACB392" w14:textId="77777777" w:rsidR="00C81349" w:rsidRPr="001E13B9" w:rsidRDefault="00C81349" w:rsidP="00C81349">
      <w:pPr>
        <w:pStyle w:val="ListParagraph"/>
        <w:numPr>
          <w:ilvl w:val="0"/>
          <w:numId w:val="29"/>
        </w:numPr>
        <w:tabs>
          <w:tab w:val="left" w:pos="8445"/>
        </w:tabs>
        <w:spacing w:after="0"/>
        <w:rPr>
          <w:rFonts w:ascii="Calibri" w:hAnsi="Calibri" w:cs="Calibri"/>
        </w:rPr>
      </w:pPr>
      <w:r w:rsidRPr="001E13B9">
        <w:rPr>
          <w:rFonts w:ascii="Calibri" w:hAnsi="Calibri" w:cs="Calibri"/>
        </w:rPr>
        <w:t>Inability to create a new message (cannot find “Compose” button).</w:t>
      </w:r>
    </w:p>
    <w:p w14:paraId="2E71CFF7" w14:textId="77777777" w:rsidR="00C81349" w:rsidRPr="001E13B9" w:rsidRDefault="00C81349" w:rsidP="00C81349">
      <w:pPr>
        <w:pStyle w:val="ListParagraph"/>
        <w:numPr>
          <w:ilvl w:val="0"/>
          <w:numId w:val="29"/>
        </w:numPr>
        <w:tabs>
          <w:tab w:val="left" w:pos="8445"/>
        </w:tabs>
        <w:spacing w:after="0"/>
        <w:rPr>
          <w:rFonts w:ascii="Calibri" w:hAnsi="Calibri" w:cs="Calibri"/>
        </w:rPr>
      </w:pPr>
      <w:r w:rsidRPr="001E13B9">
        <w:rPr>
          <w:rFonts w:ascii="Calibri" w:hAnsi="Calibri" w:cs="Calibri"/>
        </w:rPr>
        <w:t>Inability to locate the correct clinic / provider team “Facility Triage 3”.</w:t>
      </w:r>
    </w:p>
    <w:p w14:paraId="5F440E18" w14:textId="77777777" w:rsidR="00C81349" w:rsidRPr="0081420E" w:rsidRDefault="00C81349" w:rsidP="00C81349">
      <w:pPr>
        <w:pStyle w:val="ListParagraph"/>
        <w:numPr>
          <w:ilvl w:val="0"/>
          <w:numId w:val="29"/>
        </w:numPr>
        <w:tabs>
          <w:tab w:val="left" w:pos="8445"/>
        </w:tabs>
        <w:spacing w:after="0"/>
        <w:rPr>
          <w:rFonts w:ascii="Calibri" w:hAnsi="Calibri" w:cs="Calibri"/>
        </w:rPr>
      </w:pPr>
      <w:r w:rsidRPr="0081420E">
        <w:rPr>
          <w:rFonts w:ascii="Calibri" w:hAnsi="Calibri" w:cs="Calibri"/>
        </w:rPr>
        <w:t>Does not send the message.</w:t>
      </w:r>
    </w:p>
    <w:p w14:paraId="50DDA6FA" w14:textId="77777777" w:rsidR="00C81349" w:rsidRPr="001E13B9" w:rsidRDefault="00C81349" w:rsidP="00C81349">
      <w:pPr>
        <w:pStyle w:val="ListParagraph"/>
        <w:numPr>
          <w:ilvl w:val="0"/>
          <w:numId w:val="29"/>
        </w:numPr>
        <w:tabs>
          <w:tab w:val="left" w:pos="8445"/>
        </w:tabs>
        <w:spacing w:after="0"/>
        <w:rPr>
          <w:rFonts w:ascii="Calibri" w:hAnsi="Calibri" w:cs="Calibri"/>
        </w:rPr>
      </w:pPr>
      <w:r w:rsidRPr="001E13B9">
        <w:rPr>
          <w:rFonts w:ascii="Calibri" w:hAnsi="Calibri" w:cs="Calibri"/>
        </w:rPr>
        <w:t>Exceeds the allotted task time.</w:t>
      </w:r>
    </w:p>
    <w:p w14:paraId="625BB31D"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72F347C2"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Did you update the subject line to Medication?</w:t>
      </w:r>
    </w:p>
    <w:p w14:paraId="7A14D0B7"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Yes.</w:t>
      </w:r>
    </w:p>
    <w:p w14:paraId="0B97E469"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No.</w:t>
      </w:r>
    </w:p>
    <w:p w14:paraId="5D224139"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Please rate the difficulty of the task you just completed.</w:t>
      </w:r>
    </w:p>
    <w:p w14:paraId="062D0093"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Very Easy – Easy – Neutral – Difficult - Very Difficult.</w:t>
      </w:r>
    </w:p>
    <w:p w14:paraId="077BCB37" w14:textId="77777777" w:rsidR="00C81349" w:rsidRDefault="00C81349" w:rsidP="00C81349">
      <w:pPr>
        <w:pStyle w:val="ListParagraph"/>
        <w:numPr>
          <w:ilvl w:val="0"/>
          <w:numId w:val="29"/>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332FBF38" w14:textId="77777777" w:rsidR="00C81349"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Yes (Open-ended box added).</w:t>
      </w:r>
    </w:p>
    <w:p w14:paraId="49C790B3" w14:textId="77777777" w:rsidR="00C81349" w:rsidRPr="00F85F81" w:rsidRDefault="00C81349" w:rsidP="00C81349">
      <w:pPr>
        <w:pStyle w:val="ListParagraph"/>
        <w:numPr>
          <w:ilvl w:val="1"/>
          <w:numId w:val="29"/>
        </w:numPr>
        <w:tabs>
          <w:tab w:val="left" w:pos="8445"/>
        </w:tabs>
        <w:spacing w:after="0"/>
        <w:jc w:val="both"/>
        <w:rPr>
          <w:rFonts w:ascii="Calibri" w:hAnsi="Calibri" w:cs="Calibri"/>
          <w:i/>
        </w:rPr>
      </w:pPr>
      <w:r>
        <w:rPr>
          <w:rFonts w:ascii="Calibri" w:hAnsi="Calibri" w:cs="Calibri"/>
        </w:rPr>
        <w:t>No.</w:t>
      </w:r>
    </w:p>
    <w:p w14:paraId="0806F634" w14:textId="77777777" w:rsidR="00C81349" w:rsidRDefault="00C81349" w:rsidP="00C81349">
      <w:pPr>
        <w:pStyle w:val="ListParagraph"/>
        <w:numPr>
          <w:ilvl w:val="0"/>
          <w:numId w:val="29"/>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0E1FCDD5"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Easier.</w:t>
      </w:r>
    </w:p>
    <w:p w14:paraId="75282CE8"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The same.</w:t>
      </w:r>
    </w:p>
    <w:p w14:paraId="214FB9E4" w14:textId="77777777" w:rsidR="00C81349"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More difficult.</w:t>
      </w:r>
    </w:p>
    <w:p w14:paraId="0A9B322E" w14:textId="77777777" w:rsidR="00C81349" w:rsidRPr="00F85F81" w:rsidRDefault="00C81349" w:rsidP="00C81349">
      <w:pPr>
        <w:pStyle w:val="ListParagraph"/>
        <w:numPr>
          <w:ilvl w:val="1"/>
          <w:numId w:val="29"/>
        </w:numPr>
        <w:tabs>
          <w:tab w:val="left" w:pos="8445"/>
        </w:tabs>
        <w:spacing w:after="0"/>
        <w:jc w:val="both"/>
        <w:rPr>
          <w:rFonts w:ascii="Calibri" w:hAnsi="Calibri" w:cs="Calibri"/>
        </w:rPr>
      </w:pPr>
      <w:r>
        <w:rPr>
          <w:rFonts w:ascii="Calibri" w:hAnsi="Calibri" w:cs="Calibri"/>
        </w:rPr>
        <w:t>I have never performed this task before.</w:t>
      </w:r>
    </w:p>
    <w:p w14:paraId="7EE0B3B9" w14:textId="77777777" w:rsidR="00C81349" w:rsidRDefault="00C81349" w:rsidP="00C81349">
      <w:pPr>
        <w:pStyle w:val="ListParagraph"/>
        <w:tabs>
          <w:tab w:val="left" w:pos="8445"/>
        </w:tabs>
        <w:spacing w:after="0"/>
        <w:ind w:left="1440"/>
        <w:jc w:val="both"/>
        <w:rPr>
          <w:rFonts w:ascii="Calibri" w:hAnsi="Calibri" w:cs="Calibri"/>
          <w:i/>
        </w:rPr>
      </w:pPr>
    </w:p>
    <w:p w14:paraId="0D5BB613" w14:textId="77777777" w:rsidR="00C81349" w:rsidRDefault="00C81349" w:rsidP="00C81349">
      <w:pPr>
        <w:pStyle w:val="ListParagraph"/>
        <w:tabs>
          <w:tab w:val="left" w:pos="8445"/>
        </w:tabs>
        <w:spacing w:after="0"/>
        <w:ind w:left="1440"/>
        <w:jc w:val="both"/>
        <w:rPr>
          <w:rFonts w:ascii="Calibri" w:hAnsi="Calibri" w:cs="Calibri"/>
          <w:i/>
        </w:rPr>
      </w:pPr>
    </w:p>
    <w:p w14:paraId="12649FBE" w14:textId="77777777" w:rsidR="00C81349" w:rsidRDefault="00C81349" w:rsidP="00C81349">
      <w:pPr>
        <w:tabs>
          <w:tab w:val="left" w:pos="8445"/>
        </w:tabs>
        <w:spacing w:after="0"/>
        <w:rPr>
          <w:rFonts w:ascii="Calibri" w:hAnsi="Calibri" w:cs="Calibri"/>
          <w:b/>
        </w:rPr>
      </w:pPr>
      <w:r>
        <w:rPr>
          <w:rFonts w:ascii="Calibri" w:hAnsi="Calibri" w:cs="Calibri"/>
          <w:b/>
        </w:rPr>
        <w:t>Section 4: Appointments</w:t>
      </w:r>
    </w:p>
    <w:p w14:paraId="3950EF46" w14:textId="77777777" w:rsidR="00C81349" w:rsidRDefault="00C81349" w:rsidP="00C81349">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 Health</w:t>
      </w:r>
      <w:r w:rsidRPr="0010563A">
        <w:rPr>
          <w:rFonts w:ascii="Calibri" w:hAnsi="Calibri" w:cs="Calibri"/>
          <w:b/>
          <w:i/>
        </w:rPr>
        <w:t>e</w:t>
      </w:r>
      <w:r>
        <w:rPr>
          <w:rFonts w:ascii="Calibri" w:hAnsi="Calibri" w:cs="Calibri"/>
        </w:rPr>
        <w:t>Vet Dashboard before clicking Start Task.</w:t>
      </w:r>
    </w:p>
    <w:p w14:paraId="70F8338F" w14:textId="77777777" w:rsidR="00C81349" w:rsidRDefault="00C81349" w:rsidP="00C81349">
      <w:pPr>
        <w:tabs>
          <w:tab w:val="left" w:pos="8445"/>
        </w:tabs>
        <w:autoSpaceDE w:val="0"/>
        <w:autoSpaceDN w:val="0"/>
        <w:adjustRightInd w:val="0"/>
        <w:spacing w:after="0"/>
        <w:rPr>
          <w:rFonts w:ascii="Calibri" w:hAnsi="Calibri" w:cs="Calibri"/>
        </w:rPr>
      </w:pPr>
    </w:p>
    <w:p w14:paraId="7CDEDAB3" w14:textId="77777777" w:rsidR="00C81349" w:rsidRDefault="00C81349" w:rsidP="00C81349">
      <w:pPr>
        <w:tabs>
          <w:tab w:val="left" w:pos="8445"/>
        </w:tabs>
        <w:spacing w:after="0"/>
        <w:rPr>
          <w:rFonts w:ascii="Calibri" w:hAnsi="Calibri" w:cs="Calibri"/>
        </w:rPr>
      </w:pPr>
      <w:r>
        <w:rPr>
          <w:rFonts w:ascii="Calibri" w:hAnsi="Calibri" w:cs="Calibri"/>
        </w:rPr>
        <w:t xml:space="preserve"> Now that we’ve sent our message, let’s check appointments to see the next time you have a VA facility visit scheduled. You’ll want to find the clinic phone number for the visit as well.</w:t>
      </w:r>
    </w:p>
    <w:p w14:paraId="0C78F8A5" w14:textId="77777777" w:rsidR="00C81349" w:rsidRDefault="00C81349" w:rsidP="00C81349">
      <w:pPr>
        <w:tabs>
          <w:tab w:val="left" w:pos="8445"/>
        </w:tabs>
        <w:spacing w:after="0"/>
        <w:rPr>
          <w:rFonts w:ascii="Calibri" w:hAnsi="Calibri" w:cs="Calibri"/>
        </w:rPr>
      </w:pPr>
    </w:p>
    <w:p w14:paraId="17E78FE9" w14:textId="77777777" w:rsidR="00C81349" w:rsidRDefault="00C81349" w:rsidP="00C81349">
      <w:pPr>
        <w:tabs>
          <w:tab w:val="left" w:pos="8445"/>
        </w:tabs>
        <w:spacing w:after="0"/>
        <w:rPr>
          <w:rFonts w:ascii="Calibri" w:hAnsi="Calibri" w:cs="Calibri"/>
          <w:b/>
        </w:rPr>
      </w:pPr>
      <w:r w:rsidRPr="0081420E">
        <w:rPr>
          <w:rFonts w:ascii="Calibri" w:hAnsi="Calibri" w:cs="Calibri"/>
          <w:b/>
        </w:rPr>
        <w:t>FOR PTP REFERENCE (note: “not applicable” was an error – should have read “future”).</w:t>
      </w:r>
    </w:p>
    <w:p w14:paraId="29889970" w14:textId="77777777" w:rsidR="00C81349" w:rsidRPr="001E13B9" w:rsidRDefault="00C81349" w:rsidP="00C81349">
      <w:pPr>
        <w:tabs>
          <w:tab w:val="left" w:pos="8445"/>
        </w:tabs>
        <w:spacing w:after="0"/>
        <w:rPr>
          <w:rFonts w:ascii="Calibri" w:hAnsi="Calibri" w:cs="Calibri"/>
        </w:rPr>
      </w:pPr>
      <w:r w:rsidRPr="00403BE5">
        <w:rPr>
          <w:noProof/>
        </w:rPr>
        <mc:AlternateContent>
          <mc:Choice Requires="wps">
            <w:drawing>
              <wp:anchor distT="0" distB="0" distL="114300" distR="114300" simplePos="0" relativeHeight="251659264" behindDoc="0" locked="0" layoutInCell="1" allowOverlap="1" wp14:anchorId="2BCBD9A9" wp14:editId="4669EAC8">
                <wp:simplePos x="0" y="0"/>
                <wp:positionH relativeFrom="column">
                  <wp:posOffset>280416</wp:posOffset>
                </wp:positionH>
                <wp:positionV relativeFrom="paragraph">
                  <wp:posOffset>1584706</wp:posOffset>
                </wp:positionV>
                <wp:extent cx="6614160" cy="215265"/>
                <wp:effectExtent l="0" t="0" r="15240" b="13335"/>
                <wp:wrapNone/>
                <wp:docPr id="24" name="Rectangle 24"/>
                <wp:cNvGraphicFramePr/>
                <a:graphic xmlns:a="http://schemas.openxmlformats.org/drawingml/2006/main">
                  <a:graphicData uri="http://schemas.microsoft.com/office/word/2010/wordprocessingShape">
                    <wps:wsp>
                      <wps:cNvSpPr/>
                      <wps:spPr>
                        <a:xfrm>
                          <a:off x="0" y="0"/>
                          <a:ext cx="66141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3974F5E" id="Rectangle 24" o:spid="_x0000_s1026" style="position:absolute;margin-left:22.1pt;margin-top:124.8pt;width:520.8pt;height:16.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" filled="f" strokecolor="red" strokeweight="2pt"/>
            </w:pict>
          </mc:Fallback>
        </mc:AlternateContent>
      </w:r>
      <w:r w:rsidRPr="00403BE5">
        <w:rPr>
          <w:rFonts w:ascii="Calibri" w:hAnsi="Calibri" w:cs="Calibri"/>
          <w:noProof/>
        </w:rPr>
        <w:drawing>
          <wp:inline distT="0" distB="0" distL="0" distR="0" wp14:anchorId="6860D1F2" wp14:editId="65632234">
            <wp:extent cx="6961505" cy="3645535"/>
            <wp:effectExtent l="57150" t="57150" r="106045" b="69215"/>
            <wp:docPr id="27" name="Picture 2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858000" cy="3549015"/>
                    </a:xfrm>
                    <a:prstGeom prst="rect">
                      <a:avLst/>
                    </a:prstGeom>
                    <a:ln w="25400">
                      <a:solidFill>
                        <a:srgbClr val="FFFF00"/>
                      </a:solidFill>
                    </a:ln>
                    <a:effectLst>
                      <a:outerShdw blurRad="50800" dist="38100" dir="2700000" algn="tl" rotWithShape="0">
                        <a:prstClr val="black">
                          <a:alpha val="40000"/>
                        </a:prstClr>
                      </a:outerShdw>
                    </a:effectLst>
                  </pic:spPr>
                </pic:pic>
              </a:graphicData>
            </a:graphic>
          </wp:inline>
        </w:drawing>
      </w:r>
      <w:r w:rsidRPr="001E13B9">
        <w:rPr>
          <w:noProof/>
        </w:rPr>
        <w:t xml:space="preserve"> </w:t>
      </w:r>
    </w:p>
    <w:p w14:paraId="78733593" w14:textId="77777777" w:rsidR="00C81349" w:rsidRPr="001E13B9" w:rsidRDefault="00C81349" w:rsidP="00C81349">
      <w:pPr>
        <w:tabs>
          <w:tab w:val="left" w:pos="8445"/>
        </w:tabs>
        <w:spacing w:after="0"/>
        <w:rPr>
          <w:rFonts w:ascii="Calibri" w:hAnsi="Calibri" w:cs="Calibri"/>
        </w:rPr>
      </w:pPr>
    </w:p>
    <w:p w14:paraId="76DB4B13"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(1:05 / </w:t>
      </w:r>
      <w:r w:rsidRPr="001E13B9">
        <w:rPr>
          <w:rFonts w:ascii="Calibri" w:hAnsi="Calibri" w:cs="Calibri"/>
          <w:i/>
          <w:color w:val="FF0000"/>
          <w:sz w:val="20"/>
          <w:szCs w:val="20"/>
        </w:rPr>
        <w:t>3:05</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55DC0FB6"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Selects Appointments in top navigation bar or on Dashboard or via Search.</w:t>
      </w:r>
    </w:p>
    <w:p w14:paraId="7653A409"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Locates next upcoming appointment based on current date and whether appointment indicated as “Scheduled.”</w:t>
      </w:r>
    </w:p>
    <w:p w14:paraId="01C8F532"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Locates Clinic Phone number.</w:t>
      </w:r>
    </w:p>
    <w:p w14:paraId="15731F76" w14:textId="77777777" w:rsidR="00C81349" w:rsidRPr="00481D0B"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Completes task within the allotted task time.</w:t>
      </w:r>
    </w:p>
    <w:p w14:paraId="7C8AB05B" w14:textId="77777777" w:rsidR="00C81349" w:rsidRDefault="00C81349" w:rsidP="00C81349">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14:paraId="6F9C96A1"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Inability to navigate to Appointments page.</w:t>
      </w:r>
    </w:p>
    <w:p w14:paraId="654B9D31"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Inability to find the next upcoming appointment.</w:t>
      </w:r>
    </w:p>
    <w:p w14:paraId="20DA40A3"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Failure to locate the Clinic Phone number.</w:t>
      </w:r>
    </w:p>
    <w:p w14:paraId="6FEE6CE7" w14:textId="77777777" w:rsidR="00C81349" w:rsidRDefault="00C81349" w:rsidP="00C81349">
      <w:pPr>
        <w:pStyle w:val="ListParagraph"/>
        <w:numPr>
          <w:ilvl w:val="0"/>
          <w:numId w:val="30"/>
        </w:numPr>
        <w:tabs>
          <w:tab w:val="left" w:pos="8445"/>
        </w:tabs>
        <w:spacing w:after="0"/>
        <w:rPr>
          <w:rFonts w:ascii="Calibri" w:hAnsi="Calibri" w:cs="Calibri"/>
        </w:rPr>
      </w:pPr>
      <w:r>
        <w:rPr>
          <w:rFonts w:ascii="Calibri" w:hAnsi="Calibri" w:cs="Calibri"/>
        </w:rPr>
        <w:t>Exceeds the allotted task time.</w:t>
      </w:r>
    </w:p>
    <w:p w14:paraId="28D4C2E5"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0545911A"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Did you find the clinic phone? Please type it in if you did.</w:t>
      </w:r>
    </w:p>
    <w:p w14:paraId="58DC57FA"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1828013E"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51C45ED2"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Please rate the difficulty of the task you just completed.</w:t>
      </w:r>
    </w:p>
    <w:p w14:paraId="75767A13"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lastRenderedPageBreak/>
        <w:t>Very Easy – Easy – Neutral – Difficult - Very Difficult.</w:t>
      </w:r>
    </w:p>
    <w:p w14:paraId="5D36184C"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7F4EFCF0"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144A8185" w14:textId="77777777" w:rsidR="00C81349" w:rsidRPr="00F85F81"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09578863" w14:textId="77777777" w:rsidR="00C81349" w:rsidRDefault="00C81349" w:rsidP="00C81349">
      <w:pPr>
        <w:pStyle w:val="ListParagraph"/>
        <w:numPr>
          <w:ilvl w:val="0"/>
          <w:numId w:val="30"/>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7E17F2DC"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Easier.</w:t>
      </w:r>
    </w:p>
    <w:p w14:paraId="77CCEB43"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The same.</w:t>
      </w:r>
    </w:p>
    <w:p w14:paraId="0B6A6799" w14:textId="77777777" w:rsidR="00C81349" w:rsidRPr="001E13B9" w:rsidRDefault="00C81349" w:rsidP="00C81349">
      <w:pPr>
        <w:pStyle w:val="ListParagraph"/>
        <w:numPr>
          <w:ilvl w:val="1"/>
          <w:numId w:val="30"/>
        </w:numPr>
        <w:tabs>
          <w:tab w:val="left" w:pos="8445"/>
        </w:tabs>
        <w:spacing w:after="0"/>
        <w:jc w:val="both"/>
        <w:rPr>
          <w:rFonts w:ascii="Calibri" w:hAnsi="Calibri" w:cs="Calibri"/>
        </w:rPr>
      </w:pPr>
      <w:r w:rsidRPr="001E13B9">
        <w:rPr>
          <w:rFonts w:ascii="Calibri" w:hAnsi="Calibri" w:cs="Calibri"/>
        </w:rPr>
        <w:t>More difficult.</w:t>
      </w:r>
    </w:p>
    <w:p w14:paraId="0C150E9C" w14:textId="77777777" w:rsidR="00C81349" w:rsidRPr="001E13B9" w:rsidRDefault="00C81349" w:rsidP="00C81349">
      <w:pPr>
        <w:pStyle w:val="ListParagraph"/>
        <w:numPr>
          <w:ilvl w:val="1"/>
          <w:numId w:val="30"/>
        </w:numPr>
        <w:tabs>
          <w:tab w:val="left" w:pos="8445"/>
        </w:tabs>
        <w:spacing w:after="0"/>
        <w:jc w:val="both"/>
        <w:rPr>
          <w:rFonts w:ascii="Calibri" w:hAnsi="Calibri" w:cs="Calibri"/>
        </w:rPr>
      </w:pPr>
      <w:r w:rsidRPr="001E13B9">
        <w:rPr>
          <w:rFonts w:ascii="Calibri" w:hAnsi="Calibri" w:cs="Calibri"/>
        </w:rPr>
        <w:t>I have never performed this task before.</w:t>
      </w:r>
    </w:p>
    <w:p w14:paraId="1EDE28BA" w14:textId="77777777" w:rsidR="00C81349" w:rsidRPr="001E13B9" w:rsidRDefault="00C81349" w:rsidP="00C81349">
      <w:pPr>
        <w:pStyle w:val="ListParagraph"/>
        <w:tabs>
          <w:tab w:val="left" w:pos="8445"/>
        </w:tabs>
        <w:spacing w:after="0"/>
        <w:ind w:left="1440"/>
        <w:jc w:val="both"/>
        <w:rPr>
          <w:rFonts w:ascii="Calibri" w:hAnsi="Calibri" w:cs="Calibri"/>
          <w:i/>
        </w:rPr>
      </w:pPr>
    </w:p>
    <w:p w14:paraId="4BCD27EF"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Task:</w:t>
      </w:r>
      <w:r w:rsidRPr="001E13B9">
        <w:rPr>
          <w:rFonts w:ascii="Calibri" w:hAnsi="Calibri" w:cs="Calibri"/>
        </w:rPr>
        <w:t xml:space="preserve"> Now, please determine the last time you visited a VA facility and note the date of the visit.</w:t>
      </w:r>
    </w:p>
    <w:p w14:paraId="1881D6CA"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(0:59 / </w:t>
      </w:r>
      <w:r w:rsidRPr="001E13B9">
        <w:rPr>
          <w:rFonts w:ascii="Calibri" w:hAnsi="Calibri" w:cs="Calibri"/>
          <w:i/>
          <w:color w:val="FF0000"/>
          <w:sz w:val="20"/>
          <w:szCs w:val="20"/>
        </w:rPr>
        <w:t>1:50</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4819CA7D"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User clicks “Past” filter. Locates last kept appointment </w:t>
      </w:r>
      <w:r w:rsidRPr="0081420E">
        <w:rPr>
          <w:rFonts w:ascii="Calibri" w:hAnsi="Calibri" w:cs="Calibri"/>
          <w:i/>
        </w:rPr>
        <w:t>(first one listed on that page).</w:t>
      </w:r>
    </w:p>
    <w:p w14:paraId="207A05B6"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Completes task within the allotted time.</w:t>
      </w:r>
    </w:p>
    <w:p w14:paraId="0439EAF7"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3CF7C306"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Inability to find the last confirmed appointment.</w:t>
      </w:r>
    </w:p>
    <w:p w14:paraId="080186FD" w14:textId="77777777" w:rsidR="00C8134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Exceeds the allotted task time</w:t>
      </w:r>
      <w:r>
        <w:rPr>
          <w:rFonts w:ascii="Calibri" w:hAnsi="Calibri" w:cs="Calibri"/>
        </w:rPr>
        <w:t>.</w:t>
      </w:r>
    </w:p>
    <w:p w14:paraId="3DA4482A"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62714C32"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Did you find the date of your last visit? Please type it in if you did.</w:t>
      </w:r>
    </w:p>
    <w:p w14:paraId="2F850B4F"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1E0F93D1"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56A682A7"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Please rate the difficulty of the task you just completed.</w:t>
      </w:r>
    </w:p>
    <w:p w14:paraId="4CEF36AE"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Very Easy – Easy – Neutral – Difficult - Very Difficult.</w:t>
      </w:r>
    </w:p>
    <w:p w14:paraId="10118E46"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0C8BDDD6"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6CCA1C61" w14:textId="77777777" w:rsidR="00C81349" w:rsidRPr="00F85F81"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20AF9393" w14:textId="77777777" w:rsidR="00C81349" w:rsidRDefault="00C81349" w:rsidP="00C81349">
      <w:pPr>
        <w:pStyle w:val="ListParagraph"/>
        <w:numPr>
          <w:ilvl w:val="0"/>
          <w:numId w:val="30"/>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0ABD3C42"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Easier.</w:t>
      </w:r>
    </w:p>
    <w:p w14:paraId="18BD58E4"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The same.</w:t>
      </w:r>
    </w:p>
    <w:p w14:paraId="3307DD0C"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More difficult.</w:t>
      </w:r>
    </w:p>
    <w:p w14:paraId="4FB7F45E" w14:textId="77777777" w:rsidR="00C81349" w:rsidRPr="00F85F81"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I have never performed this task before.</w:t>
      </w:r>
    </w:p>
    <w:p w14:paraId="5F26A046" w14:textId="77777777" w:rsidR="00C81349" w:rsidRDefault="00C81349" w:rsidP="00C81349">
      <w:pPr>
        <w:pStyle w:val="ListParagraph"/>
        <w:tabs>
          <w:tab w:val="left" w:pos="8445"/>
        </w:tabs>
        <w:spacing w:after="0"/>
        <w:ind w:left="1440"/>
        <w:jc w:val="both"/>
        <w:rPr>
          <w:rFonts w:ascii="Calibri" w:hAnsi="Calibri" w:cs="Calibri"/>
        </w:rPr>
      </w:pPr>
    </w:p>
    <w:p w14:paraId="67DF8D5F" w14:textId="77777777" w:rsidR="00C81349" w:rsidRPr="00E87AE9" w:rsidRDefault="00C81349" w:rsidP="00C81349">
      <w:pPr>
        <w:pStyle w:val="ListParagraph"/>
        <w:tabs>
          <w:tab w:val="left" w:pos="8445"/>
        </w:tabs>
        <w:spacing w:after="0"/>
        <w:ind w:left="1440"/>
        <w:jc w:val="both"/>
        <w:rPr>
          <w:rFonts w:ascii="Calibri" w:hAnsi="Calibri" w:cs="Calibri"/>
        </w:rPr>
      </w:pPr>
    </w:p>
    <w:p w14:paraId="063F5D97" w14:textId="77777777" w:rsidR="00C81349" w:rsidRPr="0081420E" w:rsidRDefault="00C81349" w:rsidP="00C81349">
      <w:pPr>
        <w:tabs>
          <w:tab w:val="left" w:pos="8445"/>
        </w:tabs>
        <w:spacing w:after="0"/>
        <w:rPr>
          <w:rFonts w:ascii="Calibri" w:hAnsi="Calibri" w:cs="Calibri"/>
        </w:rPr>
      </w:pPr>
      <w:r w:rsidRPr="0081420E">
        <w:rPr>
          <w:rFonts w:ascii="Calibri" w:hAnsi="Calibri" w:cs="Calibri"/>
          <w:i/>
        </w:rPr>
        <w:t>Task:</w:t>
      </w:r>
      <w:r w:rsidRPr="0081420E">
        <w:rPr>
          <w:rFonts w:ascii="Calibri" w:hAnsi="Calibri" w:cs="Calibri"/>
        </w:rPr>
        <w:t xml:space="preserve"> [With your facilitator, confirm that you are now looking at a listing of your past appointments.]</w:t>
      </w:r>
    </w:p>
    <w:p w14:paraId="47F628CC" w14:textId="77777777" w:rsidR="00C81349" w:rsidRPr="0081420E" w:rsidRDefault="00C81349" w:rsidP="00C81349">
      <w:pPr>
        <w:tabs>
          <w:tab w:val="left" w:pos="8445"/>
        </w:tabs>
        <w:spacing w:after="0"/>
        <w:rPr>
          <w:rFonts w:ascii="Calibri" w:hAnsi="Calibri" w:cs="Calibri"/>
        </w:rPr>
      </w:pPr>
    </w:p>
    <w:p w14:paraId="4987E3C3" w14:textId="77777777" w:rsidR="00C81349" w:rsidRPr="001E13B9" w:rsidRDefault="00C81349" w:rsidP="00C81349">
      <w:pPr>
        <w:tabs>
          <w:tab w:val="left" w:pos="8445"/>
        </w:tabs>
        <w:spacing w:after="0"/>
        <w:rPr>
          <w:rFonts w:ascii="Calibri" w:hAnsi="Calibri" w:cs="Calibri"/>
        </w:rPr>
      </w:pPr>
      <w:r w:rsidRPr="0081420E">
        <w:rPr>
          <w:rFonts w:ascii="Calibri" w:hAnsi="Calibri" w:cs="Calibri"/>
        </w:rPr>
        <w:lastRenderedPageBreak/>
        <w:t>Now find the most recent past CANCELLED appointment and note the date of that appointment.</w:t>
      </w:r>
    </w:p>
    <w:p w14:paraId="7D399EE1" w14:textId="77777777" w:rsidR="00C81349" w:rsidRPr="001E13B9" w:rsidRDefault="00C81349" w:rsidP="00C81349">
      <w:pPr>
        <w:tabs>
          <w:tab w:val="left" w:pos="8445"/>
        </w:tabs>
        <w:spacing w:after="0"/>
        <w:rPr>
          <w:rFonts w:ascii="Calibri" w:hAnsi="Calibri" w:cs="Calibri"/>
          <w:i/>
        </w:rPr>
      </w:pPr>
    </w:p>
    <w:p w14:paraId="26912549"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(0:59 / </w:t>
      </w:r>
      <w:r w:rsidRPr="001E13B9">
        <w:rPr>
          <w:rFonts w:ascii="Calibri" w:hAnsi="Calibri" w:cs="Calibri"/>
          <w:i/>
          <w:color w:val="FF0000"/>
          <w:sz w:val="20"/>
          <w:szCs w:val="20"/>
        </w:rPr>
        <w:t>--</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29502BA0"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 xml:space="preserve">User clicks “next” page or page “2” link. Locates last cancelled appointment </w:t>
      </w:r>
      <w:r w:rsidRPr="0081420E">
        <w:rPr>
          <w:rFonts w:ascii="Calibri" w:hAnsi="Calibri" w:cs="Calibri"/>
          <w:i/>
        </w:rPr>
        <w:t>(on second page, the most recent appointment indicated as “Cancelled”).</w:t>
      </w:r>
    </w:p>
    <w:p w14:paraId="03A66542"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Completes task within the allotted time.</w:t>
      </w:r>
    </w:p>
    <w:p w14:paraId="21873712"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5B5879D1"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Inability to go to second page of past appointments.</w:t>
      </w:r>
    </w:p>
    <w:p w14:paraId="6C461D51"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Inability to find the most recent appointment indicated as “Cancelled.”</w:t>
      </w:r>
    </w:p>
    <w:p w14:paraId="58DF96D3"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Exceeds the allotted task time.</w:t>
      </w:r>
    </w:p>
    <w:p w14:paraId="14A9F3CC" w14:textId="77777777" w:rsidR="00C81349" w:rsidRDefault="00C81349" w:rsidP="00C81349">
      <w:pPr>
        <w:tabs>
          <w:tab w:val="left" w:pos="8445"/>
        </w:tabs>
        <w:spacing w:after="0"/>
        <w:jc w:val="both"/>
        <w:rPr>
          <w:rFonts w:ascii="Calibri" w:hAnsi="Calibri" w:cs="Calibri"/>
          <w:i/>
        </w:rPr>
      </w:pPr>
      <w:r w:rsidRPr="001E13B9">
        <w:rPr>
          <w:rFonts w:ascii="Calibri" w:hAnsi="Calibri" w:cs="Calibri"/>
          <w:i/>
        </w:rPr>
        <w:t>Questionnaire Prompts:</w:t>
      </w:r>
    </w:p>
    <w:p w14:paraId="56FA961A"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Did you find the date of your last *past* cancelled appointment? Please type it in if you did.</w:t>
      </w:r>
    </w:p>
    <w:p w14:paraId="665D37BD"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213034C4"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5164F448"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Please rate the difficulty of the task you just completed.</w:t>
      </w:r>
    </w:p>
    <w:p w14:paraId="28FC4706"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Very Easy – Easy – Neutral – Difficult - Very Difficult.</w:t>
      </w:r>
    </w:p>
    <w:p w14:paraId="713D74FD"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5DBDF682"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5BA6C8F1" w14:textId="77777777" w:rsidR="00C81349" w:rsidRPr="00F85F81"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2877BF16" w14:textId="77777777" w:rsidR="00C81349" w:rsidRDefault="00C81349" w:rsidP="00C81349">
      <w:pPr>
        <w:pStyle w:val="ListParagraph"/>
        <w:numPr>
          <w:ilvl w:val="0"/>
          <w:numId w:val="30"/>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14EA7A4C"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Easier.</w:t>
      </w:r>
    </w:p>
    <w:p w14:paraId="02627E25"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The same.</w:t>
      </w:r>
    </w:p>
    <w:p w14:paraId="178DFE54"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More difficult.</w:t>
      </w:r>
    </w:p>
    <w:p w14:paraId="3D62886D" w14:textId="77777777" w:rsidR="00C81349" w:rsidRPr="00F85F81"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I have never performed this task before.</w:t>
      </w:r>
    </w:p>
    <w:p w14:paraId="08189904" w14:textId="77777777" w:rsidR="00C81349" w:rsidRDefault="00C81349" w:rsidP="00C81349">
      <w:pPr>
        <w:pStyle w:val="ListParagraph"/>
        <w:tabs>
          <w:tab w:val="left" w:pos="8445"/>
        </w:tabs>
        <w:spacing w:after="0"/>
        <w:ind w:left="1440"/>
        <w:jc w:val="both"/>
        <w:rPr>
          <w:rFonts w:ascii="Calibri" w:hAnsi="Calibri" w:cs="Calibri"/>
          <w:i/>
        </w:rPr>
      </w:pPr>
    </w:p>
    <w:p w14:paraId="32B2D2A5" w14:textId="77777777" w:rsidR="00C81349" w:rsidRDefault="00C81349" w:rsidP="00C81349">
      <w:pPr>
        <w:tabs>
          <w:tab w:val="left" w:pos="8445"/>
        </w:tabs>
        <w:spacing w:after="0"/>
        <w:rPr>
          <w:rFonts w:ascii="Calibri" w:hAnsi="Calibri" w:cs="Calibri"/>
          <w:b/>
        </w:rPr>
      </w:pPr>
      <w:r>
        <w:rPr>
          <w:rFonts w:ascii="Calibri" w:hAnsi="Calibri" w:cs="Calibri"/>
          <w:b/>
        </w:rPr>
        <w:t>Section 5: Blue Button</w:t>
      </w:r>
    </w:p>
    <w:p w14:paraId="1147D385" w14:textId="77777777" w:rsidR="00C81349" w:rsidRDefault="00C81349" w:rsidP="00C81349">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 Health</w:t>
      </w:r>
      <w:r w:rsidRPr="0010563A">
        <w:rPr>
          <w:rFonts w:ascii="Calibri" w:hAnsi="Calibri" w:cs="Calibri"/>
          <w:b/>
          <w:i/>
        </w:rPr>
        <w:t>e</w:t>
      </w:r>
      <w:r>
        <w:rPr>
          <w:rFonts w:ascii="Calibri" w:hAnsi="Calibri" w:cs="Calibri"/>
        </w:rPr>
        <w:t>Vet Dashboard before clicking Start Task.</w:t>
      </w:r>
    </w:p>
    <w:p w14:paraId="0B8A450D" w14:textId="77777777" w:rsidR="00C81349" w:rsidRDefault="00C81349" w:rsidP="00C81349">
      <w:pPr>
        <w:tabs>
          <w:tab w:val="left" w:pos="8445"/>
        </w:tabs>
        <w:autoSpaceDE w:val="0"/>
        <w:autoSpaceDN w:val="0"/>
        <w:adjustRightInd w:val="0"/>
        <w:spacing w:after="0"/>
        <w:rPr>
          <w:rFonts w:ascii="Calibri" w:hAnsi="Calibri" w:cs="Calibri"/>
        </w:rPr>
      </w:pPr>
    </w:p>
    <w:p w14:paraId="5287ABE2" w14:textId="77777777" w:rsidR="00C81349" w:rsidRPr="001E13B9" w:rsidRDefault="00C81349" w:rsidP="00C81349">
      <w:pPr>
        <w:tabs>
          <w:tab w:val="left" w:pos="8445"/>
        </w:tabs>
        <w:spacing w:after="0"/>
        <w:rPr>
          <w:rFonts w:ascii="Calibri" w:hAnsi="Calibri" w:cs="Calibri"/>
        </w:rPr>
      </w:pPr>
      <w:r>
        <w:rPr>
          <w:rFonts w:ascii="Calibri" w:hAnsi="Calibri" w:cs="Calibri"/>
        </w:rPr>
        <w:t xml:space="preserve">In preparation for an appointment you have with a doctor in private practice, I’d like for you to navigate to Blue Button and download the following records for a range of 3 months: Future VA Appointments, VA </w:t>
      </w:r>
      <w:r w:rsidRPr="001E13B9">
        <w:rPr>
          <w:rFonts w:ascii="Calibri" w:hAnsi="Calibri" w:cs="Calibri"/>
        </w:rPr>
        <w:t>Laboratory Results, VA Allergies, and VA Vitals and Readings. Please download the pdf version.</w:t>
      </w:r>
    </w:p>
    <w:p w14:paraId="39D9E4BA" w14:textId="77777777" w:rsidR="00C81349" w:rsidRPr="001E13B9" w:rsidRDefault="00C81349" w:rsidP="00C81349">
      <w:pPr>
        <w:tabs>
          <w:tab w:val="left" w:pos="8445"/>
        </w:tabs>
        <w:spacing w:after="0"/>
        <w:rPr>
          <w:rFonts w:ascii="Calibri" w:hAnsi="Calibri" w:cs="Calibri"/>
        </w:rPr>
      </w:pPr>
    </w:p>
    <w:p w14:paraId="7728956C"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b/>
          <w:i/>
          <w:color w:val="4F81BD" w:themeColor="accent1"/>
        </w:rPr>
        <w:t>Facilitator prompts to expand question for reference</w:t>
      </w:r>
    </w:p>
    <w:p w14:paraId="6AF958FA"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 xml:space="preserve">Success Criteria </w:t>
      </w:r>
      <w:r w:rsidRPr="001E13B9">
        <w:rPr>
          <w:rFonts w:ascii="Calibri" w:hAnsi="Calibri" w:cs="Calibri"/>
          <w:i/>
          <w:color w:val="FF0000"/>
        </w:rPr>
        <w:t xml:space="preserve">(3:22 / </w:t>
      </w:r>
      <w:r w:rsidRPr="001E13B9">
        <w:rPr>
          <w:rFonts w:ascii="Calibri" w:hAnsi="Calibri" w:cs="Calibri"/>
          <w:i/>
          <w:color w:val="FF0000"/>
          <w:sz w:val="20"/>
          <w:szCs w:val="20"/>
        </w:rPr>
        <w:t>2:00</w:t>
      </w:r>
      <w:r w:rsidRPr="001E13B9">
        <w:rPr>
          <w:rFonts w:ascii="Calibri" w:hAnsi="Calibri" w:cs="Calibri"/>
          <w:i/>
          <w:color w:val="FF0000"/>
        </w:rPr>
        <w:t>)</w:t>
      </w:r>
      <w:r w:rsidRPr="001E13B9">
        <w:rPr>
          <w:rFonts w:ascii="Calibri" w:hAnsi="Calibri" w:cs="Calibri"/>
          <w:i/>
        </w:rPr>
        <w:t>:</w:t>
      </w:r>
      <w:r w:rsidRPr="001E13B9">
        <w:rPr>
          <w:rFonts w:ascii="Calibri" w:hAnsi="Calibri" w:cs="Calibri"/>
        </w:rPr>
        <w:t xml:space="preserve"> </w:t>
      </w:r>
    </w:p>
    <w:p w14:paraId="7AD75BB0"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Selects Blue Button Download on homepage OR Locates Blue Button page through search function.</w:t>
      </w:r>
    </w:p>
    <w:p w14:paraId="32E56C4B"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 xml:space="preserve">Selects 3 months date range. </w:t>
      </w:r>
    </w:p>
    <w:p w14:paraId="26784EBE"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lastRenderedPageBreak/>
        <w:t>Selects specified items.</w:t>
      </w:r>
    </w:p>
    <w:p w14:paraId="70718C2A"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After submitting query, selects “Check files.”</w:t>
      </w:r>
    </w:p>
    <w:p w14:paraId="4F1B097D" w14:textId="3FD29649"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After files appear, selects “</w:t>
      </w:r>
      <w:r w:rsidR="00F72A67" w:rsidRPr="001E13B9">
        <w:rPr>
          <w:rFonts w:ascii="Calibri" w:hAnsi="Calibri" w:cs="Calibri"/>
        </w:rPr>
        <w:t>Download”</w:t>
      </w:r>
      <w:r w:rsidRPr="0081420E">
        <w:rPr>
          <w:rFonts w:ascii="Calibri" w:hAnsi="Calibri" w:cs="Calibri"/>
        </w:rPr>
        <w:t xml:space="preserve"> (either pdf or text).</w:t>
      </w:r>
    </w:p>
    <w:p w14:paraId="5B47DF58"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Completes task within the allotted task time.</w:t>
      </w:r>
    </w:p>
    <w:p w14:paraId="6F501220" w14:textId="77777777" w:rsidR="00C81349" w:rsidRPr="001E13B9" w:rsidRDefault="00C81349" w:rsidP="00C81349">
      <w:pPr>
        <w:tabs>
          <w:tab w:val="left" w:pos="8445"/>
        </w:tabs>
        <w:spacing w:after="0"/>
        <w:rPr>
          <w:rFonts w:ascii="Calibri" w:hAnsi="Calibri" w:cs="Calibri"/>
        </w:rPr>
      </w:pPr>
    </w:p>
    <w:p w14:paraId="6DD449B0" w14:textId="77777777" w:rsidR="00C81349" w:rsidRPr="001E13B9" w:rsidRDefault="00C81349" w:rsidP="00C81349">
      <w:pPr>
        <w:pStyle w:val="ListParagraph"/>
        <w:tabs>
          <w:tab w:val="left" w:pos="8445"/>
        </w:tabs>
        <w:spacing w:after="0"/>
        <w:ind w:left="1440"/>
        <w:jc w:val="both"/>
        <w:rPr>
          <w:rFonts w:ascii="Calibri" w:hAnsi="Calibri" w:cs="Calibri"/>
          <w:i/>
        </w:rPr>
      </w:pPr>
      <w:r w:rsidRPr="0081420E">
        <w:rPr>
          <w:rFonts w:ascii="Calibri" w:hAnsi="Calibri" w:cs="Calibri"/>
          <w:i/>
        </w:rPr>
        <w:t>FOR PTP, add “you have successfully d/</w:t>
      </w:r>
      <w:proofErr w:type="spellStart"/>
      <w:r w:rsidRPr="0081420E">
        <w:rPr>
          <w:rFonts w:ascii="Calibri" w:hAnsi="Calibri" w:cs="Calibri"/>
          <w:i/>
        </w:rPr>
        <w:t>l’d</w:t>
      </w:r>
      <w:proofErr w:type="spellEnd"/>
      <w:r w:rsidRPr="0081420E">
        <w:rPr>
          <w:rFonts w:ascii="Calibri" w:hAnsi="Calibri" w:cs="Calibri"/>
          <w:i/>
        </w:rPr>
        <w:t xml:space="preserve"> </w:t>
      </w:r>
      <w:proofErr w:type="spellStart"/>
      <w:r w:rsidRPr="0081420E">
        <w:rPr>
          <w:rFonts w:ascii="Calibri" w:hAnsi="Calibri" w:cs="Calibri"/>
          <w:i/>
        </w:rPr>
        <w:t>file”indicator</w:t>
      </w:r>
      <w:proofErr w:type="spellEnd"/>
      <w:r w:rsidRPr="0081420E">
        <w:rPr>
          <w:rFonts w:ascii="Calibri" w:hAnsi="Calibri" w:cs="Calibri"/>
          <w:i/>
        </w:rPr>
        <w:t xml:space="preserve"> or pop-up</w:t>
      </w:r>
    </w:p>
    <w:p w14:paraId="041BCCB8" w14:textId="77777777" w:rsidR="00C81349" w:rsidRPr="001E13B9" w:rsidRDefault="00C81349" w:rsidP="00C81349">
      <w:pPr>
        <w:tabs>
          <w:tab w:val="left" w:pos="8445"/>
        </w:tabs>
        <w:spacing w:after="0"/>
        <w:rPr>
          <w:rFonts w:ascii="Calibri" w:hAnsi="Calibri" w:cs="Calibri"/>
        </w:rPr>
      </w:pPr>
    </w:p>
    <w:p w14:paraId="398951FC"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641B11A7"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Inability to navigate to Blue Button page.</w:t>
      </w:r>
    </w:p>
    <w:p w14:paraId="7D811D17"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Failure to select appropriate date range.</w:t>
      </w:r>
    </w:p>
    <w:p w14:paraId="5D45EAFF"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Failure to download specified criteria.</w:t>
      </w:r>
    </w:p>
    <w:p w14:paraId="5E552B5A"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Failure to “Check files.”</w:t>
      </w:r>
    </w:p>
    <w:p w14:paraId="046CF90F" w14:textId="77777777" w:rsidR="00C81349" w:rsidRPr="0081420E" w:rsidRDefault="00C81349" w:rsidP="00C81349">
      <w:pPr>
        <w:pStyle w:val="ListParagraph"/>
        <w:numPr>
          <w:ilvl w:val="0"/>
          <w:numId w:val="30"/>
        </w:numPr>
        <w:tabs>
          <w:tab w:val="left" w:pos="8445"/>
        </w:tabs>
        <w:spacing w:after="0"/>
        <w:rPr>
          <w:rFonts w:ascii="Calibri" w:hAnsi="Calibri" w:cs="Calibri"/>
        </w:rPr>
      </w:pPr>
      <w:proofErr w:type="gramStart"/>
      <w:r w:rsidRPr="0081420E">
        <w:rPr>
          <w:rFonts w:ascii="Calibri" w:hAnsi="Calibri" w:cs="Calibri"/>
        </w:rPr>
        <w:t>Failure to “Download” file</w:t>
      </w:r>
      <w:proofErr w:type="gramEnd"/>
      <w:r w:rsidRPr="0081420E">
        <w:rPr>
          <w:rFonts w:ascii="Calibri" w:hAnsi="Calibri" w:cs="Calibri"/>
        </w:rPr>
        <w:t xml:space="preserve"> (either pdf or text).</w:t>
      </w:r>
    </w:p>
    <w:p w14:paraId="639B745C"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Exceeds the allotted task time.</w:t>
      </w:r>
    </w:p>
    <w:p w14:paraId="5DCBEB4D"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730EC8CE"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Did you set the date range to 3 months?</w:t>
      </w:r>
    </w:p>
    <w:p w14:paraId="193A6CE4"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w:t>
      </w:r>
    </w:p>
    <w:p w14:paraId="71702996"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76F8599F"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Please rate the difficulty of the task you just completed.</w:t>
      </w:r>
    </w:p>
    <w:p w14:paraId="30932BF6"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Very Easy – Easy – Neutral – Difficult - Very Difficult.</w:t>
      </w:r>
    </w:p>
    <w:p w14:paraId="190A584F"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3CEA7D4E"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0AD5F26E" w14:textId="77777777" w:rsidR="00C81349" w:rsidRPr="00F85F81"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4CC21850" w14:textId="77777777" w:rsidR="00C81349" w:rsidRDefault="00C81349" w:rsidP="00C81349">
      <w:pPr>
        <w:pStyle w:val="ListParagraph"/>
        <w:numPr>
          <w:ilvl w:val="0"/>
          <w:numId w:val="30"/>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4D2B914C"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Easier.</w:t>
      </w:r>
    </w:p>
    <w:p w14:paraId="1B720174"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The same.</w:t>
      </w:r>
    </w:p>
    <w:p w14:paraId="7FAE87BE"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More difficult.</w:t>
      </w:r>
    </w:p>
    <w:p w14:paraId="659A8499" w14:textId="77777777" w:rsidR="00C81349" w:rsidRPr="00F85F81"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I have never performed this task before.</w:t>
      </w:r>
    </w:p>
    <w:p w14:paraId="73DDD618" w14:textId="77777777" w:rsidR="00C81349" w:rsidRDefault="00C81349" w:rsidP="00C81349">
      <w:pPr>
        <w:pStyle w:val="ListParagraph"/>
        <w:tabs>
          <w:tab w:val="left" w:pos="8445"/>
        </w:tabs>
        <w:spacing w:after="0"/>
        <w:ind w:left="1440"/>
        <w:jc w:val="both"/>
        <w:rPr>
          <w:rFonts w:ascii="Calibri" w:hAnsi="Calibri" w:cs="Calibri"/>
          <w:i/>
        </w:rPr>
      </w:pPr>
    </w:p>
    <w:p w14:paraId="206B41DE" w14:textId="77777777" w:rsidR="00C81349" w:rsidRDefault="00C81349" w:rsidP="00C81349">
      <w:pPr>
        <w:pStyle w:val="ListParagraph"/>
        <w:tabs>
          <w:tab w:val="left" w:pos="8445"/>
        </w:tabs>
        <w:spacing w:after="0"/>
        <w:ind w:left="1440"/>
        <w:jc w:val="both"/>
        <w:rPr>
          <w:rFonts w:ascii="Calibri" w:hAnsi="Calibri" w:cs="Calibri"/>
          <w:i/>
        </w:rPr>
      </w:pPr>
    </w:p>
    <w:p w14:paraId="4DCAB1E5" w14:textId="77777777" w:rsidR="00C81349" w:rsidRDefault="00C81349" w:rsidP="00C81349">
      <w:pPr>
        <w:tabs>
          <w:tab w:val="left" w:pos="8445"/>
        </w:tabs>
        <w:spacing w:after="0"/>
        <w:rPr>
          <w:rFonts w:ascii="Calibri" w:hAnsi="Calibri" w:cs="Calibri"/>
          <w:b/>
        </w:rPr>
      </w:pPr>
      <w:r>
        <w:rPr>
          <w:rFonts w:ascii="Calibri" w:hAnsi="Calibri" w:cs="Calibri"/>
          <w:b/>
        </w:rPr>
        <w:t>Section 6: Veterans Health Library</w:t>
      </w:r>
    </w:p>
    <w:p w14:paraId="74178CA2" w14:textId="77777777" w:rsidR="00C81349" w:rsidRDefault="00C81349" w:rsidP="00C81349">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 Health</w:t>
      </w:r>
      <w:r w:rsidRPr="0010563A">
        <w:rPr>
          <w:rFonts w:ascii="Calibri" w:hAnsi="Calibri" w:cs="Calibri"/>
          <w:b/>
          <w:i/>
        </w:rPr>
        <w:t>e</w:t>
      </w:r>
      <w:r>
        <w:rPr>
          <w:rFonts w:ascii="Calibri" w:hAnsi="Calibri" w:cs="Calibri"/>
        </w:rPr>
        <w:t>Vet Dashboard before clicking Start Task.</w:t>
      </w:r>
    </w:p>
    <w:p w14:paraId="467B1903" w14:textId="77777777" w:rsidR="00C81349" w:rsidRDefault="00C81349" w:rsidP="00C81349">
      <w:pPr>
        <w:tabs>
          <w:tab w:val="left" w:pos="8445"/>
        </w:tabs>
        <w:autoSpaceDE w:val="0"/>
        <w:autoSpaceDN w:val="0"/>
        <w:adjustRightInd w:val="0"/>
        <w:spacing w:after="0"/>
        <w:rPr>
          <w:rFonts w:ascii="Calibri" w:hAnsi="Calibri" w:cs="Calibri"/>
        </w:rPr>
      </w:pPr>
    </w:p>
    <w:p w14:paraId="7B7B7329" w14:textId="77777777" w:rsidR="00C81349" w:rsidRDefault="00C81349" w:rsidP="00C81349">
      <w:pPr>
        <w:tabs>
          <w:tab w:val="left" w:pos="8445"/>
        </w:tabs>
        <w:spacing w:after="0"/>
        <w:rPr>
          <w:rFonts w:ascii="Calibri" w:hAnsi="Calibri" w:cs="Calibri"/>
        </w:rPr>
      </w:pPr>
      <w:r>
        <w:rPr>
          <w:rFonts w:ascii="Calibri" w:hAnsi="Calibri" w:cs="Calibri"/>
        </w:rPr>
        <w:t>You’re worried about your eyesight lately and want to do some research. Please find some information on cataracts on the MHV site.</w:t>
      </w:r>
    </w:p>
    <w:p w14:paraId="49FDDB63" w14:textId="77777777" w:rsidR="00C81349" w:rsidRDefault="00C81349" w:rsidP="00C81349">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 xml:space="preserve">(2:06 / </w:t>
      </w:r>
      <w:r w:rsidRPr="008E167F">
        <w:rPr>
          <w:rFonts w:ascii="Calibri" w:hAnsi="Calibri" w:cs="Calibri"/>
          <w:i/>
          <w:color w:val="FF0000"/>
          <w:sz w:val="20"/>
          <w:szCs w:val="20"/>
        </w:rPr>
        <w:t>2:27</w:t>
      </w:r>
      <w:r>
        <w:rPr>
          <w:rFonts w:ascii="Calibri" w:hAnsi="Calibri" w:cs="Calibri"/>
          <w:i/>
          <w:color w:val="FF0000"/>
        </w:rPr>
        <w:t>)</w:t>
      </w:r>
      <w:r>
        <w:rPr>
          <w:rFonts w:ascii="Calibri" w:hAnsi="Calibri" w:cs="Calibri"/>
          <w:i/>
        </w:rPr>
        <w:t>:</w:t>
      </w:r>
      <w:r>
        <w:rPr>
          <w:rFonts w:ascii="Calibri" w:hAnsi="Calibri" w:cs="Calibri"/>
        </w:rPr>
        <w:t xml:space="preserve"> </w:t>
      </w:r>
    </w:p>
    <w:p w14:paraId="2AD64998"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lastRenderedPageBreak/>
        <w:t>Selects Veterans Health Library &gt; Selects Diseases and Conditions &gt; Selects Eye Problems &gt; Selects “What Are Cataracts?” OR Selects SEARCH</w:t>
      </w:r>
    </w:p>
    <w:p w14:paraId="79D223E2"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Go to Resources page and go to VHL from there.</w:t>
      </w:r>
    </w:p>
    <w:p w14:paraId="0DB782E0" w14:textId="77777777" w:rsidR="00C81349" w:rsidRPr="0081420E" w:rsidRDefault="00C81349" w:rsidP="00C81349">
      <w:pPr>
        <w:pStyle w:val="ListParagraph"/>
        <w:numPr>
          <w:ilvl w:val="0"/>
          <w:numId w:val="30"/>
        </w:numPr>
        <w:tabs>
          <w:tab w:val="left" w:pos="8445"/>
        </w:tabs>
        <w:spacing w:after="0"/>
        <w:rPr>
          <w:rFonts w:ascii="Calibri" w:hAnsi="Calibri" w:cs="Calibri"/>
        </w:rPr>
      </w:pPr>
      <w:r w:rsidRPr="0081420E">
        <w:rPr>
          <w:rFonts w:ascii="Calibri" w:hAnsi="Calibri" w:cs="Calibri"/>
        </w:rPr>
        <w:t>OR, go to Resources and Medical Library and go to VHL from there.</w:t>
      </w:r>
    </w:p>
    <w:p w14:paraId="542482E5"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Locates the “What Are Cataracts” entry through searching.</w:t>
      </w:r>
    </w:p>
    <w:p w14:paraId="17BE7BE3"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Completes task within the allotted task time.</w:t>
      </w:r>
    </w:p>
    <w:p w14:paraId="01A36E23" w14:textId="77777777" w:rsidR="00C81349" w:rsidRPr="001E13B9" w:rsidRDefault="00C81349" w:rsidP="00C81349">
      <w:pPr>
        <w:tabs>
          <w:tab w:val="left" w:pos="8445"/>
        </w:tabs>
        <w:spacing w:after="0"/>
        <w:rPr>
          <w:rFonts w:ascii="Calibri" w:hAnsi="Calibri" w:cs="Calibri"/>
        </w:rPr>
      </w:pPr>
      <w:r w:rsidRPr="001E13B9">
        <w:rPr>
          <w:rFonts w:ascii="Calibri" w:hAnsi="Calibri" w:cs="Calibri"/>
          <w:i/>
        </w:rPr>
        <w:t>Failure Criteria:</w:t>
      </w:r>
      <w:r w:rsidRPr="001E13B9">
        <w:rPr>
          <w:rFonts w:ascii="Calibri" w:hAnsi="Calibri" w:cs="Calibri"/>
        </w:rPr>
        <w:t xml:space="preserve"> </w:t>
      </w:r>
    </w:p>
    <w:p w14:paraId="75C4F0CE"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Inability to locate the Veterans Health Library.</w:t>
      </w:r>
    </w:p>
    <w:p w14:paraId="1F57029B"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Inability to locate the “What Are Cataracts?” entry.</w:t>
      </w:r>
    </w:p>
    <w:p w14:paraId="680BA562" w14:textId="77777777" w:rsidR="00C81349" w:rsidRPr="001E13B9" w:rsidRDefault="00C81349" w:rsidP="00C81349">
      <w:pPr>
        <w:pStyle w:val="ListParagraph"/>
        <w:numPr>
          <w:ilvl w:val="0"/>
          <w:numId w:val="30"/>
        </w:numPr>
        <w:tabs>
          <w:tab w:val="left" w:pos="8445"/>
        </w:tabs>
        <w:spacing w:after="0"/>
        <w:rPr>
          <w:rFonts w:ascii="Calibri" w:hAnsi="Calibri" w:cs="Calibri"/>
        </w:rPr>
      </w:pPr>
      <w:r w:rsidRPr="001E13B9">
        <w:rPr>
          <w:rFonts w:ascii="Calibri" w:hAnsi="Calibri" w:cs="Calibri"/>
        </w:rPr>
        <w:t>Exceeds the allotted task time.</w:t>
      </w:r>
    </w:p>
    <w:p w14:paraId="21D49FD5" w14:textId="77777777" w:rsidR="00C81349" w:rsidRDefault="00C81349" w:rsidP="00C81349">
      <w:pPr>
        <w:tabs>
          <w:tab w:val="left" w:pos="8445"/>
        </w:tabs>
        <w:spacing w:after="0"/>
        <w:jc w:val="both"/>
        <w:rPr>
          <w:rFonts w:ascii="Calibri" w:hAnsi="Calibri" w:cs="Calibri"/>
          <w:i/>
        </w:rPr>
      </w:pPr>
      <w:r>
        <w:rPr>
          <w:rFonts w:ascii="Calibri" w:hAnsi="Calibri" w:cs="Calibri"/>
          <w:i/>
        </w:rPr>
        <w:t>Questionnaire Prompts:</w:t>
      </w:r>
    </w:p>
    <w:p w14:paraId="75047230"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Please rate the difficulty of the task you just completed.</w:t>
      </w:r>
    </w:p>
    <w:p w14:paraId="469D840A"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Very Easy – Easy – Neutral – Difficult - Very Difficult.</w:t>
      </w:r>
    </w:p>
    <w:p w14:paraId="23DF3CFD" w14:textId="77777777" w:rsidR="00C81349" w:rsidRDefault="00C81349" w:rsidP="00C81349">
      <w:pPr>
        <w:pStyle w:val="ListParagraph"/>
        <w:numPr>
          <w:ilvl w:val="0"/>
          <w:numId w:val="3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14:paraId="46338915" w14:textId="77777777" w:rsidR="00C81349"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Yes (Open-ended box added).</w:t>
      </w:r>
    </w:p>
    <w:p w14:paraId="421EB5EF" w14:textId="77777777" w:rsidR="00C81349" w:rsidRPr="00F85F81" w:rsidRDefault="00C81349" w:rsidP="00C81349">
      <w:pPr>
        <w:pStyle w:val="ListParagraph"/>
        <w:numPr>
          <w:ilvl w:val="1"/>
          <w:numId w:val="30"/>
        </w:numPr>
        <w:tabs>
          <w:tab w:val="left" w:pos="8445"/>
        </w:tabs>
        <w:spacing w:after="0"/>
        <w:jc w:val="both"/>
        <w:rPr>
          <w:rFonts w:ascii="Calibri" w:hAnsi="Calibri" w:cs="Calibri"/>
          <w:i/>
        </w:rPr>
      </w:pPr>
      <w:r>
        <w:rPr>
          <w:rFonts w:ascii="Calibri" w:hAnsi="Calibri" w:cs="Calibri"/>
        </w:rPr>
        <w:t>No.</w:t>
      </w:r>
    </w:p>
    <w:p w14:paraId="2F365A5B" w14:textId="77777777" w:rsidR="00C81349" w:rsidRDefault="00C81349" w:rsidP="00C81349">
      <w:pPr>
        <w:pStyle w:val="ListParagraph"/>
        <w:numPr>
          <w:ilvl w:val="0"/>
          <w:numId w:val="30"/>
        </w:numPr>
        <w:tabs>
          <w:tab w:val="left" w:pos="8445"/>
        </w:tabs>
        <w:spacing w:after="0"/>
        <w:jc w:val="both"/>
        <w:rPr>
          <w:rFonts w:ascii="Calibri" w:hAnsi="Calibri" w:cs="Calibri"/>
        </w:rPr>
      </w:pPr>
      <w:r w:rsidRPr="00F85F81">
        <w:rPr>
          <w:rFonts w:ascii="Calibri" w:hAnsi="Calibri" w:cs="Calibri"/>
        </w:rPr>
        <w:t>Did you find this task easier, the same, or more difficult to perform compared to the previous version of My HealtheVet?</w:t>
      </w:r>
    </w:p>
    <w:p w14:paraId="5335284E"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Easier.</w:t>
      </w:r>
    </w:p>
    <w:p w14:paraId="39580A9C"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The same.</w:t>
      </w:r>
    </w:p>
    <w:p w14:paraId="019BC716" w14:textId="77777777" w:rsidR="00C81349"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More difficult.</w:t>
      </w:r>
    </w:p>
    <w:p w14:paraId="50314440" w14:textId="77777777" w:rsidR="00C81349" w:rsidRPr="00F85F81" w:rsidRDefault="00C81349" w:rsidP="00C81349">
      <w:pPr>
        <w:pStyle w:val="ListParagraph"/>
        <w:numPr>
          <w:ilvl w:val="1"/>
          <w:numId w:val="30"/>
        </w:numPr>
        <w:tabs>
          <w:tab w:val="left" w:pos="8445"/>
        </w:tabs>
        <w:spacing w:after="0"/>
        <w:jc w:val="both"/>
        <w:rPr>
          <w:rFonts w:ascii="Calibri" w:hAnsi="Calibri" w:cs="Calibri"/>
        </w:rPr>
      </w:pPr>
      <w:r>
        <w:rPr>
          <w:rFonts w:ascii="Calibri" w:hAnsi="Calibri" w:cs="Calibri"/>
        </w:rPr>
        <w:t>I have never performed this task before.</w:t>
      </w:r>
    </w:p>
    <w:p w14:paraId="0D141A01" w14:textId="77777777" w:rsidR="00C81349" w:rsidRDefault="00C81349" w:rsidP="00C81349">
      <w:pPr>
        <w:pStyle w:val="Heading3"/>
      </w:pPr>
      <w:bookmarkStart w:id="142" w:name="_Toc412466614"/>
      <w:bookmarkStart w:id="143" w:name="_Toc387163172"/>
      <w:bookmarkStart w:id="144" w:name="_Toc441063682"/>
      <w:bookmarkStart w:id="145" w:name="_Toc443556371"/>
      <w:r>
        <w:t>Closing Questionnaire</w:t>
      </w:r>
      <w:bookmarkEnd w:id="142"/>
      <w:bookmarkEnd w:id="143"/>
      <w:bookmarkEnd w:id="144"/>
      <w:bookmarkEnd w:id="145"/>
      <w:r>
        <w:t xml:space="preserve"> </w:t>
      </w:r>
    </w:p>
    <w:p w14:paraId="573653A1" w14:textId="77777777" w:rsidR="00C81349" w:rsidRDefault="00C81349" w:rsidP="00C81349">
      <w:pPr>
        <w:rPr>
          <w:i/>
        </w:rPr>
      </w:pPr>
      <w:r>
        <w:rPr>
          <w:i/>
        </w:rPr>
        <w:t>The following questions are included in the questionnaire presented via Morae and will immediately display after the completion of the task and PRIOR to the SUS test.</w:t>
      </w:r>
    </w:p>
    <w:p w14:paraId="5A333B53" w14:textId="77777777" w:rsidR="00C81349" w:rsidRDefault="00C81349" w:rsidP="00C81349">
      <w:pPr>
        <w:pStyle w:val="Heading4"/>
      </w:pPr>
      <w:r>
        <w:t>Prompt that they can still view the site by moving the survey to the side.</w:t>
      </w:r>
    </w:p>
    <w:p w14:paraId="7A77D84F" w14:textId="77777777" w:rsidR="00C81349" w:rsidRDefault="00C81349" w:rsidP="00C81349">
      <w:r>
        <w:rPr>
          <w:rFonts w:ascii="Calibri" w:hAnsi="Calibri" w:cs="Calibri"/>
        </w:rPr>
        <w:t>You should now see a second questionnaire on the screen. Please complete the questionnaire.</w:t>
      </w:r>
    </w:p>
    <w:p w14:paraId="62B243E3" w14:textId="77777777" w:rsidR="00C81349" w:rsidRDefault="00C81349" w:rsidP="00C81349">
      <w:pPr>
        <w:pStyle w:val="ListParagraph"/>
        <w:numPr>
          <w:ilvl w:val="0"/>
          <w:numId w:val="32"/>
        </w:numPr>
      </w:pPr>
      <w:bookmarkStart w:id="146" w:name="_Appendix_2:_Participant"/>
      <w:bookmarkEnd w:id="146"/>
      <w:r>
        <w:t>What was your overall impression of the My Health</w:t>
      </w:r>
      <w:r w:rsidRPr="0010563A">
        <w:rPr>
          <w:b/>
        </w:rPr>
        <w:t>e</w:t>
      </w:r>
      <w:r>
        <w:t>Vet prototype site?</w:t>
      </w:r>
    </w:p>
    <w:p w14:paraId="6BE33899" w14:textId="77777777" w:rsidR="00C81349" w:rsidRDefault="00C81349" w:rsidP="00C81349">
      <w:pPr>
        <w:pStyle w:val="ListParagraph"/>
        <w:numPr>
          <w:ilvl w:val="0"/>
          <w:numId w:val="32"/>
        </w:numPr>
      </w:pPr>
      <w:r>
        <w:t>Which section did you find it easiest to perform tasks in?</w:t>
      </w:r>
    </w:p>
    <w:p w14:paraId="06FF3D52" w14:textId="77777777" w:rsidR="00C81349" w:rsidRDefault="00C81349" w:rsidP="00C81349">
      <w:pPr>
        <w:pStyle w:val="ListParagraph"/>
      </w:pPr>
      <w:r>
        <w:t xml:space="preserve"> □ Login</w:t>
      </w:r>
      <w:r>
        <w:tab/>
      </w:r>
      <w:r>
        <w:tab/>
      </w:r>
      <w:r>
        <w:rPr>
          <w:rFonts w:ascii="Courier New" w:hAnsi="Courier New" w:cs="Courier New"/>
          <w:sz w:val="32"/>
          <w:szCs w:val="32"/>
        </w:rPr>
        <w:t>□</w:t>
      </w:r>
      <w:r>
        <w:rPr>
          <w:sz w:val="32"/>
          <w:szCs w:val="32"/>
        </w:rPr>
        <w:t xml:space="preserve"> </w:t>
      </w:r>
      <w:r>
        <w:t>Prescription Refill</w:t>
      </w:r>
      <w:r>
        <w:tab/>
      </w:r>
      <w:r>
        <w:rPr>
          <w:rFonts w:ascii="Courier New" w:hAnsi="Courier New" w:cs="Courier New"/>
          <w:sz w:val="32"/>
          <w:szCs w:val="32"/>
        </w:rPr>
        <w:t>□</w:t>
      </w:r>
      <w:r>
        <w:rPr>
          <w:sz w:val="32"/>
          <w:szCs w:val="32"/>
        </w:rPr>
        <w:t xml:space="preserve"> </w:t>
      </w:r>
      <w:r>
        <w:t>Secure Messaging</w:t>
      </w:r>
      <w:r>
        <w:tab/>
      </w:r>
      <w:r>
        <w:rPr>
          <w:rFonts w:ascii="Courier New" w:hAnsi="Courier New" w:cs="Courier New"/>
          <w:sz w:val="32"/>
          <w:szCs w:val="32"/>
        </w:rPr>
        <w:t>□</w:t>
      </w:r>
      <w:r>
        <w:rPr>
          <w:sz w:val="32"/>
          <w:szCs w:val="32"/>
        </w:rPr>
        <w:t xml:space="preserve"> </w:t>
      </w:r>
      <w:r>
        <w:t>Appointments</w:t>
      </w:r>
      <w:r>
        <w:tab/>
      </w:r>
      <w:r>
        <w:rPr>
          <w:rFonts w:ascii="Courier New" w:hAnsi="Courier New" w:cs="Courier New"/>
          <w:sz w:val="32"/>
          <w:szCs w:val="32"/>
        </w:rPr>
        <w:t>□</w:t>
      </w:r>
      <w:r>
        <w:rPr>
          <w:sz w:val="32"/>
          <w:szCs w:val="32"/>
        </w:rPr>
        <w:t xml:space="preserve"> </w:t>
      </w:r>
      <w:r>
        <w:t>Blue Button</w:t>
      </w:r>
      <w:r>
        <w:tab/>
        <w:t xml:space="preserve">  </w:t>
      </w:r>
    </w:p>
    <w:p w14:paraId="08E03075" w14:textId="77777777" w:rsidR="00C81349" w:rsidRDefault="00C81349" w:rsidP="00C81349">
      <w:pPr>
        <w:pStyle w:val="ListParagraph"/>
      </w:pPr>
      <w:r>
        <w:rPr>
          <w:rFonts w:ascii="Courier New" w:hAnsi="Courier New" w:cs="Courier New"/>
          <w:sz w:val="32"/>
          <w:szCs w:val="32"/>
        </w:rPr>
        <w:t>□</w:t>
      </w:r>
      <w:r>
        <w:rPr>
          <w:sz w:val="32"/>
          <w:szCs w:val="32"/>
        </w:rPr>
        <w:t xml:space="preserve"> </w:t>
      </w:r>
      <w:r>
        <w:t>Veterans Health Library</w:t>
      </w:r>
    </w:p>
    <w:p w14:paraId="1BAFBECA" w14:textId="77777777" w:rsidR="00C81349" w:rsidRDefault="00C81349" w:rsidP="00C81349">
      <w:pPr>
        <w:pStyle w:val="ListParagraph"/>
      </w:pPr>
      <w:r>
        <w:t>Why?</w:t>
      </w:r>
    </w:p>
    <w:p w14:paraId="40370D65" w14:textId="77777777" w:rsidR="00C81349" w:rsidRDefault="00C81349" w:rsidP="00C81349">
      <w:pPr>
        <w:pStyle w:val="ListParagraph"/>
        <w:numPr>
          <w:ilvl w:val="0"/>
          <w:numId w:val="32"/>
        </w:numPr>
      </w:pPr>
      <w:r>
        <w:t>Which section did you find the most difficult to perform tasks in?</w:t>
      </w:r>
    </w:p>
    <w:p w14:paraId="1B09B682" w14:textId="77777777" w:rsidR="00C81349" w:rsidRDefault="00C81349" w:rsidP="00C81349">
      <w:pPr>
        <w:pStyle w:val="ListParagraph"/>
      </w:pPr>
      <w:r>
        <w:rPr>
          <w:rFonts w:ascii="Courier New" w:hAnsi="Courier New" w:cs="Courier New"/>
          <w:sz w:val="32"/>
          <w:szCs w:val="32"/>
        </w:rPr>
        <w:t>□</w:t>
      </w:r>
      <w:r>
        <w:rPr>
          <w:sz w:val="32"/>
          <w:szCs w:val="32"/>
        </w:rPr>
        <w:t xml:space="preserve"> </w:t>
      </w:r>
      <w:r>
        <w:t xml:space="preserve">Login    </w:t>
      </w:r>
      <w:r w:rsidRPr="00FA59F0">
        <w:rPr>
          <w:rFonts w:ascii="Courier New" w:hAnsi="Courier New" w:cs="Courier New"/>
          <w:sz w:val="32"/>
          <w:szCs w:val="32"/>
        </w:rPr>
        <w:t>□</w:t>
      </w:r>
      <w:r w:rsidRPr="00C73C28">
        <w:t xml:space="preserve"> Prescription Refill </w:t>
      </w:r>
      <w:r>
        <w:t xml:space="preserve">   </w:t>
      </w:r>
      <w:r>
        <w:rPr>
          <w:rFonts w:ascii="Courier New" w:hAnsi="Courier New" w:cs="Courier New"/>
          <w:sz w:val="32"/>
          <w:szCs w:val="32"/>
        </w:rPr>
        <w:t>□</w:t>
      </w:r>
      <w:r>
        <w:rPr>
          <w:sz w:val="32"/>
          <w:szCs w:val="32"/>
        </w:rPr>
        <w:t xml:space="preserve"> </w:t>
      </w:r>
      <w:r>
        <w:t xml:space="preserve">Secure Messaging   </w:t>
      </w:r>
      <w:r>
        <w:rPr>
          <w:rFonts w:ascii="Courier New" w:hAnsi="Courier New" w:cs="Courier New"/>
          <w:sz w:val="32"/>
          <w:szCs w:val="32"/>
        </w:rPr>
        <w:t>□</w:t>
      </w:r>
      <w:r>
        <w:rPr>
          <w:sz w:val="32"/>
          <w:szCs w:val="32"/>
        </w:rPr>
        <w:t xml:space="preserve"> </w:t>
      </w:r>
      <w:r>
        <w:t xml:space="preserve">Appointments   </w:t>
      </w:r>
      <w:r>
        <w:rPr>
          <w:rFonts w:ascii="Courier New" w:hAnsi="Courier New" w:cs="Courier New"/>
          <w:sz w:val="32"/>
          <w:szCs w:val="32"/>
        </w:rPr>
        <w:t>□</w:t>
      </w:r>
      <w:r>
        <w:rPr>
          <w:sz w:val="32"/>
          <w:szCs w:val="32"/>
        </w:rPr>
        <w:t xml:space="preserve"> </w:t>
      </w:r>
      <w:r>
        <w:t>Blue Button</w:t>
      </w:r>
      <w:r>
        <w:tab/>
        <w:t xml:space="preserve">  </w:t>
      </w:r>
    </w:p>
    <w:p w14:paraId="5EAB5265" w14:textId="77777777" w:rsidR="00C81349" w:rsidRDefault="00C81349" w:rsidP="00C81349">
      <w:pPr>
        <w:pStyle w:val="ListParagraph"/>
      </w:pPr>
      <w:r>
        <w:rPr>
          <w:rFonts w:ascii="Courier New" w:hAnsi="Courier New" w:cs="Courier New"/>
          <w:sz w:val="32"/>
          <w:szCs w:val="32"/>
        </w:rPr>
        <w:t>□</w:t>
      </w:r>
      <w:r>
        <w:rPr>
          <w:sz w:val="32"/>
          <w:szCs w:val="32"/>
        </w:rPr>
        <w:t xml:space="preserve"> </w:t>
      </w:r>
      <w:r>
        <w:t>Veterans Health Library</w:t>
      </w:r>
    </w:p>
    <w:p w14:paraId="6D84DD3B" w14:textId="77777777" w:rsidR="00C81349" w:rsidRDefault="00C81349" w:rsidP="00C81349">
      <w:pPr>
        <w:pStyle w:val="ListParagraph"/>
      </w:pPr>
      <w:r>
        <w:lastRenderedPageBreak/>
        <w:t>Why?</w:t>
      </w:r>
    </w:p>
    <w:p w14:paraId="1D2819E5" w14:textId="77777777" w:rsidR="00C81349" w:rsidRDefault="00C81349" w:rsidP="00C81349">
      <w:pPr>
        <w:pStyle w:val="ListParagraph"/>
        <w:numPr>
          <w:ilvl w:val="0"/>
          <w:numId w:val="32"/>
        </w:numPr>
        <w:spacing w:after="0"/>
      </w:pPr>
      <w:r>
        <w:t xml:space="preserve">Were there any features that you were surprised to see? </w:t>
      </w:r>
    </w:p>
    <w:p w14:paraId="26762A9A" w14:textId="77777777" w:rsidR="00C81349" w:rsidRDefault="00C81349" w:rsidP="00C81349">
      <w:pPr>
        <w:spacing w:after="0"/>
        <w:ind w:left="360"/>
      </w:pPr>
      <w:r>
        <w:rPr>
          <w:rFonts w:ascii="Courier New" w:hAnsi="Courier New" w:cs="Courier New"/>
          <w:sz w:val="32"/>
          <w:szCs w:val="32"/>
        </w:rPr>
        <w:t xml:space="preserve">  □</w:t>
      </w:r>
      <w:r>
        <w:rPr>
          <w:sz w:val="32"/>
          <w:szCs w:val="32"/>
        </w:rPr>
        <w:t xml:space="preserve"> </w:t>
      </w:r>
      <w:r>
        <w:t xml:space="preserve">Yes         </w:t>
      </w:r>
      <w:r>
        <w:rPr>
          <w:rFonts w:ascii="Courier New" w:hAnsi="Courier New" w:cs="Courier New"/>
          <w:sz w:val="32"/>
          <w:szCs w:val="32"/>
        </w:rPr>
        <w:t>□</w:t>
      </w:r>
      <w:r>
        <w:rPr>
          <w:sz w:val="32"/>
          <w:szCs w:val="32"/>
        </w:rPr>
        <w:t xml:space="preserve"> </w:t>
      </w:r>
      <w:r>
        <w:t>No</w:t>
      </w:r>
    </w:p>
    <w:p w14:paraId="1E4D2991" w14:textId="77777777" w:rsidR="00C81349" w:rsidRDefault="00C81349" w:rsidP="00C81349">
      <w:pPr>
        <w:ind w:left="360"/>
      </w:pPr>
      <w:r>
        <w:tab/>
        <w:t xml:space="preserve">If </w:t>
      </w:r>
      <w:proofErr w:type="gramStart"/>
      <w:r>
        <w:t>Yes</w:t>
      </w:r>
      <w:proofErr w:type="gramEnd"/>
      <w:r>
        <w:t>, what features were surprising?</w:t>
      </w:r>
    </w:p>
    <w:p w14:paraId="11406E6E" w14:textId="77777777" w:rsidR="00C81349" w:rsidRDefault="00C81349" w:rsidP="00C81349">
      <w:pPr>
        <w:pStyle w:val="ListParagraph"/>
        <w:numPr>
          <w:ilvl w:val="0"/>
          <w:numId w:val="32"/>
        </w:numPr>
        <w:spacing w:after="0"/>
      </w:pPr>
      <w:r>
        <w:t xml:space="preserve">Was there anything missing in this website? </w:t>
      </w:r>
    </w:p>
    <w:p w14:paraId="6FD921C3" w14:textId="77777777" w:rsidR="00C81349" w:rsidRDefault="00C81349" w:rsidP="00C81349">
      <w:pPr>
        <w:spacing w:after="0"/>
        <w:ind w:left="360"/>
      </w:pPr>
      <w:r>
        <w:rPr>
          <w:rFonts w:ascii="Courier New" w:hAnsi="Courier New" w:cs="Courier New"/>
          <w:sz w:val="32"/>
          <w:szCs w:val="32"/>
        </w:rPr>
        <w:t xml:space="preserve">  □</w:t>
      </w:r>
      <w:r>
        <w:rPr>
          <w:sz w:val="32"/>
          <w:szCs w:val="32"/>
        </w:rPr>
        <w:t xml:space="preserve"> </w:t>
      </w:r>
      <w:r>
        <w:t xml:space="preserve">Yes         </w:t>
      </w:r>
      <w:r>
        <w:rPr>
          <w:rFonts w:ascii="Courier New" w:hAnsi="Courier New" w:cs="Courier New"/>
          <w:sz w:val="32"/>
          <w:szCs w:val="32"/>
        </w:rPr>
        <w:t>□</w:t>
      </w:r>
      <w:r>
        <w:rPr>
          <w:sz w:val="32"/>
          <w:szCs w:val="32"/>
        </w:rPr>
        <w:t xml:space="preserve"> </w:t>
      </w:r>
      <w:r>
        <w:t>No</w:t>
      </w:r>
    </w:p>
    <w:p w14:paraId="77F131B1" w14:textId="77777777" w:rsidR="00C81349" w:rsidRDefault="00C81349" w:rsidP="00C81349">
      <w:pPr>
        <w:ind w:left="360" w:firstLine="360"/>
      </w:pPr>
      <w:r>
        <w:t xml:space="preserve">If </w:t>
      </w:r>
      <w:proofErr w:type="gramStart"/>
      <w:r>
        <w:t>Yes</w:t>
      </w:r>
      <w:proofErr w:type="gramEnd"/>
      <w:r>
        <w:t>, what features would you like to have that you did not see?</w:t>
      </w:r>
    </w:p>
    <w:p w14:paraId="7B0C5D3E" w14:textId="77777777" w:rsidR="00C81349" w:rsidRDefault="00C81349" w:rsidP="00C81349">
      <w:pPr>
        <w:pStyle w:val="ListParagraph"/>
        <w:numPr>
          <w:ilvl w:val="0"/>
          <w:numId w:val="32"/>
        </w:numPr>
      </w:pPr>
      <w:r>
        <w:t xml:space="preserve">In general, did the website meet your expectations?       </w:t>
      </w:r>
    </w:p>
    <w:p w14:paraId="2461FCCD" w14:textId="77777777" w:rsidR="00C81349" w:rsidRDefault="00C81349" w:rsidP="00C81349">
      <w:pPr>
        <w:pStyle w:val="ListParagraph"/>
        <w:spacing w:after="0"/>
      </w:pPr>
      <w:r>
        <w:rPr>
          <w:rFonts w:ascii="Courier New" w:hAnsi="Courier New" w:cs="Courier New"/>
          <w:sz w:val="32"/>
          <w:szCs w:val="32"/>
        </w:rPr>
        <w:t>□</w:t>
      </w:r>
      <w:r>
        <w:rPr>
          <w:sz w:val="32"/>
          <w:szCs w:val="32"/>
        </w:rPr>
        <w:t xml:space="preserve"> </w:t>
      </w:r>
      <w:r>
        <w:t xml:space="preserve">Yes         </w:t>
      </w:r>
      <w:r>
        <w:rPr>
          <w:rFonts w:ascii="Courier New" w:hAnsi="Courier New" w:cs="Courier New"/>
          <w:sz w:val="32"/>
          <w:szCs w:val="32"/>
        </w:rPr>
        <w:t>□</w:t>
      </w:r>
      <w:r>
        <w:rPr>
          <w:sz w:val="32"/>
          <w:szCs w:val="32"/>
        </w:rPr>
        <w:t xml:space="preserve"> </w:t>
      </w:r>
      <w:r>
        <w:t>No</w:t>
      </w:r>
    </w:p>
    <w:p w14:paraId="5E2BFFE4" w14:textId="77777777" w:rsidR="00C81349" w:rsidRDefault="00C81349" w:rsidP="00C81349">
      <w:pPr>
        <w:ind w:firstLine="720"/>
      </w:pPr>
      <w:r>
        <w:t>Why or why not? If no, what could be improved to change that?</w:t>
      </w:r>
    </w:p>
    <w:p w14:paraId="5904A93D" w14:textId="77777777" w:rsidR="00C81349" w:rsidRDefault="00C81349" w:rsidP="00C81349">
      <w:pPr>
        <w:pStyle w:val="ListParagraph"/>
        <w:numPr>
          <w:ilvl w:val="0"/>
          <w:numId w:val="32"/>
        </w:numPr>
      </w:pPr>
      <w:r>
        <w:t xml:space="preserve">Overall, do you feel the content of the website could be useful to you? </w:t>
      </w:r>
    </w:p>
    <w:p w14:paraId="22DD7A14" w14:textId="77777777" w:rsidR="00C81349" w:rsidRDefault="00C81349" w:rsidP="00C81349">
      <w:pPr>
        <w:pStyle w:val="ListParagraph"/>
      </w:pPr>
      <w:r>
        <w:t xml:space="preserve"> </w:t>
      </w:r>
      <w:r>
        <w:rPr>
          <w:rFonts w:ascii="Courier New" w:hAnsi="Courier New" w:cs="Courier New"/>
          <w:sz w:val="32"/>
          <w:szCs w:val="32"/>
        </w:rPr>
        <w:t>□</w:t>
      </w:r>
      <w:r>
        <w:rPr>
          <w:sz w:val="32"/>
          <w:szCs w:val="32"/>
        </w:rPr>
        <w:t xml:space="preserve"> </w:t>
      </w:r>
      <w:r>
        <w:t xml:space="preserve">Yes         </w:t>
      </w:r>
      <w:r>
        <w:rPr>
          <w:rFonts w:ascii="Courier New" w:hAnsi="Courier New" w:cs="Courier New"/>
          <w:sz w:val="32"/>
          <w:szCs w:val="32"/>
        </w:rPr>
        <w:t>□</w:t>
      </w:r>
      <w:r>
        <w:rPr>
          <w:sz w:val="32"/>
          <w:szCs w:val="32"/>
        </w:rPr>
        <w:t xml:space="preserve"> </w:t>
      </w:r>
      <w:r>
        <w:t>No</w:t>
      </w:r>
    </w:p>
    <w:p w14:paraId="25A120D7" w14:textId="77777777" w:rsidR="00C81349" w:rsidRDefault="00C81349" w:rsidP="00C81349">
      <w:pPr>
        <w:pStyle w:val="ListParagraph"/>
        <w:spacing w:after="0" w:line="0" w:lineRule="atLeast"/>
        <w:contextualSpacing w:val="0"/>
      </w:pPr>
      <w:r w:rsidRPr="00FA59F0">
        <w:t>Please elaborate why you feel that way.</w:t>
      </w:r>
    </w:p>
    <w:p w14:paraId="3175AE33" w14:textId="77777777" w:rsidR="00C81349" w:rsidRDefault="00C81349" w:rsidP="00C81349">
      <w:pPr>
        <w:pStyle w:val="ListParagraph"/>
        <w:spacing w:after="0" w:line="0" w:lineRule="atLeast"/>
      </w:pPr>
    </w:p>
    <w:p w14:paraId="0AA8A90E" w14:textId="77777777" w:rsidR="00C81349" w:rsidRDefault="00C81349" w:rsidP="00C81349">
      <w:pPr>
        <w:pStyle w:val="ListParagraph"/>
        <w:numPr>
          <w:ilvl w:val="0"/>
          <w:numId w:val="32"/>
        </w:numPr>
      </w:pPr>
      <w:r>
        <w:t xml:space="preserve">Would you recommend this website to other Veterans? Please elaborate for us.                          </w:t>
      </w:r>
    </w:p>
    <w:p w14:paraId="036A3F5A" w14:textId="77777777" w:rsidR="00C81349" w:rsidRDefault="00C81349" w:rsidP="00C81349">
      <w:pPr>
        <w:pStyle w:val="ListParagraph"/>
      </w:pPr>
      <w:r>
        <w:t xml:space="preserve"> </w:t>
      </w:r>
      <w:r>
        <w:rPr>
          <w:rFonts w:ascii="Courier New" w:hAnsi="Courier New" w:cs="Courier New"/>
          <w:sz w:val="32"/>
          <w:szCs w:val="32"/>
        </w:rPr>
        <w:t>□</w:t>
      </w:r>
      <w:r>
        <w:rPr>
          <w:sz w:val="32"/>
          <w:szCs w:val="32"/>
        </w:rPr>
        <w:t xml:space="preserve"> </w:t>
      </w:r>
      <w:r>
        <w:t xml:space="preserve">Yes         </w:t>
      </w:r>
      <w:r>
        <w:rPr>
          <w:rFonts w:ascii="Courier New" w:hAnsi="Courier New" w:cs="Courier New"/>
          <w:sz w:val="32"/>
          <w:szCs w:val="32"/>
        </w:rPr>
        <w:t>□</w:t>
      </w:r>
      <w:r>
        <w:rPr>
          <w:sz w:val="32"/>
          <w:szCs w:val="32"/>
        </w:rPr>
        <w:t xml:space="preserve"> </w:t>
      </w:r>
      <w:r>
        <w:t xml:space="preserve">Maybe         </w:t>
      </w:r>
      <w:r>
        <w:rPr>
          <w:rFonts w:ascii="Courier New" w:hAnsi="Courier New" w:cs="Courier New"/>
          <w:sz w:val="32"/>
          <w:szCs w:val="32"/>
        </w:rPr>
        <w:t>□</w:t>
      </w:r>
      <w:r>
        <w:rPr>
          <w:sz w:val="32"/>
          <w:szCs w:val="32"/>
        </w:rPr>
        <w:t xml:space="preserve"> </w:t>
      </w:r>
      <w:r>
        <w:t>No</w:t>
      </w:r>
    </w:p>
    <w:p w14:paraId="1E0D1B31" w14:textId="77777777" w:rsidR="00C81349" w:rsidRDefault="00C81349" w:rsidP="00C81349">
      <w:pPr>
        <w:pStyle w:val="ListParagraph"/>
        <w:numPr>
          <w:ilvl w:val="0"/>
          <w:numId w:val="32"/>
        </w:numPr>
      </w:pPr>
      <w:r w:rsidRPr="00F579AC">
        <w:t>What are your thoughts on the redesigned website as compared to the previous version of My HealtheVet?</w:t>
      </w:r>
    </w:p>
    <w:p w14:paraId="568258B8" w14:textId="77777777" w:rsidR="00C81349" w:rsidRDefault="00C81349" w:rsidP="00C81349">
      <w:pPr>
        <w:pStyle w:val="Heading3"/>
      </w:pPr>
      <w:bookmarkStart w:id="147" w:name="_Toc412466615"/>
      <w:bookmarkStart w:id="148" w:name="_Toc387163173"/>
      <w:bookmarkStart w:id="149" w:name="_Toc380531175"/>
      <w:bookmarkStart w:id="150" w:name="_Toc380415201"/>
      <w:bookmarkStart w:id="151" w:name="_Toc380415078"/>
      <w:bookmarkStart w:id="152" w:name="_Toc380414690"/>
      <w:bookmarkStart w:id="153" w:name="_Toc380409927"/>
      <w:bookmarkStart w:id="154" w:name="_Toc373271481"/>
      <w:bookmarkStart w:id="155" w:name="_Toc372899711"/>
      <w:bookmarkStart w:id="156" w:name="_Toc441063683"/>
      <w:bookmarkStart w:id="157" w:name="_Toc443556372"/>
      <w:r>
        <w:t>SUS</w:t>
      </w:r>
      <w:bookmarkEnd w:id="157"/>
    </w:p>
    <w:p w14:paraId="61928127" w14:textId="25345645" w:rsidR="00C81349" w:rsidRPr="00466ECC" w:rsidRDefault="00C81349" w:rsidP="00C81349">
      <w:pPr>
        <w:pStyle w:val="Heading2"/>
        <w:rPr>
          <w:rFonts w:asciiTheme="minorHAnsi" w:eastAsiaTheme="minorHAnsi" w:hAnsiTheme="minorHAnsi" w:cstheme="minorBidi"/>
          <w:b w:val="0"/>
          <w:bCs w:val="0"/>
          <w:color w:val="auto"/>
          <w:sz w:val="24"/>
          <w:szCs w:val="22"/>
        </w:rPr>
      </w:pPr>
      <w:bookmarkStart w:id="158" w:name="_Toc443556373"/>
      <w:r w:rsidRPr="00466ECC">
        <w:rPr>
          <w:rFonts w:asciiTheme="minorHAnsi" w:eastAsiaTheme="minorHAnsi" w:hAnsiTheme="minorHAnsi" w:cstheme="minorBidi"/>
          <w:b w:val="0"/>
          <w:bCs w:val="0"/>
          <w:color w:val="auto"/>
          <w:sz w:val="24"/>
          <w:szCs w:val="22"/>
        </w:rPr>
        <w:t>The standard SUS questions are delivered here.</w:t>
      </w:r>
      <w:bookmarkEnd w:id="158"/>
      <w:ins w:id="159" w:author="Author">
        <w:r w:rsidR="00A16823">
          <w:rPr>
            <w:rFonts w:asciiTheme="minorHAnsi" w:eastAsiaTheme="minorHAnsi" w:hAnsiTheme="minorHAnsi" w:cstheme="minorBidi"/>
            <w:b w:val="0"/>
            <w:bCs w:val="0"/>
            <w:color w:val="auto"/>
            <w:sz w:val="24"/>
            <w:szCs w:val="22"/>
          </w:rPr>
          <w:t xml:space="preserve"> </w:t>
        </w:r>
      </w:ins>
    </w:p>
    <w:p w14:paraId="4C71AE1A" w14:textId="77777777" w:rsidR="00C81349" w:rsidRDefault="00C81349" w:rsidP="00C81349">
      <w:pPr>
        <w:pStyle w:val="Heading2"/>
      </w:pPr>
      <w:bookmarkStart w:id="160" w:name="_Toc443556374"/>
      <w:r>
        <w:t>Closing</w:t>
      </w:r>
      <w:bookmarkEnd w:id="147"/>
      <w:bookmarkEnd w:id="148"/>
      <w:bookmarkEnd w:id="149"/>
      <w:bookmarkEnd w:id="150"/>
      <w:bookmarkEnd w:id="151"/>
      <w:bookmarkEnd w:id="152"/>
      <w:bookmarkEnd w:id="153"/>
      <w:bookmarkEnd w:id="154"/>
      <w:bookmarkEnd w:id="155"/>
      <w:bookmarkEnd w:id="156"/>
      <w:bookmarkEnd w:id="160"/>
    </w:p>
    <w:p w14:paraId="4030FBBA" w14:textId="77777777" w:rsidR="00C81349" w:rsidRDefault="00C81349" w:rsidP="00C81349">
      <w:r>
        <w:t>This concludes our session today.</w:t>
      </w:r>
    </w:p>
    <w:p w14:paraId="3235F812" w14:textId="77777777" w:rsidR="00C81349" w:rsidRDefault="00C81349" w:rsidP="00C81349">
      <w:r>
        <w:rPr>
          <w:i/>
        </w:rPr>
        <w:t>The Support Staff will save the file as Session &lt;X&gt; and ensure that the correct participant type and sequence is reflected in the file name.</w:t>
      </w:r>
    </w:p>
    <w:p w14:paraId="5B7A9AC9" w14:textId="77777777" w:rsidR="00C81349" w:rsidRDefault="00C81349" w:rsidP="00C81349">
      <w:r>
        <w:t>We will be combining your feedback with that of other Veterans who participate in this study.  When all of the sessions are complete, we will be delivering a final report on My Health</w:t>
      </w:r>
      <w:r w:rsidRPr="0010563A">
        <w:rPr>
          <w:b/>
          <w:i/>
        </w:rPr>
        <w:t>e</w:t>
      </w:r>
      <w:r>
        <w:t xml:space="preserve">Vet tasks you and others completed. </w:t>
      </w:r>
    </w:p>
    <w:p w14:paraId="0990FF78" w14:textId="77777777" w:rsidR="00C81349" w:rsidRDefault="00C81349" w:rsidP="00C81349">
      <w:r w:rsidRPr="000E663F">
        <w:t xml:space="preserve">Once again, thank you for participating today. Your feedback is invaluable in helping us to </w:t>
      </w:r>
      <w:r w:rsidRPr="00067FA4">
        <w:t xml:space="preserve">identify navigation issues with these common tasks. </w:t>
      </w:r>
      <w:r w:rsidRPr="000E663F">
        <w:t xml:space="preserve">If you </w:t>
      </w:r>
      <w:r>
        <w:t>have any additional feedback after our session today that you would like me to consider for inclusion in the final report, please feel free to email me.</w:t>
      </w:r>
    </w:p>
    <w:p w14:paraId="1AA54808" w14:textId="77777777" w:rsidR="00C81349" w:rsidRDefault="00C81349" w:rsidP="00C81349">
      <w:r>
        <w:t xml:space="preserve">I would like to ask you one more favor before we finish up. Later today you will receive an email with links to one last questionnaire. In an effort to continually improve how Human Factors Engineering conducts studies, </w:t>
      </w:r>
      <w:r>
        <w:lastRenderedPageBreak/>
        <w:t xml:space="preserve">we would like your feedback on the session carried out by our team today, including my facilitation. The email from me will include a link to a questionnaire to gather that feedback. It is very short, including only a handful of questions, and should only take a minute or two. There will be a code in the email that you should use in the questionnaire to differentiate this study from other studies currently underway by Human Factors Engineering. The code won’t identify you as a participant, but identify that you were a part of this specific study. </w:t>
      </w:r>
    </w:p>
    <w:p w14:paraId="51C91F8A" w14:textId="77777777" w:rsidR="00C81349" w:rsidRDefault="00C81349" w:rsidP="00C81349">
      <w:r>
        <w:t>Do you have any remaining questions or comments for me today? Thank you again and have a fantastic day!</w:t>
      </w:r>
    </w:p>
    <w:p w14:paraId="0F1106F2" w14:textId="77777777" w:rsidR="00427782" w:rsidRDefault="00427782">
      <w:pPr>
        <w:rPr>
          <w:rFonts w:ascii="Georgia" w:eastAsiaTheme="majorEastAsia" w:hAnsi="Georgia" w:cstheme="majorBidi"/>
          <w:b/>
          <w:bCs/>
          <w:color w:val="365F91" w:themeColor="accent1" w:themeShade="BF"/>
          <w:sz w:val="28"/>
          <w:szCs w:val="28"/>
        </w:rPr>
      </w:pPr>
      <w:bookmarkStart w:id="161" w:name="_Toc380675536"/>
      <w:bookmarkStart w:id="162" w:name="_Toc382474941"/>
      <w:bookmarkStart w:id="163" w:name="_Toc443052530"/>
      <w:r>
        <w:br w:type="page"/>
      </w:r>
    </w:p>
    <w:p w14:paraId="7A898792" w14:textId="115899CD" w:rsidR="007A11DE" w:rsidRDefault="007A11DE" w:rsidP="0081420E">
      <w:pPr>
        <w:pStyle w:val="Heading1"/>
      </w:pPr>
      <w:bookmarkStart w:id="164" w:name="_Toc443556375"/>
      <w:r w:rsidRPr="005B7067">
        <w:lastRenderedPageBreak/>
        <w:t xml:space="preserve">Appendix </w:t>
      </w:r>
      <w:r>
        <w:t>D</w:t>
      </w:r>
      <w:r w:rsidRPr="005B7067">
        <w:t xml:space="preserve">: </w:t>
      </w:r>
      <w:bookmarkEnd w:id="161"/>
      <w:bookmarkEnd w:id="162"/>
      <w:r>
        <w:t>Issue Ranking System</w:t>
      </w:r>
      <w:bookmarkEnd w:id="163"/>
      <w:bookmarkEnd w:id="164"/>
    </w:p>
    <w:tbl>
      <w:tblPr>
        <w:tblW w:w="4000" w:type="pct"/>
        <w:tblInd w:w="108" w:type="dxa"/>
        <w:tblLook w:val="04A0" w:firstRow="1" w:lastRow="0" w:firstColumn="1" w:lastColumn="0" w:noHBand="0" w:noVBand="1"/>
      </w:tblPr>
      <w:tblGrid>
        <w:gridCol w:w="1424"/>
        <w:gridCol w:w="2952"/>
        <w:gridCol w:w="3103"/>
        <w:gridCol w:w="3429"/>
      </w:tblGrid>
      <w:tr w:rsidR="00C81349" w:rsidRPr="00C81349" w14:paraId="706BC565" w14:textId="77777777" w:rsidTr="0081420E">
        <w:trPr>
          <w:trHeight w:val="360"/>
        </w:trPr>
        <w:tc>
          <w:tcPr>
            <w:tcW w:w="6716" w:type="dxa"/>
            <w:gridSpan w:val="2"/>
            <w:tcBorders>
              <w:top w:val="nil"/>
              <w:left w:val="nil"/>
              <w:bottom w:val="nil"/>
              <w:right w:val="nil"/>
            </w:tcBorders>
            <w:shd w:val="clear" w:color="auto" w:fill="auto"/>
            <w:noWrap/>
            <w:vAlign w:val="center"/>
            <w:hideMark/>
          </w:tcPr>
          <w:p w14:paraId="02E4CA29" w14:textId="21CDA929" w:rsidR="00C81349" w:rsidRPr="00C81349" w:rsidRDefault="00C81349" w:rsidP="00C81349">
            <w:pPr>
              <w:spacing w:after="0" w:line="240" w:lineRule="auto"/>
              <w:rPr>
                <w:rFonts w:ascii="Cambria" w:eastAsia="Times New Roman" w:hAnsi="Cambria" w:cs="Times New Roman"/>
                <w:b/>
                <w:bCs/>
                <w:color w:val="1F497D"/>
                <w:sz w:val="28"/>
                <w:szCs w:val="28"/>
              </w:rPr>
            </w:pPr>
          </w:p>
        </w:tc>
        <w:tc>
          <w:tcPr>
            <w:tcW w:w="4816" w:type="dxa"/>
            <w:tcBorders>
              <w:top w:val="nil"/>
              <w:left w:val="nil"/>
              <w:bottom w:val="nil"/>
              <w:right w:val="nil"/>
            </w:tcBorders>
            <w:shd w:val="clear" w:color="auto" w:fill="auto"/>
            <w:noWrap/>
            <w:vAlign w:val="bottom"/>
            <w:hideMark/>
          </w:tcPr>
          <w:p w14:paraId="1E2C2E16" w14:textId="77777777" w:rsidR="00C81349" w:rsidRPr="00C81349" w:rsidRDefault="00C81349" w:rsidP="00C81349">
            <w:pPr>
              <w:spacing w:after="0" w:line="240" w:lineRule="auto"/>
              <w:rPr>
                <w:rFonts w:ascii="Calibri" w:eastAsia="Times New Roman" w:hAnsi="Calibri" w:cs="Times New Roman"/>
                <w:color w:val="000000"/>
                <w:sz w:val="22"/>
              </w:rPr>
            </w:pPr>
          </w:p>
        </w:tc>
        <w:tc>
          <w:tcPr>
            <w:tcW w:w="5336" w:type="dxa"/>
            <w:tcBorders>
              <w:top w:val="nil"/>
              <w:left w:val="nil"/>
              <w:bottom w:val="nil"/>
              <w:right w:val="nil"/>
            </w:tcBorders>
            <w:shd w:val="clear" w:color="auto" w:fill="auto"/>
            <w:noWrap/>
            <w:vAlign w:val="bottom"/>
            <w:hideMark/>
          </w:tcPr>
          <w:p w14:paraId="1FF0B566" w14:textId="77777777" w:rsidR="00C81349" w:rsidRPr="00C81349" w:rsidRDefault="00C81349" w:rsidP="00C81349">
            <w:pPr>
              <w:spacing w:after="0" w:line="240" w:lineRule="auto"/>
              <w:rPr>
                <w:rFonts w:ascii="Calibri" w:eastAsia="Times New Roman" w:hAnsi="Calibri" w:cs="Times New Roman"/>
                <w:color w:val="000000"/>
                <w:sz w:val="22"/>
              </w:rPr>
            </w:pPr>
          </w:p>
        </w:tc>
      </w:tr>
      <w:tr w:rsidR="00C81349" w:rsidRPr="00C81349" w14:paraId="0E41570E" w14:textId="77777777" w:rsidTr="0081420E">
        <w:trPr>
          <w:trHeight w:val="300"/>
        </w:trPr>
        <w:tc>
          <w:tcPr>
            <w:tcW w:w="2140" w:type="dxa"/>
            <w:tcBorders>
              <w:top w:val="nil"/>
              <w:left w:val="nil"/>
              <w:bottom w:val="nil"/>
              <w:right w:val="nil"/>
            </w:tcBorders>
            <w:shd w:val="clear" w:color="auto" w:fill="auto"/>
            <w:noWrap/>
            <w:vAlign w:val="bottom"/>
            <w:hideMark/>
          </w:tcPr>
          <w:p w14:paraId="7180AE7F" w14:textId="77777777" w:rsidR="00C81349" w:rsidRPr="00C81349" w:rsidRDefault="00C81349" w:rsidP="00C81349">
            <w:pPr>
              <w:spacing w:after="0" w:line="240" w:lineRule="auto"/>
              <w:rPr>
                <w:rFonts w:ascii="Calibri" w:eastAsia="Times New Roman" w:hAnsi="Calibri" w:cs="Times New Roman"/>
                <w:color w:val="000000"/>
                <w:sz w:val="22"/>
              </w:rPr>
            </w:pPr>
          </w:p>
        </w:tc>
        <w:tc>
          <w:tcPr>
            <w:tcW w:w="4576" w:type="dxa"/>
            <w:tcBorders>
              <w:top w:val="nil"/>
              <w:left w:val="nil"/>
              <w:bottom w:val="nil"/>
              <w:right w:val="nil"/>
            </w:tcBorders>
            <w:shd w:val="clear" w:color="auto" w:fill="auto"/>
            <w:noWrap/>
            <w:vAlign w:val="bottom"/>
            <w:hideMark/>
          </w:tcPr>
          <w:p w14:paraId="70B3333F" w14:textId="77777777" w:rsidR="00C81349" w:rsidRPr="00C81349" w:rsidRDefault="00C81349" w:rsidP="00C81349">
            <w:pPr>
              <w:spacing w:after="0" w:line="240" w:lineRule="auto"/>
              <w:rPr>
                <w:rFonts w:ascii="Calibri" w:eastAsia="Times New Roman" w:hAnsi="Calibri" w:cs="Times New Roman"/>
                <w:color w:val="000000"/>
                <w:sz w:val="22"/>
              </w:rPr>
            </w:pPr>
          </w:p>
        </w:tc>
        <w:tc>
          <w:tcPr>
            <w:tcW w:w="4816" w:type="dxa"/>
            <w:tcBorders>
              <w:top w:val="nil"/>
              <w:left w:val="nil"/>
              <w:bottom w:val="nil"/>
              <w:right w:val="nil"/>
            </w:tcBorders>
            <w:shd w:val="clear" w:color="auto" w:fill="auto"/>
            <w:noWrap/>
            <w:vAlign w:val="bottom"/>
            <w:hideMark/>
          </w:tcPr>
          <w:p w14:paraId="25C1F47F" w14:textId="77777777" w:rsidR="00C81349" w:rsidRPr="00C81349" w:rsidRDefault="00C81349" w:rsidP="00C81349">
            <w:pPr>
              <w:spacing w:after="0" w:line="240" w:lineRule="auto"/>
              <w:rPr>
                <w:rFonts w:ascii="Calibri" w:eastAsia="Times New Roman" w:hAnsi="Calibri" w:cs="Times New Roman"/>
                <w:color w:val="000000"/>
                <w:sz w:val="22"/>
              </w:rPr>
            </w:pPr>
          </w:p>
        </w:tc>
        <w:tc>
          <w:tcPr>
            <w:tcW w:w="5336" w:type="dxa"/>
            <w:tcBorders>
              <w:top w:val="nil"/>
              <w:left w:val="nil"/>
              <w:bottom w:val="nil"/>
              <w:right w:val="nil"/>
            </w:tcBorders>
            <w:shd w:val="clear" w:color="auto" w:fill="auto"/>
            <w:noWrap/>
            <w:vAlign w:val="bottom"/>
            <w:hideMark/>
          </w:tcPr>
          <w:p w14:paraId="1CCD6250" w14:textId="77777777" w:rsidR="00C81349" w:rsidRPr="00C81349" w:rsidRDefault="00C81349" w:rsidP="00C81349">
            <w:pPr>
              <w:spacing w:after="0" w:line="240" w:lineRule="auto"/>
              <w:rPr>
                <w:rFonts w:ascii="Calibri" w:eastAsia="Times New Roman" w:hAnsi="Calibri" w:cs="Times New Roman"/>
                <w:color w:val="000000"/>
                <w:sz w:val="22"/>
              </w:rPr>
            </w:pPr>
          </w:p>
        </w:tc>
      </w:tr>
      <w:tr w:rsidR="00C81349" w:rsidRPr="00C81349" w14:paraId="710FD402" w14:textId="77777777" w:rsidTr="0081420E">
        <w:trPr>
          <w:trHeight w:val="300"/>
        </w:trPr>
        <w:tc>
          <w:tcPr>
            <w:tcW w:w="2140" w:type="dxa"/>
            <w:tcBorders>
              <w:top w:val="single" w:sz="4" w:space="0" w:color="95B3D7"/>
              <w:left w:val="single" w:sz="4" w:space="0" w:color="95B3D7"/>
              <w:bottom w:val="single" w:sz="4" w:space="0" w:color="95B3D7"/>
              <w:right w:val="nil"/>
            </w:tcBorders>
            <w:shd w:val="clear" w:color="4F81BD" w:fill="4F81BD"/>
            <w:noWrap/>
            <w:vAlign w:val="bottom"/>
            <w:hideMark/>
          </w:tcPr>
          <w:p w14:paraId="7BB56C34" w14:textId="77777777" w:rsidR="00C81349" w:rsidRPr="00C81349" w:rsidRDefault="00C81349" w:rsidP="00C81349">
            <w:pPr>
              <w:spacing w:after="0" w:line="240" w:lineRule="auto"/>
              <w:rPr>
                <w:rFonts w:ascii="Calibri" w:eastAsia="Times New Roman" w:hAnsi="Calibri" w:cs="Times New Roman"/>
                <w:b/>
                <w:bCs/>
                <w:color w:val="FFFFFF"/>
                <w:sz w:val="22"/>
              </w:rPr>
            </w:pPr>
            <w:r w:rsidRPr="00C81349">
              <w:rPr>
                <w:rFonts w:ascii="Calibri" w:eastAsia="Times New Roman" w:hAnsi="Calibri" w:cs="Times New Roman"/>
                <w:b/>
                <w:bCs/>
                <w:color w:val="FFFFFF"/>
                <w:sz w:val="22"/>
              </w:rPr>
              <w:t>Ranking</w:t>
            </w:r>
          </w:p>
        </w:tc>
        <w:tc>
          <w:tcPr>
            <w:tcW w:w="4576" w:type="dxa"/>
            <w:tcBorders>
              <w:top w:val="single" w:sz="4" w:space="0" w:color="95B3D7"/>
              <w:left w:val="nil"/>
              <w:bottom w:val="single" w:sz="4" w:space="0" w:color="95B3D7"/>
              <w:right w:val="nil"/>
            </w:tcBorders>
            <w:shd w:val="clear" w:color="4F81BD" w:fill="4F81BD"/>
            <w:noWrap/>
            <w:vAlign w:val="bottom"/>
            <w:hideMark/>
          </w:tcPr>
          <w:p w14:paraId="7A0508F7" w14:textId="77777777" w:rsidR="00C81349" w:rsidRPr="00C81349" w:rsidRDefault="00C81349" w:rsidP="00C81349">
            <w:pPr>
              <w:spacing w:after="0" w:line="240" w:lineRule="auto"/>
              <w:rPr>
                <w:rFonts w:ascii="Calibri" w:eastAsia="Times New Roman" w:hAnsi="Calibri" w:cs="Times New Roman"/>
                <w:b/>
                <w:bCs/>
                <w:color w:val="FFFFFF"/>
                <w:sz w:val="22"/>
              </w:rPr>
            </w:pPr>
            <w:r w:rsidRPr="00C81349">
              <w:rPr>
                <w:rFonts w:ascii="Calibri" w:eastAsia="Times New Roman" w:hAnsi="Calibri" w:cs="Times New Roman"/>
                <w:b/>
                <w:bCs/>
                <w:color w:val="FFFFFF"/>
                <w:sz w:val="22"/>
              </w:rPr>
              <w:t>Definition</w:t>
            </w:r>
          </w:p>
        </w:tc>
        <w:tc>
          <w:tcPr>
            <w:tcW w:w="4816" w:type="dxa"/>
            <w:tcBorders>
              <w:top w:val="single" w:sz="4" w:space="0" w:color="95B3D7"/>
              <w:left w:val="nil"/>
              <w:bottom w:val="single" w:sz="4" w:space="0" w:color="95B3D7"/>
              <w:right w:val="nil"/>
            </w:tcBorders>
            <w:shd w:val="clear" w:color="4F81BD" w:fill="4F81BD"/>
            <w:noWrap/>
            <w:vAlign w:val="bottom"/>
            <w:hideMark/>
          </w:tcPr>
          <w:p w14:paraId="2E35D229" w14:textId="77777777" w:rsidR="00C81349" w:rsidRPr="00C81349" w:rsidRDefault="00C81349" w:rsidP="00C81349">
            <w:pPr>
              <w:spacing w:after="0" w:line="240" w:lineRule="auto"/>
              <w:rPr>
                <w:rFonts w:ascii="Calibri" w:eastAsia="Times New Roman" w:hAnsi="Calibri" w:cs="Times New Roman"/>
                <w:b/>
                <w:bCs/>
                <w:color w:val="FFFFFF"/>
                <w:sz w:val="22"/>
              </w:rPr>
            </w:pPr>
            <w:r w:rsidRPr="00C81349">
              <w:rPr>
                <w:rFonts w:ascii="Calibri" w:eastAsia="Times New Roman" w:hAnsi="Calibri" w:cs="Times New Roman"/>
                <w:b/>
                <w:bCs/>
                <w:color w:val="FFFFFF"/>
                <w:sz w:val="22"/>
              </w:rPr>
              <w:t>Recommended Priority for Resolution</w:t>
            </w:r>
          </w:p>
        </w:tc>
        <w:tc>
          <w:tcPr>
            <w:tcW w:w="5336" w:type="dxa"/>
            <w:tcBorders>
              <w:top w:val="single" w:sz="4" w:space="0" w:color="95B3D7"/>
              <w:left w:val="nil"/>
              <w:bottom w:val="single" w:sz="4" w:space="0" w:color="95B3D7"/>
              <w:right w:val="single" w:sz="4" w:space="0" w:color="95B3D7"/>
            </w:tcBorders>
            <w:shd w:val="clear" w:color="4F81BD" w:fill="4F81BD"/>
            <w:noWrap/>
            <w:vAlign w:val="bottom"/>
            <w:hideMark/>
          </w:tcPr>
          <w:p w14:paraId="61CC2E0F" w14:textId="77777777" w:rsidR="00C81349" w:rsidRPr="00C81349" w:rsidRDefault="00C81349" w:rsidP="00C81349">
            <w:pPr>
              <w:spacing w:after="0" w:line="240" w:lineRule="auto"/>
              <w:rPr>
                <w:rFonts w:ascii="Calibri" w:eastAsia="Times New Roman" w:hAnsi="Calibri" w:cs="Times New Roman"/>
                <w:b/>
                <w:bCs/>
                <w:color w:val="FFFFFF"/>
                <w:sz w:val="22"/>
              </w:rPr>
            </w:pPr>
            <w:r w:rsidRPr="00C81349">
              <w:rPr>
                <w:rFonts w:ascii="Calibri" w:eastAsia="Times New Roman" w:hAnsi="Calibri" w:cs="Times New Roman"/>
                <w:b/>
                <w:bCs/>
                <w:color w:val="FFFFFF"/>
                <w:sz w:val="22"/>
              </w:rPr>
              <w:t>Examples</w:t>
            </w:r>
          </w:p>
        </w:tc>
      </w:tr>
      <w:tr w:rsidR="00C81349" w:rsidRPr="00C81349" w14:paraId="27FBFBD3" w14:textId="77777777" w:rsidTr="0081420E">
        <w:trPr>
          <w:trHeight w:val="2100"/>
        </w:trPr>
        <w:tc>
          <w:tcPr>
            <w:tcW w:w="2140" w:type="dxa"/>
            <w:tcBorders>
              <w:top w:val="single" w:sz="4" w:space="0" w:color="95B3D7"/>
              <w:left w:val="single" w:sz="4" w:space="0" w:color="95B3D7"/>
              <w:bottom w:val="single" w:sz="4" w:space="0" w:color="95B3D7"/>
              <w:right w:val="nil"/>
            </w:tcBorders>
            <w:shd w:val="clear" w:color="DCE6F1" w:fill="DCE6F1"/>
            <w:hideMark/>
          </w:tcPr>
          <w:p w14:paraId="07453369" w14:textId="77777777" w:rsidR="00C81349" w:rsidRPr="00C81349" w:rsidRDefault="00C81349" w:rsidP="00C81349">
            <w:pPr>
              <w:spacing w:after="0" w:line="240" w:lineRule="auto"/>
              <w:rPr>
                <w:rFonts w:ascii="Calibri" w:eastAsia="Times New Roman" w:hAnsi="Calibri" w:cs="Times New Roman"/>
                <w:b/>
                <w:bCs/>
                <w:color w:val="000000"/>
                <w:sz w:val="22"/>
              </w:rPr>
            </w:pPr>
            <w:bookmarkStart w:id="165" w:name="RANGE!A5:A8"/>
            <w:r w:rsidRPr="00C81349">
              <w:rPr>
                <w:rFonts w:ascii="Calibri" w:eastAsia="Times New Roman" w:hAnsi="Calibri" w:cs="Times New Roman"/>
                <w:b/>
                <w:bCs/>
                <w:color w:val="000000"/>
                <w:sz w:val="22"/>
              </w:rPr>
              <w:t>Minor</w:t>
            </w:r>
            <w:bookmarkEnd w:id="165"/>
          </w:p>
        </w:tc>
        <w:tc>
          <w:tcPr>
            <w:tcW w:w="4576" w:type="dxa"/>
            <w:tcBorders>
              <w:top w:val="single" w:sz="4" w:space="0" w:color="95B3D7"/>
              <w:left w:val="nil"/>
              <w:bottom w:val="single" w:sz="4" w:space="0" w:color="95B3D7"/>
              <w:right w:val="nil"/>
            </w:tcBorders>
            <w:shd w:val="clear" w:color="DCE6F1" w:fill="DCE6F1"/>
            <w:hideMark/>
          </w:tcPr>
          <w:p w14:paraId="04D1FF2B"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b/>
                <w:bCs/>
                <w:color w:val="000000"/>
                <w:sz w:val="22"/>
              </w:rPr>
              <w:t xml:space="preserve">One of more </w:t>
            </w:r>
            <w:r w:rsidRPr="00C81349">
              <w:rPr>
                <w:rFonts w:ascii="Calibri" w:eastAsia="Times New Roman" w:hAnsi="Calibri" w:cs="Times New Roman"/>
                <w:color w:val="000000"/>
                <w:sz w:val="22"/>
              </w:rPr>
              <w:t>of the following</w:t>
            </w:r>
            <w:proofErr w:type="gramStart"/>
            <w:r w:rsidRPr="00C81349">
              <w:rPr>
                <w:rFonts w:ascii="Calibri" w:eastAsia="Times New Roman" w:hAnsi="Calibri" w:cs="Times New Roman"/>
                <w:color w:val="000000"/>
                <w:sz w:val="22"/>
              </w:rPr>
              <w:t>:</w:t>
            </w:r>
            <w:proofErr w:type="gramEnd"/>
            <w:r w:rsidRPr="00C81349">
              <w:rPr>
                <w:rFonts w:ascii="Calibri" w:eastAsia="Times New Roman" w:hAnsi="Calibri" w:cs="Times New Roman"/>
                <w:color w:val="000000"/>
                <w:sz w:val="22"/>
              </w:rPr>
              <w:br/>
              <w:t>□ Causes user hesitation, confusion, or slight irritation.</w:t>
            </w:r>
            <w:r w:rsidRPr="00C81349">
              <w:rPr>
                <w:rFonts w:ascii="Calibri" w:eastAsia="Times New Roman" w:hAnsi="Calibri" w:cs="Times New Roman"/>
                <w:color w:val="000000"/>
                <w:sz w:val="22"/>
              </w:rPr>
              <w:br/>
              <w:t>□ Impedes task completion or decreases efficiency but does not cause task failure.</w:t>
            </w:r>
            <w:r w:rsidRPr="00C81349">
              <w:rPr>
                <w:rFonts w:ascii="Calibri" w:eastAsia="Times New Roman" w:hAnsi="Calibri" w:cs="Times New Roman"/>
                <w:color w:val="000000"/>
                <w:sz w:val="22"/>
              </w:rPr>
              <w:br/>
              <w:t>□ Presents small likelihood that the credibility of the VA HIT product will be diminished.</w:t>
            </w:r>
          </w:p>
        </w:tc>
        <w:tc>
          <w:tcPr>
            <w:tcW w:w="4816" w:type="dxa"/>
            <w:tcBorders>
              <w:top w:val="single" w:sz="4" w:space="0" w:color="95B3D7"/>
              <w:left w:val="nil"/>
              <w:bottom w:val="single" w:sz="4" w:space="0" w:color="95B3D7"/>
              <w:right w:val="nil"/>
            </w:tcBorders>
            <w:shd w:val="clear" w:color="DCE6F1" w:fill="DCE6F1"/>
            <w:hideMark/>
          </w:tcPr>
          <w:p w14:paraId="0736B4B2"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Consider resolving this issue.</w:t>
            </w:r>
          </w:p>
        </w:tc>
        <w:tc>
          <w:tcPr>
            <w:tcW w:w="5336" w:type="dxa"/>
            <w:tcBorders>
              <w:top w:val="single" w:sz="4" w:space="0" w:color="95B3D7"/>
              <w:left w:val="nil"/>
              <w:bottom w:val="single" w:sz="4" w:space="0" w:color="95B3D7"/>
              <w:right w:val="single" w:sz="4" w:space="0" w:color="95B3D7"/>
            </w:tcBorders>
            <w:shd w:val="clear" w:color="DCE6F1" w:fill="DCE6F1"/>
            <w:hideMark/>
          </w:tcPr>
          <w:p w14:paraId="58BEBA40"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Use of “Click here for more” to take user to an external link.</w:t>
            </w:r>
          </w:p>
        </w:tc>
      </w:tr>
      <w:tr w:rsidR="00C81349" w:rsidRPr="00C81349" w14:paraId="75D25B5F" w14:textId="77777777" w:rsidTr="0081420E">
        <w:trPr>
          <w:trHeight w:val="3300"/>
        </w:trPr>
        <w:tc>
          <w:tcPr>
            <w:tcW w:w="2140" w:type="dxa"/>
            <w:tcBorders>
              <w:top w:val="single" w:sz="4" w:space="0" w:color="95B3D7"/>
              <w:left w:val="single" w:sz="4" w:space="0" w:color="95B3D7"/>
              <w:bottom w:val="single" w:sz="4" w:space="0" w:color="95B3D7"/>
              <w:right w:val="nil"/>
            </w:tcBorders>
            <w:shd w:val="clear" w:color="auto" w:fill="auto"/>
            <w:hideMark/>
          </w:tcPr>
          <w:p w14:paraId="08F88793" w14:textId="77777777" w:rsidR="00C81349" w:rsidRPr="00C81349" w:rsidRDefault="00C81349" w:rsidP="00C81349">
            <w:pPr>
              <w:spacing w:after="0" w:line="240" w:lineRule="auto"/>
              <w:rPr>
                <w:rFonts w:ascii="Calibri" w:eastAsia="Times New Roman" w:hAnsi="Calibri" w:cs="Times New Roman"/>
                <w:b/>
                <w:bCs/>
                <w:color w:val="000000"/>
                <w:sz w:val="22"/>
              </w:rPr>
            </w:pPr>
            <w:r w:rsidRPr="00C81349">
              <w:rPr>
                <w:rFonts w:ascii="Calibri" w:eastAsia="Times New Roman" w:hAnsi="Calibri" w:cs="Times New Roman"/>
                <w:b/>
                <w:bCs/>
                <w:color w:val="000000"/>
                <w:sz w:val="22"/>
              </w:rPr>
              <w:t>Moderate</w:t>
            </w:r>
          </w:p>
        </w:tc>
        <w:tc>
          <w:tcPr>
            <w:tcW w:w="4576" w:type="dxa"/>
            <w:tcBorders>
              <w:top w:val="single" w:sz="4" w:space="0" w:color="95B3D7"/>
              <w:left w:val="nil"/>
              <w:bottom w:val="single" w:sz="4" w:space="0" w:color="95B3D7"/>
              <w:right w:val="nil"/>
            </w:tcBorders>
            <w:shd w:val="clear" w:color="auto" w:fill="auto"/>
            <w:hideMark/>
          </w:tcPr>
          <w:p w14:paraId="4175D58A"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b/>
                <w:bCs/>
                <w:color w:val="000000"/>
                <w:sz w:val="22"/>
              </w:rPr>
              <w:t xml:space="preserve">One or more </w:t>
            </w:r>
            <w:r w:rsidRPr="00C81349">
              <w:rPr>
                <w:rFonts w:ascii="Calibri" w:eastAsia="Times New Roman" w:hAnsi="Calibri" w:cs="Times New Roman"/>
                <w:color w:val="000000"/>
                <w:sz w:val="22"/>
              </w:rPr>
              <w:t>of the following</w:t>
            </w:r>
            <w:proofErr w:type="gramStart"/>
            <w:r w:rsidRPr="00C81349">
              <w:rPr>
                <w:rFonts w:ascii="Calibri" w:eastAsia="Times New Roman" w:hAnsi="Calibri" w:cs="Times New Roman"/>
                <w:color w:val="000000"/>
                <w:sz w:val="22"/>
              </w:rPr>
              <w:t>:</w:t>
            </w:r>
            <w:proofErr w:type="gramEnd"/>
            <w:r w:rsidRPr="00C81349">
              <w:rPr>
                <w:rFonts w:ascii="Calibri" w:eastAsia="Times New Roman" w:hAnsi="Calibri" w:cs="Times New Roman"/>
                <w:color w:val="000000"/>
                <w:sz w:val="22"/>
              </w:rPr>
              <w:br/>
              <w:t>□ Causes occasional task failure after which recovery is possible.</w:t>
            </w:r>
            <w:r w:rsidRPr="00C81349">
              <w:rPr>
                <w:rFonts w:ascii="Calibri" w:eastAsia="Times New Roman" w:hAnsi="Calibri" w:cs="Times New Roman"/>
                <w:color w:val="000000"/>
                <w:sz w:val="22"/>
              </w:rPr>
              <w:br/>
              <w:t>□ Causes user delays and/or moderate dissatisfaction, but some users are able to recover in order to complete the task.</w:t>
            </w:r>
            <w:r w:rsidRPr="00C81349">
              <w:rPr>
                <w:rFonts w:ascii="Calibri" w:eastAsia="Times New Roman" w:hAnsi="Calibri" w:cs="Times New Roman"/>
                <w:color w:val="000000"/>
                <w:sz w:val="22"/>
              </w:rPr>
              <w:br/>
              <w:t xml:space="preserve">□ Expected to negatively impact use, possibly leading to dissatisfaction at a level that users might opt to discontinue use. </w:t>
            </w:r>
            <w:r w:rsidRPr="00C81349">
              <w:rPr>
                <w:rFonts w:ascii="Calibri" w:eastAsia="Times New Roman" w:hAnsi="Calibri" w:cs="Times New Roman"/>
                <w:color w:val="000000"/>
                <w:sz w:val="22"/>
              </w:rPr>
              <w:br/>
              <w:t>□ May diminish the credibility and/or reputation of the VA product.</w:t>
            </w:r>
          </w:p>
        </w:tc>
        <w:tc>
          <w:tcPr>
            <w:tcW w:w="4816" w:type="dxa"/>
            <w:tcBorders>
              <w:top w:val="single" w:sz="4" w:space="0" w:color="95B3D7"/>
              <w:left w:val="nil"/>
              <w:bottom w:val="single" w:sz="4" w:space="0" w:color="95B3D7"/>
              <w:right w:val="nil"/>
            </w:tcBorders>
            <w:shd w:val="clear" w:color="auto" w:fill="auto"/>
            <w:hideMark/>
          </w:tcPr>
          <w:p w14:paraId="608DDF61"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Give high priority to resolving this issue.</w:t>
            </w:r>
          </w:p>
        </w:tc>
        <w:tc>
          <w:tcPr>
            <w:tcW w:w="5336" w:type="dxa"/>
            <w:tcBorders>
              <w:top w:val="single" w:sz="4" w:space="0" w:color="95B3D7"/>
              <w:left w:val="nil"/>
              <w:bottom w:val="single" w:sz="4" w:space="0" w:color="95B3D7"/>
              <w:right w:val="single" w:sz="4" w:space="0" w:color="95B3D7"/>
            </w:tcBorders>
            <w:shd w:val="clear" w:color="auto" w:fill="auto"/>
            <w:hideMark/>
          </w:tcPr>
          <w:p w14:paraId="3DBF7AAF"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Inconsistent access to app navigation (e.g., menu button alternates between the right and left side, depending on page).</w:t>
            </w:r>
          </w:p>
        </w:tc>
      </w:tr>
      <w:tr w:rsidR="00C81349" w:rsidRPr="00C81349" w14:paraId="6622AAAC" w14:textId="77777777" w:rsidTr="0081420E">
        <w:trPr>
          <w:trHeight w:val="3000"/>
        </w:trPr>
        <w:tc>
          <w:tcPr>
            <w:tcW w:w="2140" w:type="dxa"/>
            <w:tcBorders>
              <w:top w:val="single" w:sz="4" w:space="0" w:color="95B3D7"/>
              <w:left w:val="single" w:sz="4" w:space="0" w:color="95B3D7"/>
              <w:bottom w:val="single" w:sz="4" w:space="0" w:color="95B3D7"/>
              <w:right w:val="nil"/>
            </w:tcBorders>
            <w:shd w:val="clear" w:color="DCE6F1" w:fill="DCE6F1"/>
            <w:hideMark/>
          </w:tcPr>
          <w:p w14:paraId="22083683" w14:textId="77777777" w:rsidR="00C81349" w:rsidRPr="00C81349" w:rsidRDefault="00C81349" w:rsidP="00C81349">
            <w:pPr>
              <w:spacing w:after="0" w:line="240" w:lineRule="auto"/>
              <w:rPr>
                <w:rFonts w:ascii="Calibri" w:eastAsia="Times New Roman" w:hAnsi="Calibri" w:cs="Times New Roman"/>
                <w:b/>
                <w:bCs/>
                <w:color w:val="000000"/>
                <w:sz w:val="22"/>
              </w:rPr>
            </w:pPr>
            <w:r w:rsidRPr="00C81349">
              <w:rPr>
                <w:rFonts w:ascii="Calibri" w:eastAsia="Times New Roman" w:hAnsi="Calibri" w:cs="Times New Roman"/>
                <w:b/>
                <w:bCs/>
                <w:color w:val="000000"/>
                <w:sz w:val="22"/>
              </w:rPr>
              <w:t>Serious</w:t>
            </w:r>
          </w:p>
        </w:tc>
        <w:tc>
          <w:tcPr>
            <w:tcW w:w="4576" w:type="dxa"/>
            <w:tcBorders>
              <w:top w:val="single" w:sz="4" w:space="0" w:color="95B3D7"/>
              <w:left w:val="nil"/>
              <w:bottom w:val="single" w:sz="4" w:space="0" w:color="95B3D7"/>
              <w:right w:val="nil"/>
            </w:tcBorders>
            <w:shd w:val="clear" w:color="DCE6F1" w:fill="DCE6F1"/>
            <w:hideMark/>
          </w:tcPr>
          <w:p w14:paraId="302001C1"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b/>
                <w:bCs/>
                <w:color w:val="000000"/>
                <w:sz w:val="22"/>
              </w:rPr>
              <w:t>All</w:t>
            </w:r>
            <w:r w:rsidRPr="00C81349">
              <w:rPr>
                <w:rFonts w:ascii="Calibri" w:eastAsia="Times New Roman" w:hAnsi="Calibri" w:cs="Times New Roman"/>
                <w:color w:val="000000"/>
                <w:sz w:val="22"/>
              </w:rPr>
              <w:t xml:space="preserve"> of the following</w:t>
            </w:r>
            <w:proofErr w:type="gramStart"/>
            <w:r w:rsidRPr="00C81349">
              <w:rPr>
                <w:rFonts w:ascii="Calibri" w:eastAsia="Times New Roman" w:hAnsi="Calibri" w:cs="Times New Roman"/>
                <w:color w:val="000000"/>
                <w:sz w:val="22"/>
              </w:rPr>
              <w:t>:</w:t>
            </w:r>
            <w:proofErr w:type="gramEnd"/>
            <w:r w:rsidRPr="00C81349">
              <w:rPr>
                <w:rFonts w:ascii="Calibri" w:eastAsia="Times New Roman" w:hAnsi="Calibri" w:cs="Times New Roman"/>
                <w:color w:val="000000"/>
                <w:sz w:val="22"/>
              </w:rPr>
              <w:br/>
              <w:t>□ Causes frequent task failure or occasional task failure from which recovery is not possible.</w:t>
            </w:r>
            <w:r w:rsidRPr="00C81349">
              <w:rPr>
                <w:rFonts w:ascii="Calibri" w:eastAsia="Times New Roman" w:hAnsi="Calibri" w:cs="Times New Roman"/>
                <w:color w:val="000000"/>
                <w:sz w:val="22"/>
              </w:rPr>
              <w:br/>
              <w:t xml:space="preserve">□ Causes extreme user irritation and/or task abandonment. </w:t>
            </w:r>
            <w:r w:rsidRPr="00C81349">
              <w:rPr>
                <w:rFonts w:ascii="Calibri" w:eastAsia="Times New Roman" w:hAnsi="Calibri" w:cs="Times New Roman"/>
                <w:color w:val="000000"/>
                <w:sz w:val="22"/>
              </w:rPr>
              <w:br/>
              <w:t>□ Likely to diminish the credibility or reputation of the VA product.</w:t>
            </w:r>
            <w:r w:rsidRPr="00C81349">
              <w:rPr>
                <w:rFonts w:ascii="Calibri" w:eastAsia="Times New Roman" w:hAnsi="Calibri" w:cs="Times New Roman"/>
                <w:color w:val="000000"/>
                <w:sz w:val="22"/>
              </w:rPr>
              <w:br/>
            </w:r>
            <w:r w:rsidRPr="00C81349">
              <w:rPr>
                <w:rFonts w:ascii="Calibri" w:eastAsia="Times New Roman" w:hAnsi="Calibri" w:cs="Times New Roman"/>
                <w:b/>
                <w:bCs/>
                <w:color w:val="000000"/>
                <w:sz w:val="22"/>
              </w:rPr>
              <w:t>Or:</w:t>
            </w:r>
            <w:r w:rsidRPr="00C81349">
              <w:rPr>
                <w:rFonts w:ascii="Calibri" w:eastAsia="Times New Roman" w:hAnsi="Calibri" w:cs="Times New Roman"/>
                <w:color w:val="000000"/>
                <w:sz w:val="22"/>
              </w:rPr>
              <w:br/>
              <w:t xml:space="preserve">□ Causes system/sub-system failure (i.e., produces system </w:t>
            </w:r>
            <w:r w:rsidRPr="00C81349">
              <w:rPr>
                <w:rFonts w:ascii="Calibri" w:eastAsia="Times New Roman" w:hAnsi="Calibri" w:cs="Times New Roman"/>
                <w:color w:val="000000"/>
                <w:sz w:val="22"/>
              </w:rPr>
              <w:lastRenderedPageBreak/>
              <w:t>error or “crash”)</w:t>
            </w:r>
          </w:p>
        </w:tc>
        <w:tc>
          <w:tcPr>
            <w:tcW w:w="4816" w:type="dxa"/>
            <w:tcBorders>
              <w:top w:val="single" w:sz="4" w:space="0" w:color="95B3D7"/>
              <w:left w:val="nil"/>
              <w:bottom w:val="single" w:sz="4" w:space="0" w:color="95B3D7"/>
              <w:right w:val="nil"/>
            </w:tcBorders>
            <w:shd w:val="clear" w:color="DCE6F1" w:fill="DCE6F1"/>
            <w:hideMark/>
          </w:tcPr>
          <w:p w14:paraId="56F00B80"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lastRenderedPageBreak/>
              <w:t>Give highest priority to resolving this issue prior to further product testing or release.</w:t>
            </w:r>
            <w:r w:rsidRPr="00C81349">
              <w:rPr>
                <w:rFonts w:ascii="Calibri" w:eastAsia="Times New Roman" w:hAnsi="Calibri" w:cs="Times New Roman"/>
                <w:color w:val="000000"/>
                <w:sz w:val="22"/>
              </w:rPr>
              <w:br/>
            </w:r>
            <w:r w:rsidRPr="00C81349">
              <w:rPr>
                <w:rFonts w:ascii="Calibri" w:eastAsia="Times New Roman" w:hAnsi="Calibri" w:cs="Times New Roman"/>
                <w:color w:val="000000"/>
                <w:sz w:val="22"/>
              </w:rPr>
              <w:br/>
            </w:r>
            <w:r w:rsidRPr="00C81349">
              <w:rPr>
                <w:rFonts w:ascii="Calibri" w:eastAsia="Times New Roman" w:hAnsi="Calibri" w:cs="Times New Roman"/>
                <w:b/>
                <w:bCs/>
                <w:i/>
                <w:iCs/>
                <w:color w:val="000000"/>
                <w:sz w:val="22"/>
              </w:rPr>
              <w:t>HFE recommends resolution or mitigation for serious usability issues before deploying products.</w:t>
            </w:r>
          </w:p>
        </w:tc>
        <w:tc>
          <w:tcPr>
            <w:tcW w:w="5336" w:type="dxa"/>
            <w:tcBorders>
              <w:top w:val="single" w:sz="4" w:space="0" w:color="95B3D7"/>
              <w:left w:val="nil"/>
              <w:bottom w:val="single" w:sz="4" w:space="0" w:color="95B3D7"/>
              <w:right w:val="single" w:sz="4" w:space="0" w:color="95B3D7"/>
            </w:tcBorders>
            <w:shd w:val="clear" w:color="DCE6F1" w:fill="DCE6F1"/>
            <w:hideMark/>
          </w:tcPr>
          <w:p w14:paraId="51F604CA"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Blank page in app</w:t>
            </w:r>
            <w:proofErr w:type="gramStart"/>
            <w:r w:rsidRPr="00C81349">
              <w:rPr>
                <w:rFonts w:ascii="Calibri" w:eastAsia="Times New Roman" w:hAnsi="Calibri" w:cs="Times New Roman"/>
                <w:color w:val="000000"/>
                <w:sz w:val="22"/>
              </w:rPr>
              <w:t>.</w:t>
            </w:r>
            <w:proofErr w:type="gramEnd"/>
            <w:r w:rsidRPr="00C81349">
              <w:rPr>
                <w:rFonts w:ascii="Calibri" w:eastAsia="Times New Roman" w:hAnsi="Calibri" w:cs="Times New Roman"/>
                <w:color w:val="000000"/>
                <w:sz w:val="22"/>
              </w:rPr>
              <w:br/>
              <w:t xml:space="preserve">Broken [external] </w:t>
            </w:r>
            <w:proofErr w:type="spellStart"/>
            <w:r w:rsidRPr="00C81349">
              <w:rPr>
                <w:rFonts w:ascii="Calibri" w:eastAsia="Times New Roman" w:hAnsi="Calibri" w:cs="Times New Roman"/>
                <w:color w:val="000000"/>
                <w:sz w:val="22"/>
              </w:rPr>
              <w:t>weblink</w:t>
            </w:r>
            <w:proofErr w:type="spellEnd"/>
            <w:r w:rsidRPr="00C81349">
              <w:rPr>
                <w:rFonts w:ascii="Calibri" w:eastAsia="Times New Roman" w:hAnsi="Calibri" w:cs="Times New Roman"/>
                <w:color w:val="000000"/>
                <w:sz w:val="22"/>
              </w:rPr>
              <w:t xml:space="preserve"> (e.g., link has changed).</w:t>
            </w:r>
            <w:r w:rsidRPr="00C81349">
              <w:rPr>
                <w:rFonts w:ascii="Calibri" w:eastAsia="Times New Roman" w:hAnsi="Calibri" w:cs="Times New Roman"/>
                <w:color w:val="000000"/>
                <w:sz w:val="22"/>
              </w:rPr>
              <w:br/>
              <w:t xml:space="preserve">Inaccessible </w:t>
            </w:r>
            <w:proofErr w:type="spellStart"/>
            <w:r w:rsidRPr="00C81349">
              <w:rPr>
                <w:rFonts w:ascii="Calibri" w:eastAsia="Times New Roman" w:hAnsi="Calibri" w:cs="Times New Roman"/>
                <w:color w:val="000000"/>
                <w:sz w:val="22"/>
              </w:rPr>
              <w:t>weblink</w:t>
            </w:r>
            <w:proofErr w:type="spellEnd"/>
            <w:r w:rsidRPr="00C81349">
              <w:rPr>
                <w:rFonts w:ascii="Calibri" w:eastAsia="Times New Roman" w:hAnsi="Calibri" w:cs="Times New Roman"/>
                <w:color w:val="000000"/>
                <w:sz w:val="22"/>
              </w:rPr>
              <w:t xml:space="preserve"> (e.g., link is behind firewall, but app user is not).</w:t>
            </w:r>
            <w:r w:rsidRPr="00C81349">
              <w:rPr>
                <w:rFonts w:ascii="Calibri" w:eastAsia="Times New Roman" w:hAnsi="Calibri" w:cs="Times New Roman"/>
                <w:color w:val="000000"/>
                <w:sz w:val="22"/>
              </w:rPr>
              <w:br/>
              <w:t>Use of language that is not easily comprehended by end users.</w:t>
            </w:r>
          </w:p>
        </w:tc>
      </w:tr>
      <w:tr w:rsidR="00C81349" w:rsidRPr="00C81349" w14:paraId="5E41EA7D" w14:textId="77777777" w:rsidTr="0081420E">
        <w:trPr>
          <w:trHeight w:val="1200"/>
        </w:trPr>
        <w:tc>
          <w:tcPr>
            <w:tcW w:w="2140" w:type="dxa"/>
            <w:tcBorders>
              <w:top w:val="single" w:sz="4" w:space="0" w:color="95B3D7"/>
              <w:left w:val="single" w:sz="4" w:space="0" w:color="95B3D7"/>
              <w:bottom w:val="single" w:sz="4" w:space="0" w:color="95B3D7"/>
              <w:right w:val="nil"/>
            </w:tcBorders>
            <w:shd w:val="clear" w:color="auto" w:fill="auto"/>
            <w:hideMark/>
          </w:tcPr>
          <w:p w14:paraId="5AFA7AE6" w14:textId="77777777" w:rsidR="00C81349" w:rsidRPr="00C81349" w:rsidRDefault="00C81349" w:rsidP="00C81349">
            <w:pPr>
              <w:spacing w:after="0" w:line="240" w:lineRule="auto"/>
              <w:rPr>
                <w:rFonts w:ascii="Calibri" w:eastAsia="Times New Roman" w:hAnsi="Calibri" w:cs="Times New Roman"/>
                <w:b/>
                <w:bCs/>
                <w:color w:val="000000"/>
                <w:sz w:val="22"/>
              </w:rPr>
            </w:pPr>
            <w:r w:rsidRPr="00C81349">
              <w:rPr>
                <w:rFonts w:ascii="Calibri" w:eastAsia="Times New Roman" w:hAnsi="Calibri" w:cs="Times New Roman"/>
                <w:b/>
                <w:bCs/>
                <w:color w:val="000000"/>
                <w:sz w:val="22"/>
              </w:rPr>
              <w:lastRenderedPageBreak/>
              <w:t>Not Applicable</w:t>
            </w:r>
          </w:p>
        </w:tc>
        <w:tc>
          <w:tcPr>
            <w:tcW w:w="4576" w:type="dxa"/>
            <w:tcBorders>
              <w:top w:val="single" w:sz="4" w:space="0" w:color="95B3D7"/>
              <w:left w:val="nil"/>
              <w:bottom w:val="single" w:sz="4" w:space="0" w:color="95B3D7"/>
              <w:right w:val="nil"/>
            </w:tcBorders>
            <w:shd w:val="clear" w:color="auto" w:fill="auto"/>
            <w:hideMark/>
          </w:tcPr>
          <w:p w14:paraId="5649B167"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Strengths or Unsolicited Suggestions</w:t>
            </w:r>
            <w:r w:rsidRPr="00C81349">
              <w:rPr>
                <w:rFonts w:ascii="Calibri" w:eastAsia="Times New Roman" w:hAnsi="Calibri" w:cs="Times New Roman"/>
                <w:color w:val="000000"/>
                <w:sz w:val="22"/>
              </w:rPr>
              <w:br/>
              <w:t>Any findings related to strengths in the system (or unsolicited suggestions for improvement, which are not related to a usability weakness).</w:t>
            </w:r>
          </w:p>
        </w:tc>
        <w:tc>
          <w:tcPr>
            <w:tcW w:w="4816" w:type="dxa"/>
            <w:tcBorders>
              <w:top w:val="single" w:sz="4" w:space="0" w:color="95B3D7"/>
              <w:left w:val="nil"/>
              <w:bottom w:val="single" w:sz="4" w:space="0" w:color="95B3D7"/>
              <w:right w:val="nil"/>
            </w:tcBorders>
            <w:shd w:val="clear" w:color="auto" w:fill="auto"/>
            <w:hideMark/>
          </w:tcPr>
          <w:p w14:paraId="6427B32D" w14:textId="77777777" w:rsidR="00C81349" w:rsidRPr="00C81349" w:rsidRDefault="00C81349" w:rsidP="00C81349">
            <w:pPr>
              <w:spacing w:after="0" w:line="240" w:lineRule="auto"/>
              <w:rPr>
                <w:rFonts w:ascii="Calibri" w:eastAsia="Times New Roman" w:hAnsi="Calibri" w:cs="Times New Roman"/>
                <w:color w:val="000000"/>
                <w:sz w:val="22"/>
              </w:rPr>
            </w:pPr>
            <w:r w:rsidRPr="00C81349">
              <w:rPr>
                <w:rFonts w:ascii="Calibri" w:eastAsia="Times New Roman" w:hAnsi="Calibri" w:cs="Times New Roman"/>
                <w:color w:val="000000"/>
                <w:sz w:val="22"/>
              </w:rPr>
              <w:t>Optional.</w:t>
            </w:r>
          </w:p>
        </w:tc>
        <w:tc>
          <w:tcPr>
            <w:tcW w:w="5336" w:type="dxa"/>
            <w:tcBorders>
              <w:top w:val="single" w:sz="4" w:space="0" w:color="95B3D7"/>
              <w:left w:val="nil"/>
              <w:bottom w:val="single" w:sz="4" w:space="0" w:color="95B3D7"/>
              <w:right w:val="single" w:sz="4" w:space="0" w:color="95B3D7"/>
            </w:tcBorders>
            <w:shd w:val="clear" w:color="auto" w:fill="auto"/>
            <w:hideMark/>
          </w:tcPr>
          <w:p w14:paraId="6211C1BA" w14:textId="77777777" w:rsidR="00C81349" w:rsidRPr="00C81349" w:rsidRDefault="00C81349" w:rsidP="00C81349">
            <w:pPr>
              <w:spacing w:after="0" w:line="240" w:lineRule="auto"/>
              <w:rPr>
                <w:rFonts w:ascii="Calibri" w:eastAsia="Times New Roman" w:hAnsi="Calibri" w:cs="Times New Roman"/>
                <w:color w:val="000000"/>
                <w:sz w:val="22"/>
              </w:rPr>
            </w:pPr>
          </w:p>
        </w:tc>
      </w:tr>
    </w:tbl>
    <w:p w14:paraId="40D3F1B6" w14:textId="77777777" w:rsidR="00C81349" w:rsidRDefault="00C81349" w:rsidP="007A11DE"/>
    <w:p w14:paraId="0922E2A7" w14:textId="7A4C5D88" w:rsidR="007A11DE" w:rsidRDefault="007A11DE" w:rsidP="007A11DE">
      <w:pPr>
        <w:sectPr w:rsidR="007A11DE" w:rsidSect="007A73AA">
          <w:headerReference w:type="default" r:id="rId33"/>
          <w:footerReference w:type="default" r:id="rId34"/>
          <w:type w:val="continuous"/>
          <w:pgSz w:w="12240" w:h="15840"/>
          <w:pgMar w:top="720" w:right="720" w:bottom="720" w:left="720" w:header="1440" w:footer="720" w:gutter="0"/>
          <w:cols w:space="720"/>
          <w:docGrid w:linePitch="360"/>
        </w:sectPr>
      </w:pPr>
    </w:p>
    <w:p w14:paraId="5B5A104F" w14:textId="77777777" w:rsidR="00C81349" w:rsidRDefault="00C81349">
      <w:pPr>
        <w:rPr>
          <w:rFonts w:ascii="Georgia" w:eastAsiaTheme="majorEastAsia" w:hAnsi="Georgia" w:cstheme="majorBidi"/>
          <w:b/>
          <w:bCs/>
          <w:color w:val="365F91" w:themeColor="accent1" w:themeShade="BF"/>
          <w:sz w:val="28"/>
          <w:szCs w:val="28"/>
          <w:lang w:bidi="en-US"/>
        </w:rPr>
      </w:pPr>
      <w:bookmarkStart w:id="166" w:name="_Appendix_E:_System"/>
      <w:bookmarkStart w:id="167" w:name="_Toc382474943"/>
      <w:bookmarkStart w:id="168" w:name="_Toc443052531"/>
      <w:bookmarkEnd w:id="166"/>
      <w:r>
        <w:rPr>
          <w:lang w:bidi="en-US"/>
        </w:rPr>
        <w:lastRenderedPageBreak/>
        <w:br w:type="page"/>
      </w:r>
    </w:p>
    <w:p w14:paraId="1FB9BD6C" w14:textId="63D667F9" w:rsidR="007A11DE" w:rsidRPr="00820A94" w:rsidRDefault="007A11DE" w:rsidP="0081420E">
      <w:pPr>
        <w:pStyle w:val="Heading1"/>
        <w:rPr>
          <w:lang w:bidi="en-US"/>
        </w:rPr>
      </w:pPr>
      <w:bookmarkStart w:id="169" w:name="_Appendix_E:_System_1"/>
      <w:bookmarkStart w:id="170" w:name="_Toc443556376"/>
      <w:bookmarkEnd w:id="169"/>
      <w:r w:rsidRPr="00BF461E">
        <w:rPr>
          <w:lang w:bidi="en-US"/>
        </w:rPr>
        <w:lastRenderedPageBreak/>
        <w:t xml:space="preserve">Appendix </w:t>
      </w:r>
      <w:r>
        <w:rPr>
          <w:lang w:bidi="en-US"/>
        </w:rPr>
        <w:t>E</w:t>
      </w:r>
      <w:r w:rsidRPr="00BF461E">
        <w:rPr>
          <w:lang w:bidi="en-US"/>
        </w:rPr>
        <w:t>: System Usability</w:t>
      </w:r>
      <w:bookmarkEnd w:id="167"/>
      <w:r w:rsidR="00721E83">
        <w:rPr>
          <w:lang w:bidi="en-US"/>
        </w:rPr>
        <w:t xml:space="preserve"> Scale</w:t>
      </w:r>
      <w:bookmarkEnd w:id="170"/>
      <w:r w:rsidRPr="00BF461E">
        <w:rPr>
          <w:rFonts w:ascii="Calibri" w:eastAsia="Times New Roman" w:hAnsi="Calibri" w:cs="Georgia"/>
          <w:color w:val="FFFFFF"/>
          <w:sz w:val="18"/>
          <w:szCs w:val="18"/>
          <w:lang w:bidi="en-US"/>
        </w:rPr>
        <w:t xml:space="preserve"> </w:t>
      </w:r>
      <w:bookmarkEnd w:id="168"/>
    </w:p>
    <w:p w14:paraId="33A498C0" w14:textId="77777777" w:rsidR="007A11DE" w:rsidRPr="0081420E" w:rsidRDefault="007A11DE" w:rsidP="0081420E">
      <w:pPr>
        <w:pStyle w:val="Heading3"/>
        <w:rPr>
          <w:b w:val="0"/>
          <w:bCs w:val="0"/>
        </w:rPr>
      </w:pPr>
      <w:bookmarkStart w:id="171" w:name="_Toc443052532"/>
      <w:bookmarkStart w:id="172" w:name="_Toc443556377"/>
      <w:r w:rsidRPr="0081420E">
        <w:rPr>
          <w:b w:val="0"/>
        </w:rPr>
        <w:t xml:space="preserve">System </w:t>
      </w:r>
      <w:r w:rsidRPr="0081420E">
        <w:rPr>
          <w:rStyle w:val="Heading3Char"/>
        </w:rPr>
        <w:t>Usability</w:t>
      </w:r>
      <w:r w:rsidRPr="0081420E">
        <w:rPr>
          <w:b w:val="0"/>
        </w:rPr>
        <w:t xml:space="preserve"> Scale</w:t>
      </w:r>
      <w:bookmarkEnd w:id="171"/>
      <w:bookmarkEnd w:id="172"/>
    </w:p>
    <w:p w14:paraId="4C84C049" w14:textId="77777777" w:rsidR="007A11DE" w:rsidRPr="00ED0AE6" w:rsidRDefault="007A11DE" w:rsidP="007A11DE">
      <w:pPr>
        <w:autoSpaceDE w:val="0"/>
        <w:autoSpaceDN w:val="0"/>
        <w:adjustRightInd w:val="0"/>
        <w:spacing w:after="0"/>
        <w:rPr>
          <w:rFonts w:ascii="Calibri" w:hAnsi="Calibri" w:cs="Calibri"/>
        </w:rPr>
      </w:pPr>
      <w:r w:rsidRPr="00ED0AE6">
        <w:rPr>
          <w:rFonts w:ascii="Calibri" w:hAnsi="Calibri" w:cs="Calibri"/>
        </w:rPr>
        <w:t>© Digital Equipment Corporation, 1986.</w:t>
      </w:r>
    </w:p>
    <w:tbl>
      <w:tblPr>
        <w:tblW w:w="0" w:type="auto"/>
        <w:tblBorders>
          <w:top w:val="single" w:sz="8" w:space="0" w:color="FFFFFF"/>
          <w:left w:val="single" w:sz="8" w:space="0" w:color="FFFFFF"/>
          <w:bottom w:val="single" w:sz="8" w:space="0" w:color="FFFFFF"/>
          <w:right w:val="single" w:sz="6" w:space="0" w:color="FFFFFF"/>
        </w:tblBorders>
        <w:tblLayout w:type="fixed"/>
        <w:tblLook w:val="0000" w:firstRow="0" w:lastRow="0" w:firstColumn="0" w:lastColumn="0" w:noHBand="0" w:noVBand="0"/>
      </w:tblPr>
      <w:tblGrid>
        <w:gridCol w:w="4968"/>
        <w:gridCol w:w="1209"/>
        <w:gridCol w:w="1210"/>
        <w:gridCol w:w="1209"/>
        <w:gridCol w:w="1210"/>
        <w:gridCol w:w="1210"/>
      </w:tblGrid>
      <w:tr w:rsidR="007A11DE" w:rsidRPr="0040680B" w14:paraId="69D262B5" w14:textId="77777777" w:rsidTr="006A1221">
        <w:trPr>
          <w:trHeight w:val="763"/>
        </w:trPr>
        <w:tc>
          <w:tcPr>
            <w:tcW w:w="4968" w:type="dxa"/>
            <w:tcBorders>
              <w:top w:val="single" w:sz="8" w:space="0" w:color="FFFFFF"/>
              <w:bottom w:val="single" w:sz="6" w:space="0" w:color="FFFFFF"/>
              <w:right w:val="single" w:sz="6" w:space="0" w:color="FFFFFF"/>
            </w:tcBorders>
            <w:vAlign w:val="bottom"/>
          </w:tcPr>
          <w:p w14:paraId="1BD195C0" w14:textId="77777777" w:rsidR="007A11DE" w:rsidRPr="0040680B" w:rsidRDefault="007A11DE" w:rsidP="006A1221">
            <w:pPr>
              <w:autoSpaceDE w:val="0"/>
              <w:autoSpaceDN w:val="0"/>
              <w:adjustRightInd w:val="0"/>
              <w:rPr>
                <w:rFonts w:cs="Calibri"/>
                <w:szCs w:val="24"/>
              </w:rPr>
            </w:pPr>
          </w:p>
        </w:tc>
        <w:tc>
          <w:tcPr>
            <w:tcW w:w="1209" w:type="dxa"/>
            <w:tcBorders>
              <w:top w:val="single" w:sz="8" w:space="0" w:color="FFFFFF"/>
              <w:left w:val="single" w:sz="6" w:space="0" w:color="FFFFFF"/>
              <w:bottom w:val="single" w:sz="6" w:space="0" w:color="FFFFFF"/>
              <w:right w:val="single" w:sz="6" w:space="0" w:color="FFFFFF"/>
            </w:tcBorders>
            <w:vAlign w:val="bottom"/>
          </w:tcPr>
          <w:p w14:paraId="526AA96F" w14:textId="77777777" w:rsidR="007A11DE" w:rsidRPr="0040680B" w:rsidRDefault="007A11DE" w:rsidP="006A1221">
            <w:pPr>
              <w:autoSpaceDE w:val="0"/>
              <w:autoSpaceDN w:val="0"/>
              <w:adjustRightInd w:val="0"/>
              <w:jc w:val="center"/>
              <w:rPr>
                <w:rFonts w:cs="Calibri"/>
                <w:szCs w:val="24"/>
              </w:rPr>
            </w:pPr>
            <w:r w:rsidRPr="0040680B">
              <w:rPr>
                <w:rFonts w:cs="Calibri"/>
                <w:szCs w:val="24"/>
              </w:rPr>
              <w:t>Strongly Disagree</w:t>
            </w:r>
          </w:p>
        </w:tc>
        <w:tc>
          <w:tcPr>
            <w:tcW w:w="1210" w:type="dxa"/>
            <w:tcBorders>
              <w:top w:val="single" w:sz="8" w:space="0" w:color="FFFFFF"/>
              <w:left w:val="single" w:sz="6" w:space="0" w:color="FFFFFF"/>
              <w:bottom w:val="single" w:sz="6" w:space="0" w:color="FFFFFF"/>
              <w:right w:val="single" w:sz="6" w:space="0" w:color="FFFFFF"/>
            </w:tcBorders>
            <w:vAlign w:val="bottom"/>
          </w:tcPr>
          <w:p w14:paraId="60F2FA7D" w14:textId="77777777" w:rsidR="007A11DE" w:rsidRPr="0040680B" w:rsidRDefault="007A11DE" w:rsidP="006A1221">
            <w:pPr>
              <w:autoSpaceDE w:val="0"/>
              <w:autoSpaceDN w:val="0"/>
              <w:adjustRightInd w:val="0"/>
              <w:jc w:val="center"/>
              <w:rPr>
                <w:rFonts w:cs="Calibri"/>
                <w:szCs w:val="24"/>
              </w:rPr>
            </w:pPr>
          </w:p>
        </w:tc>
        <w:tc>
          <w:tcPr>
            <w:tcW w:w="1209" w:type="dxa"/>
            <w:tcBorders>
              <w:top w:val="single" w:sz="8" w:space="0" w:color="FFFFFF"/>
              <w:left w:val="single" w:sz="6" w:space="0" w:color="FFFFFF"/>
              <w:bottom w:val="single" w:sz="6" w:space="0" w:color="FFFFFF"/>
              <w:right w:val="single" w:sz="6" w:space="0" w:color="FFFFFF"/>
            </w:tcBorders>
            <w:vAlign w:val="bottom"/>
          </w:tcPr>
          <w:p w14:paraId="64806E37" w14:textId="77777777" w:rsidR="007A11DE" w:rsidRPr="0040680B" w:rsidRDefault="007A11DE" w:rsidP="006A1221">
            <w:pPr>
              <w:autoSpaceDE w:val="0"/>
              <w:autoSpaceDN w:val="0"/>
              <w:adjustRightInd w:val="0"/>
              <w:jc w:val="center"/>
              <w:rPr>
                <w:rFonts w:cs="Calibri"/>
                <w:szCs w:val="24"/>
              </w:rPr>
            </w:pPr>
            <w:r w:rsidRPr="0040680B">
              <w:rPr>
                <w:rFonts w:cs="Calibri"/>
                <w:szCs w:val="24"/>
              </w:rPr>
              <w:t>Neutral</w:t>
            </w:r>
          </w:p>
        </w:tc>
        <w:tc>
          <w:tcPr>
            <w:tcW w:w="1210" w:type="dxa"/>
            <w:tcBorders>
              <w:top w:val="single" w:sz="8" w:space="0" w:color="FFFFFF"/>
              <w:left w:val="single" w:sz="6" w:space="0" w:color="FFFFFF"/>
              <w:bottom w:val="single" w:sz="6" w:space="0" w:color="FFFFFF"/>
              <w:right w:val="single" w:sz="6" w:space="0" w:color="FFFFFF"/>
            </w:tcBorders>
            <w:vAlign w:val="bottom"/>
          </w:tcPr>
          <w:p w14:paraId="2E1127E5" w14:textId="77777777" w:rsidR="007A11DE" w:rsidRPr="0040680B" w:rsidRDefault="007A11DE" w:rsidP="006A1221">
            <w:pPr>
              <w:autoSpaceDE w:val="0"/>
              <w:autoSpaceDN w:val="0"/>
              <w:adjustRightInd w:val="0"/>
              <w:jc w:val="center"/>
              <w:rPr>
                <w:rFonts w:cs="Calibri"/>
                <w:szCs w:val="24"/>
              </w:rPr>
            </w:pPr>
          </w:p>
        </w:tc>
        <w:tc>
          <w:tcPr>
            <w:tcW w:w="1210" w:type="dxa"/>
            <w:tcBorders>
              <w:top w:val="single" w:sz="8" w:space="0" w:color="FFFFFF"/>
              <w:left w:val="single" w:sz="6" w:space="0" w:color="FFFFFF"/>
              <w:bottom w:val="single" w:sz="6" w:space="0" w:color="FFFFFF"/>
              <w:right w:val="single" w:sz="8" w:space="0" w:color="FFFFFF"/>
            </w:tcBorders>
            <w:vAlign w:val="bottom"/>
          </w:tcPr>
          <w:p w14:paraId="633455F4" w14:textId="77777777" w:rsidR="007A11DE" w:rsidRPr="0040680B" w:rsidRDefault="007A11DE" w:rsidP="006A1221">
            <w:pPr>
              <w:autoSpaceDE w:val="0"/>
              <w:autoSpaceDN w:val="0"/>
              <w:adjustRightInd w:val="0"/>
              <w:jc w:val="center"/>
              <w:rPr>
                <w:rFonts w:cs="Calibri"/>
                <w:szCs w:val="24"/>
              </w:rPr>
            </w:pPr>
            <w:r w:rsidRPr="0040680B">
              <w:rPr>
                <w:rFonts w:cs="Calibri"/>
                <w:szCs w:val="24"/>
              </w:rPr>
              <w:t>Strongly Agree</w:t>
            </w:r>
          </w:p>
        </w:tc>
      </w:tr>
      <w:tr w:rsidR="007A11DE" w:rsidRPr="0040680B" w14:paraId="498F5A23" w14:textId="77777777" w:rsidTr="006A1221">
        <w:tc>
          <w:tcPr>
            <w:tcW w:w="4968" w:type="dxa"/>
            <w:tcBorders>
              <w:top w:val="single" w:sz="6" w:space="0" w:color="FFFFFF"/>
              <w:bottom w:val="single" w:sz="6" w:space="0" w:color="FFFFFF"/>
              <w:right w:val="single" w:sz="6" w:space="0" w:color="FFFFFF"/>
            </w:tcBorders>
          </w:tcPr>
          <w:p w14:paraId="47219744"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0083BE"/>
            <w:vAlign w:val="bottom"/>
          </w:tcPr>
          <w:p w14:paraId="6EB4D98D" w14:textId="77777777" w:rsidR="007A11DE" w:rsidRPr="0040680B" w:rsidRDefault="007A11DE" w:rsidP="006A1221">
            <w:pPr>
              <w:autoSpaceDE w:val="0"/>
              <w:autoSpaceDN w:val="0"/>
              <w:adjustRightInd w:val="0"/>
              <w:jc w:val="center"/>
              <w:rPr>
                <w:rFonts w:cs="Calibri"/>
                <w:b/>
                <w:bCs/>
                <w:color w:val="FFFFFF"/>
                <w:szCs w:val="24"/>
              </w:rPr>
            </w:pPr>
            <w:r w:rsidRPr="0040680B">
              <w:rPr>
                <w:rFonts w:cs="Calibri"/>
                <w:b/>
                <w:bCs/>
                <w:color w:val="FFFFFF"/>
                <w:szCs w:val="24"/>
              </w:rPr>
              <w:t>1</w:t>
            </w:r>
          </w:p>
        </w:tc>
        <w:tc>
          <w:tcPr>
            <w:tcW w:w="1210" w:type="dxa"/>
            <w:tcBorders>
              <w:top w:val="single" w:sz="6" w:space="0" w:color="FFFFFF"/>
              <w:left w:val="single" w:sz="6" w:space="0" w:color="FFFFFF"/>
              <w:bottom w:val="single" w:sz="6" w:space="0" w:color="FFFFFF"/>
              <w:right w:val="single" w:sz="6" w:space="0" w:color="FFFFFF"/>
            </w:tcBorders>
            <w:shd w:val="clear" w:color="auto" w:fill="0083BE"/>
            <w:vAlign w:val="bottom"/>
          </w:tcPr>
          <w:p w14:paraId="2B0AEBDD" w14:textId="77777777" w:rsidR="007A11DE" w:rsidRPr="0040680B" w:rsidRDefault="007A11DE" w:rsidP="006A1221">
            <w:pPr>
              <w:autoSpaceDE w:val="0"/>
              <w:autoSpaceDN w:val="0"/>
              <w:adjustRightInd w:val="0"/>
              <w:jc w:val="center"/>
              <w:rPr>
                <w:rFonts w:cs="Calibri"/>
                <w:b/>
                <w:bCs/>
                <w:color w:val="FFFFFF"/>
                <w:szCs w:val="24"/>
              </w:rPr>
            </w:pPr>
            <w:r w:rsidRPr="0040680B">
              <w:rPr>
                <w:rFonts w:cs="Calibri"/>
                <w:b/>
                <w:bCs/>
                <w:color w:val="FFFFFF"/>
                <w:szCs w:val="24"/>
              </w:rPr>
              <w:t>2</w:t>
            </w:r>
          </w:p>
        </w:tc>
        <w:tc>
          <w:tcPr>
            <w:tcW w:w="1209" w:type="dxa"/>
            <w:tcBorders>
              <w:top w:val="single" w:sz="6" w:space="0" w:color="FFFFFF"/>
              <w:left w:val="single" w:sz="6" w:space="0" w:color="FFFFFF"/>
              <w:bottom w:val="single" w:sz="6" w:space="0" w:color="FFFFFF"/>
              <w:right w:val="single" w:sz="6" w:space="0" w:color="FFFFFF"/>
            </w:tcBorders>
            <w:shd w:val="clear" w:color="auto" w:fill="0083BE"/>
            <w:vAlign w:val="bottom"/>
          </w:tcPr>
          <w:p w14:paraId="5D0737A7" w14:textId="77777777" w:rsidR="007A11DE" w:rsidRPr="0040680B" w:rsidRDefault="007A11DE" w:rsidP="006A1221">
            <w:pPr>
              <w:autoSpaceDE w:val="0"/>
              <w:autoSpaceDN w:val="0"/>
              <w:adjustRightInd w:val="0"/>
              <w:jc w:val="center"/>
              <w:rPr>
                <w:rFonts w:cs="Calibri"/>
                <w:b/>
                <w:bCs/>
                <w:color w:val="FFFFFF"/>
                <w:szCs w:val="24"/>
              </w:rPr>
            </w:pPr>
            <w:r w:rsidRPr="0040680B">
              <w:rPr>
                <w:rFonts w:cs="Calibri"/>
                <w:b/>
                <w:bCs/>
                <w:color w:val="FFFFFF"/>
                <w:szCs w:val="24"/>
              </w:rPr>
              <w:t>3</w:t>
            </w:r>
          </w:p>
        </w:tc>
        <w:tc>
          <w:tcPr>
            <w:tcW w:w="1210" w:type="dxa"/>
            <w:tcBorders>
              <w:top w:val="single" w:sz="6" w:space="0" w:color="FFFFFF"/>
              <w:left w:val="single" w:sz="6" w:space="0" w:color="FFFFFF"/>
              <w:bottom w:val="single" w:sz="6" w:space="0" w:color="FFFFFF"/>
              <w:right w:val="single" w:sz="6" w:space="0" w:color="FFFFFF"/>
            </w:tcBorders>
            <w:shd w:val="clear" w:color="auto" w:fill="0083BE"/>
            <w:vAlign w:val="bottom"/>
          </w:tcPr>
          <w:p w14:paraId="78EEEE9C" w14:textId="77777777" w:rsidR="007A11DE" w:rsidRPr="0040680B" w:rsidRDefault="007A11DE" w:rsidP="006A1221">
            <w:pPr>
              <w:autoSpaceDE w:val="0"/>
              <w:autoSpaceDN w:val="0"/>
              <w:adjustRightInd w:val="0"/>
              <w:jc w:val="center"/>
              <w:rPr>
                <w:rFonts w:cs="Calibri"/>
                <w:b/>
                <w:bCs/>
                <w:color w:val="FFFFFF"/>
                <w:szCs w:val="24"/>
              </w:rPr>
            </w:pPr>
            <w:r w:rsidRPr="0040680B">
              <w:rPr>
                <w:rFonts w:cs="Calibri"/>
                <w:b/>
                <w:bCs/>
                <w:color w:val="FFFFFF"/>
                <w:szCs w:val="24"/>
              </w:rPr>
              <w:t>4</w:t>
            </w:r>
          </w:p>
        </w:tc>
        <w:tc>
          <w:tcPr>
            <w:tcW w:w="1210" w:type="dxa"/>
            <w:tcBorders>
              <w:top w:val="single" w:sz="6" w:space="0" w:color="FFFFFF"/>
              <w:left w:val="single" w:sz="6" w:space="0" w:color="FFFFFF"/>
              <w:bottom w:val="single" w:sz="6" w:space="0" w:color="FFFFFF"/>
              <w:right w:val="single" w:sz="8" w:space="0" w:color="FFFFFF"/>
            </w:tcBorders>
            <w:shd w:val="clear" w:color="auto" w:fill="0083BE"/>
            <w:vAlign w:val="bottom"/>
          </w:tcPr>
          <w:p w14:paraId="0144DAED" w14:textId="77777777" w:rsidR="007A11DE" w:rsidRPr="0040680B" w:rsidRDefault="007A11DE" w:rsidP="006A1221">
            <w:pPr>
              <w:autoSpaceDE w:val="0"/>
              <w:autoSpaceDN w:val="0"/>
              <w:adjustRightInd w:val="0"/>
              <w:jc w:val="center"/>
              <w:rPr>
                <w:rFonts w:cs="Calibri"/>
                <w:b/>
                <w:bCs/>
                <w:color w:val="FFFFFF"/>
                <w:szCs w:val="24"/>
              </w:rPr>
            </w:pPr>
            <w:r w:rsidRPr="0040680B">
              <w:rPr>
                <w:rFonts w:cs="Calibri"/>
                <w:b/>
                <w:bCs/>
                <w:color w:val="FFFFFF"/>
                <w:szCs w:val="24"/>
              </w:rPr>
              <w:t>5</w:t>
            </w:r>
          </w:p>
        </w:tc>
      </w:tr>
      <w:tr w:rsidR="007A11DE" w:rsidRPr="0040680B" w14:paraId="574909FD" w14:textId="77777777" w:rsidTr="006A1221">
        <w:tc>
          <w:tcPr>
            <w:tcW w:w="4968" w:type="dxa"/>
            <w:tcBorders>
              <w:top w:val="single" w:sz="6" w:space="0" w:color="FFFFFF"/>
              <w:bottom w:val="single" w:sz="6" w:space="0" w:color="FFFFFF"/>
              <w:right w:val="single" w:sz="6" w:space="0" w:color="FFFFFF"/>
            </w:tcBorders>
            <w:shd w:val="clear" w:color="auto" w:fill="DCDDDE"/>
          </w:tcPr>
          <w:p w14:paraId="1B81D8B8" w14:textId="4952DC98"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1.</w:t>
            </w:r>
            <w:r w:rsidRPr="0040680B">
              <w:rPr>
                <w:rFonts w:cs="Calibri"/>
                <w:szCs w:val="24"/>
              </w:rPr>
              <w:tab/>
              <w:t>I think that I would like to use this application frequently</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5F63CE47"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12ED65EB"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386B9FF8"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13E4BE65"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14:paraId="4968DF3D" w14:textId="77777777" w:rsidR="007A11DE" w:rsidRPr="0040680B" w:rsidRDefault="007A11DE" w:rsidP="006A1221">
            <w:pPr>
              <w:autoSpaceDE w:val="0"/>
              <w:autoSpaceDN w:val="0"/>
              <w:adjustRightInd w:val="0"/>
              <w:rPr>
                <w:rFonts w:cs="Calibri"/>
                <w:szCs w:val="24"/>
              </w:rPr>
            </w:pPr>
          </w:p>
        </w:tc>
      </w:tr>
      <w:tr w:rsidR="007A11DE" w:rsidRPr="0040680B" w14:paraId="27DE9AF1" w14:textId="77777777" w:rsidTr="006A1221">
        <w:trPr>
          <w:trHeight w:val="615"/>
        </w:trPr>
        <w:tc>
          <w:tcPr>
            <w:tcW w:w="4968" w:type="dxa"/>
            <w:tcBorders>
              <w:top w:val="single" w:sz="6" w:space="0" w:color="FFFFFF"/>
              <w:bottom w:val="single" w:sz="6" w:space="0" w:color="FFFFFF"/>
              <w:right w:val="single" w:sz="6" w:space="0" w:color="FFFFFF"/>
            </w:tcBorders>
            <w:shd w:val="clear" w:color="auto" w:fill="auto"/>
          </w:tcPr>
          <w:p w14:paraId="28111F28" w14:textId="0AE59049"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2.</w:t>
            </w:r>
            <w:r w:rsidRPr="0040680B">
              <w:rPr>
                <w:rFonts w:cs="Calibri"/>
                <w:szCs w:val="24"/>
              </w:rPr>
              <w:tab/>
              <w:t>I found the ap</w:t>
            </w:r>
            <w:r>
              <w:rPr>
                <w:rFonts w:cs="Calibri"/>
                <w:szCs w:val="24"/>
              </w:rPr>
              <w:t>plication unnecessarily complex</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33E4F8C1"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7227D8EE"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7DBA13F9"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669D3EDA"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14:paraId="398113BA" w14:textId="77777777" w:rsidR="007A11DE" w:rsidRPr="0040680B" w:rsidRDefault="007A11DE" w:rsidP="006A1221">
            <w:pPr>
              <w:autoSpaceDE w:val="0"/>
              <w:autoSpaceDN w:val="0"/>
              <w:adjustRightInd w:val="0"/>
              <w:rPr>
                <w:rFonts w:cs="Calibri"/>
                <w:szCs w:val="24"/>
              </w:rPr>
            </w:pPr>
          </w:p>
        </w:tc>
      </w:tr>
      <w:tr w:rsidR="007A11DE" w:rsidRPr="0040680B" w14:paraId="4FB0211C" w14:textId="77777777" w:rsidTr="006A1221">
        <w:trPr>
          <w:trHeight w:val="462"/>
        </w:trPr>
        <w:tc>
          <w:tcPr>
            <w:tcW w:w="4968" w:type="dxa"/>
            <w:tcBorders>
              <w:top w:val="single" w:sz="6" w:space="0" w:color="FFFFFF"/>
              <w:bottom w:val="single" w:sz="6" w:space="0" w:color="FFFFFF"/>
              <w:right w:val="single" w:sz="6" w:space="0" w:color="FFFFFF"/>
            </w:tcBorders>
            <w:shd w:val="clear" w:color="auto" w:fill="DCDDDE"/>
          </w:tcPr>
          <w:p w14:paraId="21EAD742" w14:textId="23DCE490"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3.</w:t>
            </w:r>
            <w:r w:rsidRPr="0040680B">
              <w:rPr>
                <w:rFonts w:cs="Calibri"/>
                <w:szCs w:val="24"/>
              </w:rPr>
              <w:tab/>
              <w:t>I thought the application was easy to use</w:t>
            </w:r>
            <w:r w:rsidR="00381A61">
              <w:rPr>
                <w:rFonts w:cs="Calibri"/>
                <w:szCs w:val="24"/>
              </w:rPr>
              <w:t>.</w:t>
            </w:r>
          </w:p>
          <w:p w14:paraId="4950D24C" w14:textId="77777777" w:rsidR="007A11DE" w:rsidRPr="0040680B" w:rsidRDefault="007A11DE" w:rsidP="006A1221">
            <w:pPr>
              <w:autoSpaceDE w:val="0"/>
              <w:autoSpaceDN w:val="0"/>
              <w:adjustRightInd w:val="0"/>
              <w:ind w:left="36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3CA086D9"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7562197B"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4F787E0A"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5C88374C"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14:paraId="70BE4D80" w14:textId="77777777" w:rsidR="007A11DE" w:rsidRPr="0040680B" w:rsidRDefault="007A11DE" w:rsidP="006A1221">
            <w:pPr>
              <w:autoSpaceDE w:val="0"/>
              <w:autoSpaceDN w:val="0"/>
              <w:adjustRightInd w:val="0"/>
              <w:rPr>
                <w:rFonts w:cs="Calibri"/>
                <w:szCs w:val="24"/>
              </w:rPr>
            </w:pPr>
          </w:p>
        </w:tc>
      </w:tr>
      <w:tr w:rsidR="007A11DE" w:rsidRPr="0040680B" w14:paraId="1B5829F7" w14:textId="77777777" w:rsidTr="006A1221">
        <w:tc>
          <w:tcPr>
            <w:tcW w:w="4968" w:type="dxa"/>
            <w:tcBorders>
              <w:top w:val="single" w:sz="6" w:space="0" w:color="FFFFFF"/>
              <w:bottom w:val="single" w:sz="6" w:space="0" w:color="FFFFFF"/>
              <w:right w:val="single" w:sz="6" w:space="0" w:color="FFFFFF"/>
            </w:tcBorders>
            <w:shd w:val="clear" w:color="auto" w:fill="auto"/>
          </w:tcPr>
          <w:p w14:paraId="32F30185" w14:textId="6C3929F3"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4.</w:t>
            </w:r>
            <w:r w:rsidRPr="0040680B">
              <w:rPr>
                <w:rFonts w:cs="Calibri"/>
                <w:szCs w:val="24"/>
              </w:rPr>
              <w:tab/>
              <w:t>I think that I would need the support of a technical person to be able to use this application</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2F8E16B2"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79097A29"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7BA06C61"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546ABE3F"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14:paraId="1E115E37" w14:textId="77777777" w:rsidR="007A11DE" w:rsidRPr="0040680B" w:rsidRDefault="007A11DE" w:rsidP="006A1221">
            <w:pPr>
              <w:autoSpaceDE w:val="0"/>
              <w:autoSpaceDN w:val="0"/>
              <w:adjustRightInd w:val="0"/>
              <w:rPr>
                <w:rFonts w:cs="Calibri"/>
                <w:szCs w:val="24"/>
              </w:rPr>
            </w:pPr>
          </w:p>
        </w:tc>
      </w:tr>
      <w:tr w:rsidR="007A11DE" w:rsidRPr="0040680B" w14:paraId="2B09ECE2" w14:textId="77777777" w:rsidTr="006A1221">
        <w:trPr>
          <w:trHeight w:val="705"/>
        </w:trPr>
        <w:tc>
          <w:tcPr>
            <w:tcW w:w="4968" w:type="dxa"/>
            <w:tcBorders>
              <w:top w:val="single" w:sz="6" w:space="0" w:color="FFFFFF"/>
              <w:bottom w:val="single" w:sz="6" w:space="0" w:color="FFFFFF"/>
              <w:right w:val="single" w:sz="6" w:space="0" w:color="FFFFFF"/>
            </w:tcBorders>
            <w:shd w:val="clear" w:color="auto" w:fill="DCDDDE"/>
          </w:tcPr>
          <w:p w14:paraId="204EB53C" w14:textId="77777777"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5.</w:t>
            </w:r>
            <w:r w:rsidRPr="0040680B">
              <w:rPr>
                <w:rFonts w:cs="Calibri"/>
                <w:szCs w:val="24"/>
              </w:rPr>
              <w:tab/>
              <w:t>I found the various functions in this application were well integrated</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068B83BC"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31497AF8"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6AFF545B"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60542636"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14:paraId="174AC8E6" w14:textId="77777777" w:rsidR="007A11DE" w:rsidRPr="0040680B" w:rsidRDefault="007A11DE" w:rsidP="006A1221">
            <w:pPr>
              <w:autoSpaceDE w:val="0"/>
              <w:autoSpaceDN w:val="0"/>
              <w:adjustRightInd w:val="0"/>
              <w:rPr>
                <w:rFonts w:cs="Calibri"/>
                <w:szCs w:val="24"/>
              </w:rPr>
            </w:pPr>
          </w:p>
        </w:tc>
      </w:tr>
      <w:tr w:rsidR="007A11DE" w:rsidRPr="0040680B" w14:paraId="5DFDFFAE" w14:textId="77777777" w:rsidTr="006A1221">
        <w:tc>
          <w:tcPr>
            <w:tcW w:w="4968" w:type="dxa"/>
            <w:tcBorders>
              <w:top w:val="single" w:sz="6" w:space="0" w:color="FFFFFF"/>
              <w:bottom w:val="single" w:sz="6" w:space="0" w:color="FFFFFF"/>
              <w:right w:val="single" w:sz="6" w:space="0" w:color="FFFFFF"/>
            </w:tcBorders>
            <w:shd w:val="clear" w:color="auto" w:fill="auto"/>
          </w:tcPr>
          <w:p w14:paraId="36D15EF6" w14:textId="680B2D9C"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6.</w:t>
            </w:r>
            <w:r w:rsidRPr="0040680B">
              <w:rPr>
                <w:rFonts w:cs="Calibri"/>
                <w:szCs w:val="24"/>
              </w:rPr>
              <w:tab/>
              <w:t>I thought there was too much inconsistency in this application</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1934DA70"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1BACB0B7"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4B040E88"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75AE5E21"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14:paraId="3D5E1951" w14:textId="77777777" w:rsidR="007A11DE" w:rsidRPr="0040680B" w:rsidRDefault="007A11DE" w:rsidP="006A1221">
            <w:pPr>
              <w:autoSpaceDE w:val="0"/>
              <w:autoSpaceDN w:val="0"/>
              <w:adjustRightInd w:val="0"/>
              <w:rPr>
                <w:rFonts w:cs="Calibri"/>
                <w:szCs w:val="24"/>
              </w:rPr>
            </w:pPr>
          </w:p>
        </w:tc>
      </w:tr>
      <w:tr w:rsidR="007A11DE" w:rsidRPr="0040680B" w14:paraId="4CDEDB5E" w14:textId="77777777" w:rsidTr="006A1221">
        <w:tc>
          <w:tcPr>
            <w:tcW w:w="4968" w:type="dxa"/>
            <w:tcBorders>
              <w:top w:val="single" w:sz="6" w:space="0" w:color="FFFFFF"/>
              <w:bottom w:val="single" w:sz="6" w:space="0" w:color="FFFFFF"/>
              <w:right w:val="single" w:sz="6" w:space="0" w:color="FFFFFF"/>
            </w:tcBorders>
            <w:shd w:val="clear" w:color="auto" w:fill="DCDDDE"/>
          </w:tcPr>
          <w:p w14:paraId="7446AC72" w14:textId="0FE1ADE4"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7.</w:t>
            </w:r>
            <w:r w:rsidRPr="0040680B">
              <w:rPr>
                <w:rFonts w:cs="Calibri"/>
                <w:szCs w:val="24"/>
              </w:rPr>
              <w:tab/>
              <w:t>I would imagine that most people would learn to use this application very quickly</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56528361"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368704B8"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74CCD092"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706A670C"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14:paraId="3D003ADC" w14:textId="77777777" w:rsidR="007A11DE" w:rsidRPr="0040680B" w:rsidRDefault="007A11DE" w:rsidP="006A1221">
            <w:pPr>
              <w:autoSpaceDE w:val="0"/>
              <w:autoSpaceDN w:val="0"/>
              <w:adjustRightInd w:val="0"/>
              <w:rPr>
                <w:rFonts w:cs="Calibri"/>
                <w:szCs w:val="24"/>
              </w:rPr>
            </w:pPr>
          </w:p>
        </w:tc>
      </w:tr>
      <w:tr w:rsidR="007A11DE" w:rsidRPr="0040680B" w14:paraId="36266204" w14:textId="77777777" w:rsidTr="006A1221">
        <w:trPr>
          <w:trHeight w:val="462"/>
        </w:trPr>
        <w:tc>
          <w:tcPr>
            <w:tcW w:w="4968" w:type="dxa"/>
            <w:tcBorders>
              <w:top w:val="single" w:sz="6" w:space="0" w:color="FFFFFF"/>
              <w:bottom w:val="single" w:sz="6" w:space="0" w:color="FFFFFF"/>
              <w:right w:val="single" w:sz="6" w:space="0" w:color="FFFFFF"/>
            </w:tcBorders>
            <w:shd w:val="clear" w:color="auto" w:fill="auto"/>
          </w:tcPr>
          <w:p w14:paraId="1C929000" w14:textId="5FD8ACBD"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8.</w:t>
            </w:r>
            <w:r w:rsidRPr="0040680B">
              <w:rPr>
                <w:rFonts w:cs="Calibri"/>
                <w:szCs w:val="24"/>
              </w:rPr>
              <w:tab/>
              <w:t>I found the app</w:t>
            </w:r>
            <w:r>
              <w:rPr>
                <w:rFonts w:cs="Calibri"/>
                <w:szCs w:val="24"/>
              </w:rPr>
              <w:t>lication very cumbersome to use</w:t>
            </w:r>
            <w:r w:rsidR="00381A61">
              <w:rPr>
                <w:rFonts w:cs="Calibri"/>
                <w:szCs w:val="24"/>
              </w:rPr>
              <w:t>.</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3DAB043A"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64CDEFB2"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14:paraId="4B717C92"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14:paraId="5BC4BF02"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14:paraId="25E0A4FE" w14:textId="77777777" w:rsidR="007A11DE" w:rsidRPr="0040680B" w:rsidRDefault="007A11DE" w:rsidP="006A1221">
            <w:pPr>
              <w:autoSpaceDE w:val="0"/>
              <w:autoSpaceDN w:val="0"/>
              <w:adjustRightInd w:val="0"/>
              <w:rPr>
                <w:rFonts w:cs="Calibri"/>
                <w:szCs w:val="24"/>
              </w:rPr>
            </w:pPr>
          </w:p>
        </w:tc>
      </w:tr>
      <w:tr w:rsidR="007A11DE" w:rsidRPr="0040680B" w14:paraId="390E14B2" w14:textId="77777777" w:rsidTr="006A1221">
        <w:trPr>
          <w:trHeight w:val="597"/>
        </w:trPr>
        <w:tc>
          <w:tcPr>
            <w:tcW w:w="4968" w:type="dxa"/>
            <w:tcBorders>
              <w:top w:val="single" w:sz="6" w:space="0" w:color="FFFFFF"/>
              <w:bottom w:val="single" w:sz="6" w:space="0" w:color="FFFFFF"/>
              <w:right w:val="single" w:sz="6" w:space="0" w:color="FFFFFF"/>
            </w:tcBorders>
            <w:shd w:val="clear" w:color="auto" w:fill="DCDDDE"/>
          </w:tcPr>
          <w:p w14:paraId="798B00B3" w14:textId="1667AF3F"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9.</w:t>
            </w:r>
            <w:r w:rsidRPr="0040680B">
              <w:rPr>
                <w:rFonts w:cs="Calibri"/>
                <w:szCs w:val="24"/>
              </w:rPr>
              <w:tab/>
              <w:t>I felt very confident using the application</w:t>
            </w:r>
            <w:r w:rsidR="00381A61">
              <w:rPr>
                <w:rFonts w:cs="Calibri"/>
                <w:szCs w:val="24"/>
              </w:rPr>
              <w:t>.</w:t>
            </w:r>
          </w:p>
          <w:p w14:paraId="64A6DDA5" w14:textId="77777777" w:rsidR="007A11DE" w:rsidRPr="0040680B" w:rsidRDefault="007A11DE" w:rsidP="006A1221">
            <w:pPr>
              <w:autoSpaceDE w:val="0"/>
              <w:autoSpaceDN w:val="0"/>
              <w:adjustRightInd w:val="0"/>
              <w:ind w:left="36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7091DE47"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270933BE"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14:paraId="2712D3DF"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14:paraId="1856CF4E"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14:paraId="555BAD24" w14:textId="77777777" w:rsidR="007A11DE" w:rsidRPr="0040680B" w:rsidRDefault="007A11DE" w:rsidP="006A1221">
            <w:pPr>
              <w:autoSpaceDE w:val="0"/>
              <w:autoSpaceDN w:val="0"/>
              <w:adjustRightInd w:val="0"/>
              <w:rPr>
                <w:rFonts w:cs="Calibri"/>
                <w:szCs w:val="24"/>
              </w:rPr>
            </w:pPr>
          </w:p>
        </w:tc>
      </w:tr>
      <w:tr w:rsidR="007A11DE" w:rsidRPr="0040680B" w14:paraId="6EE59BEE" w14:textId="77777777" w:rsidTr="006A1221">
        <w:tc>
          <w:tcPr>
            <w:tcW w:w="4968" w:type="dxa"/>
            <w:tcBorders>
              <w:top w:val="single" w:sz="6" w:space="0" w:color="FFFFFF"/>
              <w:bottom w:val="single" w:sz="8" w:space="0" w:color="FFFFFF"/>
              <w:right w:val="single" w:sz="6" w:space="0" w:color="FFFFFF"/>
            </w:tcBorders>
            <w:shd w:val="clear" w:color="auto" w:fill="auto"/>
          </w:tcPr>
          <w:p w14:paraId="6C3CC99A" w14:textId="22BABC89" w:rsidR="007A11DE" w:rsidRPr="0040680B" w:rsidRDefault="007A11DE" w:rsidP="006A1221">
            <w:pPr>
              <w:autoSpaceDE w:val="0"/>
              <w:autoSpaceDN w:val="0"/>
              <w:adjustRightInd w:val="0"/>
              <w:spacing w:after="0" w:line="240" w:lineRule="auto"/>
              <w:ind w:left="360" w:hanging="360"/>
              <w:rPr>
                <w:rFonts w:cs="Calibri"/>
                <w:szCs w:val="24"/>
              </w:rPr>
            </w:pPr>
            <w:r w:rsidRPr="0040680B">
              <w:rPr>
                <w:rFonts w:cs="Calibri"/>
                <w:szCs w:val="24"/>
              </w:rPr>
              <w:t>10.</w:t>
            </w:r>
            <w:r w:rsidRPr="0040680B">
              <w:rPr>
                <w:rFonts w:cs="Calibri"/>
                <w:szCs w:val="24"/>
              </w:rPr>
              <w:tab/>
              <w:t>I needed to learn a lot of things before I could get going with this application</w:t>
            </w:r>
            <w:r w:rsidR="00381A61">
              <w:rPr>
                <w:rFonts w:cs="Calibri"/>
                <w:szCs w:val="24"/>
              </w:rPr>
              <w:t>.</w:t>
            </w:r>
          </w:p>
        </w:tc>
        <w:tc>
          <w:tcPr>
            <w:tcW w:w="1209" w:type="dxa"/>
            <w:tcBorders>
              <w:top w:val="single" w:sz="6" w:space="0" w:color="FFFFFF"/>
              <w:left w:val="single" w:sz="6" w:space="0" w:color="FFFFFF"/>
              <w:bottom w:val="single" w:sz="8" w:space="0" w:color="FFFFFF"/>
              <w:right w:val="single" w:sz="6" w:space="0" w:color="FFFFFF"/>
            </w:tcBorders>
            <w:shd w:val="clear" w:color="auto" w:fill="auto"/>
          </w:tcPr>
          <w:p w14:paraId="730F0A16"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6" w:space="0" w:color="FFFFFF"/>
            </w:tcBorders>
            <w:shd w:val="clear" w:color="auto" w:fill="auto"/>
          </w:tcPr>
          <w:p w14:paraId="2302D29F" w14:textId="77777777" w:rsidR="007A11DE" w:rsidRPr="0040680B" w:rsidRDefault="007A11DE" w:rsidP="006A1221">
            <w:pPr>
              <w:autoSpaceDE w:val="0"/>
              <w:autoSpaceDN w:val="0"/>
              <w:adjustRightInd w:val="0"/>
              <w:rPr>
                <w:rFonts w:cs="Calibri"/>
                <w:szCs w:val="24"/>
              </w:rPr>
            </w:pPr>
          </w:p>
        </w:tc>
        <w:tc>
          <w:tcPr>
            <w:tcW w:w="1209" w:type="dxa"/>
            <w:tcBorders>
              <w:top w:val="single" w:sz="6" w:space="0" w:color="FFFFFF"/>
              <w:left w:val="single" w:sz="6" w:space="0" w:color="FFFFFF"/>
              <w:bottom w:val="single" w:sz="8" w:space="0" w:color="FFFFFF"/>
              <w:right w:val="single" w:sz="6" w:space="0" w:color="FFFFFF"/>
            </w:tcBorders>
            <w:shd w:val="clear" w:color="auto" w:fill="auto"/>
          </w:tcPr>
          <w:p w14:paraId="3E56F581"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6" w:space="0" w:color="FFFFFF"/>
            </w:tcBorders>
            <w:shd w:val="clear" w:color="auto" w:fill="auto"/>
          </w:tcPr>
          <w:p w14:paraId="2915243D" w14:textId="77777777" w:rsidR="007A11DE" w:rsidRPr="0040680B" w:rsidRDefault="007A11DE" w:rsidP="006A1221">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8" w:space="0" w:color="FFFFFF"/>
            </w:tcBorders>
            <w:shd w:val="clear" w:color="auto" w:fill="auto"/>
          </w:tcPr>
          <w:p w14:paraId="2B1C11DA" w14:textId="77777777" w:rsidR="007A11DE" w:rsidRPr="0040680B" w:rsidRDefault="007A11DE" w:rsidP="006A1221">
            <w:pPr>
              <w:autoSpaceDE w:val="0"/>
              <w:autoSpaceDN w:val="0"/>
              <w:adjustRightInd w:val="0"/>
              <w:rPr>
                <w:rFonts w:cs="Calibri"/>
                <w:szCs w:val="24"/>
              </w:rPr>
            </w:pPr>
          </w:p>
        </w:tc>
      </w:tr>
    </w:tbl>
    <w:p w14:paraId="799BDB17" w14:textId="77777777" w:rsidR="007A11DE" w:rsidRDefault="007A11DE" w:rsidP="007A11DE"/>
    <w:tbl>
      <w:tblPr>
        <w:tblW w:w="4000" w:type="pct"/>
        <w:tblInd w:w="108" w:type="dxa"/>
        <w:tblLook w:val="04A0" w:firstRow="1" w:lastRow="0" w:firstColumn="1" w:lastColumn="0" w:noHBand="0" w:noVBand="1"/>
      </w:tblPr>
      <w:tblGrid>
        <w:gridCol w:w="2601"/>
        <w:gridCol w:w="1102"/>
        <w:gridCol w:w="3299"/>
        <w:gridCol w:w="3906"/>
      </w:tblGrid>
      <w:tr w:rsidR="00721E83" w:rsidRPr="00721E83" w14:paraId="533F5F35" w14:textId="77777777" w:rsidTr="0081420E">
        <w:trPr>
          <w:trHeight w:val="360"/>
        </w:trPr>
        <w:tc>
          <w:tcPr>
            <w:tcW w:w="7916" w:type="dxa"/>
            <w:gridSpan w:val="3"/>
            <w:tcBorders>
              <w:top w:val="nil"/>
              <w:left w:val="nil"/>
              <w:bottom w:val="nil"/>
              <w:right w:val="nil"/>
            </w:tcBorders>
            <w:shd w:val="clear" w:color="auto" w:fill="auto"/>
            <w:noWrap/>
            <w:hideMark/>
          </w:tcPr>
          <w:p w14:paraId="713FF118" w14:textId="4A49CDCA" w:rsidR="00721E83" w:rsidRPr="00721E83" w:rsidRDefault="00721E83" w:rsidP="00721E83">
            <w:pPr>
              <w:spacing w:after="0" w:line="240" w:lineRule="auto"/>
              <w:rPr>
                <w:rFonts w:ascii="Cambria" w:eastAsia="Times New Roman" w:hAnsi="Cambria" w:cs="Times New Roman"/>
                <w:b/>
                <w:bCs/>
                <w:color w:val="1F497D"/>
                <w:sz w:val="28"/>
                <w:szCs w:val="28"/>
              </w:rPr>
            </w:pPr>
            <w:r w:rsidRPr="00721E83">
              <w:rPr>
                <w:rFonts w:ascii="Cambria" w:eastAsia="Times New Roman" w:hAnsi="Cambria" w:cs="Times New Roman"/>
                <w:b/>
                <w:bCs/>
                <w:color w:val="1F497D"/>
                <w:sz w:val="28"/>
                <w:szCs w:val="28"/>
              </w:rPr>
              <w:t>SUS Score</w:t>
            </w:r>
            <w:ins w:id="173" w:author="Author">
              <w:r w:rsidR="00A16823">
                <w:rPr>
                  <w:rFonts w:ascii="Cambria" w:eastAsia="Times New Roman" w:hAnsi="Cambria" w:cs="Times New Roman"/>
                  <w:b/>
                  <w:bCs/>
                  <w:color w:val="1F497D"/>
                  <w:sz w:val="28"/>
                  <w:szCs w:val="28"/>
                </w:rPr>
                <w:t>s</w:t>
              </w:r>
            </w:ins>
            <w:r w:rsidRPr="00721E83">
              <w:rPr>
                <w:rFonts w:ascii="Cambria" w:eastAsia="Times New Roman" w:hAnsi="Cambria" w:cs="Times New Roman"/>
                <w:b/>
                <w:bCs/>
                <w:color w:val="1F497D"/>
                <w:sz w:val="28"/>
                <w:szCs w:val="28"/>
              </w:rPr>
              <w:t xml:space="preserve"> compared to MHV and Tech Usage</w:t>
            </w:r>
          </w:p>
        </w:tc>
        <w:tc>
          <w:tcPr>
            <w:tcW w:w="4436" w:type="dxa"/>
            <w:tcBorders>
              <w:top w:val="nil"/>
              <w:left w:val="nil"/>
              <w:bottom w:val="nil"/>
              <w:right w:val="nil"/>
            </w:tcBorders>
            <w:shd w:val="clear" w:color="auto" w:fill="auto"/>
            <w:noWrap/>
            <w:hideMark/>
          </w:tcPr>
          <w:p w14:paraId="3D11142A" w14:textId="77777777" w:rsidR="00721E83" w:rsidRPr="00721E83" w:rsidRDefault="00721E83" w:rsidP="00721E83">
            <w:pPr>
              <w:spacing w:after="0" w:line="240" w:lineRule="auto"/>
              <w:rPr>
                <w:rFonts w:ascii="Calibri" w:eastAsia="Times New Roman" w:hAnsi="Calibri" w:cs="Times New Roman"/>
                <w:color w:val="000000"/>
                <w:sz w:val="22"/>
              </w:rPr>
            </w:pPr>
          </w:p>
        </w:tc>
      </w:tr>
      <w:tr w:rsidR="00721E83" w:rsidRPr="00721E83" w14:paraId="73821D7F" w14:textId="77777777" w:rsidTr="0081420E">
        <w:trPr>
          <w:trHeight w:val="300"/>
        </w:trPr>
        <w:tc>
          <w:tcPr>
            <w:tcW w:w="2945" w:type="dxa"/>
            <w:tcBorders>
              <w:top w:val="nil"/>
              <w:left w:val="nil"/>
              <w:bottom w:val="nil"/>
              <w:right w:val="nil"/>
            </w:tcBorders>
            <w:shd w:val="clear" w:color="auto" w:fill="auto"/>
            <w:noWrap/>
            <w:hideMark/>
          </w:tcPr>
          <w:p w14:paraId="413446D3" w14:textId="77777777" w:rsidR="00721E83" w:rsidRPr="00721E83" w:rsidRDefault="00721E83" w:rsidP="00721E83">
            <w:pPr>
              <w:spacing w:after="0" w:line="240" w:lineRule="auto"/>
              <w:rPr>
                <w:rFonts w:ascii="Calibri" w:eastAsia="Times New Roman" w:hAnsi="Calibri" w:cs="Times New Roman"/>
                <w:color w:val="000000"/>
                <w:sz w:val="22"/>
              </w:rPr>
            </w:pPr>
          </w:p>
        </w:tc>
        <w:tc>
          <w:tcPr>
            <w:tcW w:w="1229" w:type="dxa"/>
            <w:tcBorders>
              <w:top w:val="nil"/>
              <w:left w:val="nil"/>
              <w:bottom w:val="nil"/>
              <w:right w:val="nil"/>
            </w:tcBorders>
            <w:shd w:val="clear" w:color="auto" w:fill="auto"/>
            <w:noWrap/>
            <w:hideMark/>
          </w:tcPr>
          <w:p w14:paraId="0D8DECF0" w14:textId="77777777" w:rsidR="00721E83" w:rsidRPr="00721E83" w:rsidRDefault="00721E83" w:rsidP="00721E83">
            <w:pPr>
              <w:spacing w:after="0" w:line="240" w:lineRule="auto"/>
              <w:rPr>
                <w:rFonts w:ascii="Calibri" w:eastAsia="Times New Roman" w:hAnsi="Calibri" w:cs="Times New Roman"/>
                <w:color w:val="000000"/>
                <w:sz w:val="22"/>
              </w:rPr>
            </w:pPr>
          </w:p>
        </w:tc>
        <w:tc>
          <w:tcPr>
            <w:tcW w:w="3742" w:type="dxa"/>
            <w:tcBorders>
              <w:top w:val="nil"/>
              <w:left w:val="nil"/>
              <w:bottom w:val="nil"/>
              <w:right w:val="nil"/>
            </w:tcBorders>
            <w:shd w:val="clear" w:color="auto" w:fill="auto"/>
            <w:noWrap/>
            <w:hideMark/>
          </w:tcPr>
          <w:p w14:paraId="18C77653" w14:textId="77777777" w:rsidR="00721E83" w:rsidRPr="00721E83" w:rsidRDefault="00721E83" w:rsidP="00721E83">
            <w:pPr>
              <w:spacing w:after="0" w:line="240" w:lineRule="auto"/>
              <w:rPr>
                <w:rFonts w:ascii="Calibri" w:eastAsia="Times New Roman" w:hAnsi="Calibri" w:cs="Times New Roman"/>
                <w:color w:val="000000"/>
                <w:sz w:val="22"/>
              </w:rPr>
            </w:pPr>
          </w:p>
        </w:tc>
        <w:tc>
          <w:tcPr>
            <w:tcW w:w="4436" w:type="dxa"/>
            <w:tcBorders>
              <w:top w:val="nil"/>
              <w:left w:val="nil"/>
              <w:bottom w:val="nil"/>
              <w:right w:val="nil"/>
            </w:tcBorders>
            <w:shd w:val="clear" w:color="auto" w:fill="auto"/>
            <w:noWrap/>
            <w:hideMark/>
          </w:tcPr>
          <w:p w14:paraId="37131E67" w14:textId="77777777" w:rsidR="00721E83" w:rsidRPr="00721E83" w:rsidRDefault="00721E83" w:rsidP="00721E83">
            <w:pPr>
              <w:spacing w:after="0" w:line="240" w:lineRule="auto"/>
              <w:rPr>
                <w:rFonts w:ascii="Calibri" w:eastAsia="Times New Roman" w:hAnsi="Calibri" w:cs="Times New Roman"/>
                <w:color w:val="000000"/>
                <w:sz w:val="22"/>
              </w:rPr>
            </w:pPr>
          </w:p>
        </w:tc>
      </w:tr>
      <w:tr w:rsidR="00721E83" w:rsidRPr="00721E83" w14:paraId="45128C7C" w14:textId="77777777" w:rsidTr="0081420E">
        <w:trPr>
          <w:trHeight w:val="600"/>
        </w:trPr>
        <w:tc>
          <w:tcPr>
            <w:tcW w:w="2945" w:type="dxa"/>
            <w:tcBorders>
              <w:top w:val="single" w:sz="4" w:space="0" w:color="95B3D7"/>
              <w:left w:val="single" w:sz="4" w:space="0" w:color="95B3D7"/>
              <w:bottom w:val="single" w:sz="4" w:space="0" w:color="95B3D7"/>
              <w:right w:val="nil"/>
            </w:tcBorders>
            <w:shd w:val="clear" w:color="4F81BD" w:fill="4F81BD"/>
            <w:hideMark/>
          </w:tcPr>
          <w:p w14:paraId="61B2874C" w14:textId="77777777" w:rsidR="00721E83" w:rsidRPr="00721E83" w:rsidRDefault="00721E83" w:rsidP="00721E83">
            <w:pPr>
              <w:spacing w:after="0" w:line="240" w:lineRule="auto"/>
              <w:rPr>
                <w:rFonts w:ascii="Calibri" w:eastAsia="Times New Roman" w:hAnsi="Calibri" w:cs="Times New Roman"/>
                <w:b/>
                <w:bCs/>
                <w:color w:val="FFFFFF"/>
                <w:sz w:val="22"/>
              </w:rPr>
            </w:pPr>
            <w:r w:rsidRPr="00721E83">
              <w:rPr>
                <w:rFonts w:ascii="Calibri" w:eastAsia="Times New Roman" w:hAnsi="Calibri" w:cs="Times New Roman"/>
                <w:b/>
                <w:bCs/>
                <w:color w:val="FFFFFF"/>
                <w:sz w:val="22"/>
              </w:rPr>
              <w:t>Session/Participant</w:t>
            </w:r>
          </w:p>
        </w:tc>
        <w:tc>
          <w:tcPr>
            <w:tcW w:w="1229" w:type="dxa"/>
            <w:tcBorders>
              <w:top w:val="single" w:sz="4" w:space="0" w:color="95B3D7"/>
              <w:left w:val="nil"/>
              <w:bottom w:val="single" w:sz="4" w:space="0" w:color="95B3D7"/>
              <w:right w:val="nil"/>
            </w:tcBorders>
            <w:shd w:val="clear" w:color="4F81BD" w:fill="4F81BD"/>
            <w:hideMark/>
          </w:tcPr>
          <w:p w14:paraId="18FD59AF" w14:textId="77777777" w:rsidR="00721E83" w:rsidRPr="00721E83" w:rsidRDefault="00721E83" w:rsidP="00721E83">
            <w:pPr>
              <w:spacing w:after="0" w:line="240" w:lineRule="auto"/>
              <w:rPr>
                <w:rFonts w:ascii="Calibri" w:eastAsia="Times New Roman" w:hAnsi="Calibri" w:cs="Times New Roman"/>
                <w:b/>
                <w:bCs/>
                <w:color w:val="FFFFFF"/>
                <w:sz w:val="22"/>
              </w:rPr>
            </w:pPr>
            <w:r w:rsidRPr="00721E83">
              <w:rPr>
                <w:rFonts w:ascii="Calibri" w:eastAsia="Times New Roman" w:hAnsi="Calibri" w:cs="Times New Roman"/>
                <w:b/>
                <w:bCs/>
                <w:color w:val="FFFFFF"/>
                <w:sz w:val="22"/>
              </w:rPr>
              <w:t>SUS Score</w:t>
            </w:r>
          </w:p>
        </w:tc>
        <w:tc>
          <w:tcPr>
            <w:tcW w:w="3742" w:type="dxa"/>
            <w:tcBorders>
              <w:top w:val="single" w:sz="4" w:space="0" w:color="95B3D7"/>
              <w:left w:val="nil"/>
              <w:bottom w:val="single" w:sz="4" w:space="0" w:color="95B3D7"/>
              <w:right w:val="nil"/>
            </w:tcBorders>
            <w:shd w:val="clear" w:color="4F81BD" w:fill="4F81BD"/>
            <w:hideMark/>
          </w:tcPr>
          <w:p w14:paraId="4A6657B4" w14:textId="77777777" w:rsidR="00721E83" w:rsidRPr="00721E83" w:rsidRDefault="00721E83" w:rsidP="00721E83">
            <w:pPr>
              <w:spacing w:after="0" w:line="240" w:lineRule="auto"/>
              <w:rPr>
                <w:rFonts w:ascii="Calibri" w:eastAsia="Times New Roman" w:hAnsi="Calibri" w:cs="Times New Roman"/>
                <w:b/>
                <w:bCs/>
                <w:color w:val="FFFFFF"/>
                <w:sz w:val="22"/>
              </w:rPr>
            </w:pPr>
            <w:r w:rsidRPr="00721E83">
              <w:rPr>
                <w:rFonts w:ascii="Calibri" w:eastAsia="Times New Roman" w:hAnsi="Calibri" w:cs="Times New Roman"/>
                <w:b/>
                <w:bCs/>
                <w:color w:val="FFFFFF"/>
                <w:sz w:val="22"/>
              </w:rPr>
              <w:t xml:space="preserve">How often do you use </w:t>
            </w:r>
            <w:proofErr w:type="spellStart"/>
            <w:r w:rsidRPr="00721E83">
              <w:rPr>
                <w:rFonts w:ascii="Calibri" w:eastAsia="Times New Roman" w:hAnsi="Calibri" w:cs="Times New Roman"/>
                <w:b/>
                <w:bCs/>
                <w:color w:val="FFFFFF"/>
                <w:sz w:val="22"/>
              </w:rPr>
              <w:t>MyHealtheVet</w:t>
            </w:r>
            <w:proofErr w:type="spellEnd"/>
            <w:r w:rsidRPr="00721E83">
              <w:rPr>
                <w:rFonts w:ascii="Calibri" w:eastAsia="Times New Roman" w:hAnsi="Calibri" w:cs="Times New Roman"/>
                <w:b/>
                <w:bCs/>
                <w:color w:val="FFFFFF"/>
                <w:sz w:val="22"/>
              </w:rPr>
              <w:t>?</w:t>
            </w:r>
          </w:p>
        </w:tc>
        <w:tc>
          <w:tcPr>
            <w:tcW w:w="4436" w:type="dxa"/>
            <w:tcBorders>
              <w:top w:val="single" w:sz="4" w:space="0" w:color="95B3D7"/>
              <w:left w:val="nil"/>
              <w:bottom w:val="single" w:sz="4" w:space="0" w:color="95B3D7"/>
              <w:right w:val="single" w:sz="4" w:space="0" w:color="95B3D7"/>
            </w:tcBorders>
            <w:shd w:val="clear" w:color="4F81BD" w:fill="4F81BD"/>
            <w:hideMark/>
          </w:tcPr>
          <w:p w14:paraId="533F7905" w14:textId="77777777" w:rsidR="00721E83" w:rsidRPr="00721E83" w:rsidRDefault="00721E83" w:rsidP="00721E83">
            <w:pPr>
              <w:spacing w:after="0" w:line="240" w:lineRule="auto"/>
              <w:rPr>
                <w:rFonts w:ascii="Calibri" w:eastAsia="Times New Roman" w:hAnsi="Calibri" w:cs="Times New Roman"/>
                <w:b/>
                <w:bCs/>
                <w:color w:val="FFFFFF"/>
                <w:sz w:val="22"/>
              </w:rPr>
            </w:pPr>
            <w:r w:rsidRPr="00721E83">
              <w:rPr>
                <w:rFonts w:ascii="Calibri" w:eastAsia="Times New Roman" w:hAnsi="Calibri" w:cs="Times New Roman"/>
                <w:b/>
                <w:bCs/>
                <w:color w:val="FFFFFF"/>
                <w:sz w:val="22"/>
              </w:rPr>
              <w:t>What is your level of familiarity with using a Desktop computer?</w:t>
            </w:r>
          </w:p>
        </w:tc>
      </w:tr>
      <w:tr w:rsidR="00721E83" w:rsidRPr="00721E83" w14:paraId="5AEAB21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73A43873"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2</w:t>
            </w:r>
          </w:p>
        </w:tc>
        <w:tc>
          <w:tcPr>
            <w:tcW w:w="1229" w:type="dxa"/>
            <w:tcBorders>
              <w:top w:val="single" w:sz="4" w:space="0" w:color="95B3D7"/>
              <w:left w:val="nil"/>
              <w:bottom w:val="single" w:sz="4" w:space="0" w:color="95B3D7"/>
              <w:right w:val="nil"/>
            </w:tcBorders>
            <w:shd w:val="clear" w:color="DCE6F1" w:fill="DCE6F1"/>
            <w:noWrap/>
            <w:hideMark/>
          </w:tcPr>
          <w:p w14:paraId="7E1697F3"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87.5</w:t>
            </w:r>
          </w:p>
        </w:tc>
        <w:tc>
          <w:tcPr>
            <w:tcW w:w="3742" w:type="dxa"/>
            <w:tcBorders>
              <w:top w:val="single" w:sz="4" w:space="0" w:color="95B3D7"/>
              <w:left w:val="nil"/>
              <w:bottom w:val="single" w:sz="4" w:space="0" w:color="95B3D7"/>
              <w:right w:val="nil"/>
            </w:tcBorders>
            <w:shd w:val="clear" w:color="DCE6F1" w:fill="DCE6F1"/>
            <w:hideMark/>
          </w:tcPr>
          <w:p w14:paraId="43D02F0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24A7F83B"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Advanced</w:t>
            </w:r>
          </w:p>
        </w:tc>
      </w:tr>
      <w:tr w:rsidR="00721E83" w:rsidRPr="00721E83" w14:paraId="24AFD098"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78C01C0F"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3</w:t>
            </w:r>
          </w:p>
        </w:tc>
        <w:tc>
          <w:tcPr>
            <w:tcW w:w="1229" w:type="dxa"/>
            <w:tcBorders>
              <w:top w:val="single" w:sz="4" w:space="0" w:color="95B3D7"/>
              <w:left w:val="nil"/>
              <w:bottom w:val="single" w:sz="4" w:space="0" w:color="95B3D7"/>
              <w:right w:val="nil"/>
            </w:tcBorders>
            <w:shd w:val="clear" w:color="auto" w:fill="auto"/>
            <w:noWrap/>
            <w:hideMark/>
          </w:tcPr>
          <w:p w14:paraId="7D01729E"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87.5</w:t>
            </w:r>
          </w:p>
        </w:tc>
        <w:tc>
          <w:tcPr>
            <w:tcW w:w="3742" w:type="dxa"/>
            <w:tcBorders>
              <w:top w:val="single" w:sz="4" w:space="0" w:color="95B3D7"/>
              <w:left w:val="nil"/>
              <w:bottom w:val="single" w:sz="4" w:space="0" w:color="95B3D7"/>
              <w:right w:val="nil"/>
            </w:tcBorders>
            <w:shd w:val="clear" w:color="auto" w:fill="auto"/>
            <w:hideMark/>
          </w:tcPr>
          <w:p w14:paraId="3B970B5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Weekly</w:t>
            </w:r>
          </w:p>
        </w:tc>
        <w:tc>
          <w:tcPr>
            <w:tcW w:w="4436" w:type="dxa"/>
            <w:tcBorders>
              <w:top w:val="single" w:sz="4" w:space="0" w:color="95B3D7"/>
              <w:left w:val="nil"/>
              <w:bottom w:val="single" w:sz="4" w:space="0" w:color="95B3D7"/>
              <w:right w:val="single" w:sz="4" w:space="0" w:color="95B3D7"/>
            </w:tcBorders>
            <w:shd w:val="clear" w:color="auto" w:fill="auto"/>
            <w:hideMark/>
          </w:tcPr>
          <w:p w14:paraId="2C99D5E7"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Advanced</w:t>
            </w:r>
          </w:p>
        </w:tc>
      </w:tr>
      <w:tr w:rsidR="00721E83" w:rsidRPr="00721E83" w14:paraId="39A79BC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07E20A4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4</w:t>
            </w:r>
          </w:p>
        </w:tc>
        <w:tc>
          <w:tcPr>
            <w:tcW w:w="1229" w:type="dxa"/>
            <w:tcBorders>
              <w:top w:val="single" w:sz="4" w:space="0" w:color="95B3D7"/>
              <w:left w:val="nil"/>
              <w:bottom w:val="single" w:sz="4" w:space="0" w:color="95B3D7"/>
              <w:right w:val="nil"/>
            </w:tcBorders>
            <w:shd w:val="clear" w:color="DCE6F1" w:fill="DCE6F1"/>
            <w:noWrap/>
            <w:hideMark/>
          </w:tcPr>
          <w:p w14:paraId="05AFE11E"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77.5</w:t>
            </w:r>
          </w:p>
        </w:tc>
        <w:tc>
          <w:tcPr>
            <w:tcW w:w="3742" w:type="dxa"/>
            <w:tcBorders>
              <w:top w:val="single" w:sz="4" w:space="0" w:color="95B3D7"/>
              <w:left w:val="nil"/>
              <w:bottom w:val="single" w:sz="4" w:space="0" w:color="95B3D7"/>
              <w:right w:val="nil"/>
            </w:tcBorders>
            <w:shd w:val="clear" w:color="DCE6F1" w:fill="DCE6F1"/>
            <w:hideMark/>
          </w:tcPr>
          <w:p w14:paraId="475BE14A"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2ADE9FDD"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721CDCA0"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6E11025A"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5</w:t>
            </w:r>
          </w:p>
        </w:tc>
        <w:tc>
          <w:tcPr>
            <w:tcW w:w="1229" w:type="dxa"/>
            <w:tcBorders>
              <w:top w:val="single" w:sz="4" w:space="0" w:color="95B3D7"/>
              <w:left w:val="nil"/>
              <w:bottom w:val="single" w:sz="4" w:space="0" w:color="95B3D7"/>
              <w:right w:val="nil"/>
            </w:tcBorders>
            <w:shd w:val="clear" w:color="auto" w:fill="auto"/>
            <w:noWrap/>
            <w:hideMark/>
          </w:tcPr>
          <w:p w14:paraId="1D9432B4"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97.5</w:t>
            </w:r>
          </w:p>
        </w:tc>
        <w:tc>
          <w:tcPr>
            <w:tcW w:w="3742" w:type="dxa"/>
            <w:tcBorders>
              <w:top w:val="single" w:sz="4" w:space="0" w:color="95B3D7"/>
              <w:left w:val="nil"/>
              <w:bottom w:val="single" w:sz="4" w:space="0" w:color="95B3D7"/>
              <w:right w:val="nil"/>
            </w:tcBorders>
            <w:shd w:val="clear" w:color="auto" w:fill="auto"/>
            <w:hideMark/>
          </w:tcPr>
          <w:p w14:paraId="5969EE8B"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Weekly</w:t>
            </w:r>
          </w:p>
        </w:tc>
        <w:tc>
          <w:tcPr>
            <w:tcW w:w="4436" w:type="dxa"/>
            <w:tcBorders>
              <w:top w:val="single" w:sz="4" w:space="0" w:color="95B3D7"/>
              <w:left w:val="nil"/>
              <w:bottom w:val="single" w:sz="4" w:space="0" w:color="95B3D7"/>
              <w:right w:val="single" w:sz="4" w:space="0" w:color="95B3D7"/>
            </w:tcBorders>
            <w:shd w:val="clear" w:color="auto" w:fill="auto"/>
            <w:hideMark/>
          </w:tcPr>
          <w:p w14:paraId="4FF12B74"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Advanced</w:t>
            </w:r>
          </w:p>
        </w:tc>
      </w:tr>
      <w:tr w:rsidR="00721E83" w:rsidRPr="00721E83" w14:paraId="7D4C830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5848DE02"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lastRenderedPageBreak/>
              <w:t>Session 6</w:t>
            </w:r>
          </w:p>
        </w:tc>
        <w:tc>
          <w:tcPr>
            <w:tcW w:w="1229" w:type="dxa"/>
            <w:tcBorders>
              <w:top w:val="single" w:sz="4" w:space="0" w:color="95B3D7"/>
              <w:left w:val="nil"/>
              <w:bottom w:val="single" w:sz="4" w:space="0" w:color="95B3D7"/>
              <w:right w:val="nil"/>
            </w:tcBorders>
            <w:shd w:val="clear" w:color="DCE6F1" w:fill="DCE6F1"/>
            <w:noWrap/>
            <w:hideMark/>
          </w:tcPr>
          <w:p w14:paraId="7E79E48A"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50</w:t>
            </w:r>
          </w:p>
        </w:tc>
        <w:tc>
          <w:tcPr>
            <w:tcW w:w="3742" w:type="dxa"/>
            <w:tcBorders>
              <w:top w:val="single" w:sz="4" w:space="0" w:color="95B3D7"/>
              <w:left w:val="nil"/>
              <w:bottom w:val="single" w:sz="4" w:space="0" w:color="95B3D7"/>
              <w:right w:val="nil"/>
            </w:tcBorders>
            <w:shd w:val="clear" w:color="DCE6F1" w:fill="DCE6F1"/>
            <w:hideMark/>
          </w:tcPr>
          <w:p w14:paraId="25417EF7"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Monthly</w:t>
            </w:r>
          </w:p>
        </w:tc>
        <w:tc>
          <w:tcPr>
            <w:tcW w:w="4436" w:type="dxa"/>
            <w:tcBorders>
              <w:top w:val="single" w:sz="4" w:space="0" w:color="95B3D7"/>
              <w:left w:val="nil"/>
              <w:bottom w:val="single" w:sz="4" w:space="0" w:color="95B3D7"/>
              <w:right w:val="single" w:sz="4" w:space="0" w:color="95B3D7"/>
            </w:tcBorders>
            <w:shd w:val="clear" w:color="DCE6F1" w:fill="DCE6F1"/>
            <w:hideMark/>
          </w:tcPr>
          <w:p w14:paraId="5CB094E2"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46833D53"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7B4CB1EF"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7</w:t>
            </w:r>
          </w:p>
        </w:tc>
        <w:tc>
          <w:tcPr>
            <w:tcW w:w="1229" w:type="dxa"/>
            <w:tcBorders>
              <w:top w:val="single" w:sz="4" w:space="0" w:color="95B3D7"/>
              <w:left w:val="nil"/>
              <w:bottom w:val="single" w:sz="4" w:space="0" w:color="95B3D7"/>
              <w:right w:val="nil"/>
            </w:tcBorders>
            <w:shd w:val="clear" w:color="auto" w:fill="auto"/>
            <w:noWrap/>
            <w:hideMark/>
          </w:tcPr>
          <w:p w14:paraId="485315C9"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82.5</w:t>
            </w:r>
          </w:p>
        </w:tc>
        <w:tc>
          <w:tcPr>
            <w:tcW w:w="3742" w:type="dxa"/>
            <w:tcBorders>
              <w:top w:val="single" w:sz="4" w:space="0" w:color="95B3D7"/>
              <w:left w:val="nil"/>
              <w:bottom w:val="single" w:sz="4" w:space="0" w:color="95B3D7"/>
              <w:right w:val="nil"/>
            </w:tcBorders>
            <w:shd w:val="clear" w:color="auto" w:fill="auto"/>
            <w:hideMark/>
          </w:tcPr>
          <w:p w14:paraId="36779284"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auto" w:fill="auto"/>
            <w:hideMark/>
          </w:tcPr>
          <w:p w14:paraId="243CAB45"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Basic</w:t>
            </w:r>
          </w:p>
        </w:tc>
      </w:tr>
      <w:tr w:rsidR="00721E83" w:rsidRPr="00721E83" w14:paraId="283A7DF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33D46907"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8</w:t>
            </w:r>
          </w:p>
        </w:tc>
        <w:tc>
          <w:tcPr>
            <w:tcW w:w="1229" w:type="dxa"/>
            <w:tcBorders>
              <w:top w:val="single" w:sz="4" w:space="0" w:color="95B3D7"/>
              <w:left w:val="nil"/>
              <w:bottom w:val="single" w:sz="4" w:space="0" w:color="95B3D7"/>
              <w:right w:val="nil"/>
            </w:tcBorders>
            <w:shd w:val="clear" w:color="DCE6F1" w:fill="DCE6F1"/>
            <w:noWrap/>
            <w:hideMark/>
          </w:tcPr>
          <w:p w14:paraId="76CDFD25"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82.5</w:t>
            </w:r>
          </w:p>
        </w:tc>
        <w:tc>
          <w:tcPr>
            <w:tcW w:w="3742" w:type="dxa"/>
            <w:tcBorders>
              <w:top w:val="single" w:sz="4" w:space="0" w:color="95B3D7"/>
              <w:left w:val="nil"/>
              <w:bottom w:val="single" w:sz="4" w:space="0" w:color="95B3D7"/>
              <w:right w:val="nil"/>
            </w:tcBorders>
            <w:shd w:val="clear" w:color="DCE6F1" w:fill="DCE6F1"/>
            <w:hideMark/>
          </w:tcPr>
          <w:p w14:paraId="577558D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4BDE3F9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3D5A0F78"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67002F9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9</w:t>
            </w:r>
          </w:p>
        </w:tc>
        <w:tc>
          <w:tcPr>
            <w:tcW w:w="1229" w:type="dxa"/>
            <w:tcBorders>
              <w:top w:val="single" w:sz="4" w:space="0" w:color="95B3D7"/>
              <w:left w:val="nil"/>
              <w:bottom w:val="single" w:sz="4" w:space="0" w:color="95B3D7"/>
              <w:right w:val="nil"/>
            </w:tcBorders>
            <w:shd w:val="clear" w:color="auto" w:fill="auto"/>
            <w:noWrap/>
            <w:hideMark/>
          </w:tcPr>
          <w:p w14:paraId="0D2ECE83"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77.5</w:t>
            </w:r>
          </w:p>
        </w:tc>
        <w:tc>
          <w:tcPr>
            <w:tcW w:w="3742" w:type="dxa"/>
            <w:tcBorders>
              <w:top w:val="single" w:sz="4" w:space="0" w:color="95B3D7"/>
              <w:left w:val="nil"/>
              <w:bottom w:val="single" w:sz="4" w:space="0" w:color="95B3D7"/>
              <w:right w:val="nil"/>
            </w:tcBorders>
            <w:shd w:val="clear" w:color="auto" w:fill="auto"/>
            <w:hideMark/>
          </w:tcPr>
          <w:p w14:paraId="57B5277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Monthly</w:t>
            </w:r>
          </w:p>
        </w:tc>
        <w:tc>
          <w:tcPr>
            <w:tcW w:w="4436" w:type="dxa"/>
            <w:tcBorders>
              <w:top w:val="single" w:sz="4" w:space="0" w:color="95B3D7"/>
              <w:left w:val="nil"/>
              <w:bottom w:val="single" w:sz="4" w:space="0" w:color="95B3D7"/>
              <w:right w:val="single" w:sz="4" w:space="0" w:color="95B3D7"/>
            </w:tcBorders>
            <w:shd w:val="clear" w:color="auto" w:fill="auto"/>
            <w:hideMark/>
          </w:tcPr>
          <w:p w14:paraId="5BB8030E"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Basic</w:t>
            </w:r>
          </w:p>
        </w:tc>
      </w:tr>
      <w:tr w:rsidR="00721E83" w:rsidRPr="00721E83" w14:paraId="22A6887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43105133"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10</w:t>
            </w:r>
          </w:p>
        </w:tc>
        <w:tc>
          <w:tcPr>
            <w:tcW w:w="1229" w:type="dxa"/>
            <w:tcBorders>
              <w:top w:val="single" w:sz="4" w:space="0" w:color="95B3D7"/>
              <w:left w:val="nil"/>
              <w:bottom w:val="single" w:sz="4" w:space="0" w:color="95B3D7"/>
              <w:right w:val="nil"/>
            </w:tcBorders>
            <w:shd w:val="clear" w:color="DCE6F1" w:fill="DCE6F1"/>
            <w:noWrap/>
            <w:hideMark/>
          </w:tcPr>
          <w:p w14:paraId="6407ECDD"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87.5</w:t>
            </w:r>
          </w:p>
        </w:tc>
        <w:tc>
          <w:tcPr>
            <w:tcW w:w="3742" w:type="dxa"/>
            <w:tcBorders>
              <w:top w:val="single" w:sz="4" w:space="0" w:color="95B3D7"/>
              <w:left w:val="nil"/>
              <w:bottom w:val="single" w:sz="4" w:space="0" w:color="95B3D7"/>
              <w:right w:val="nil"/>
            </w:tcBorders>
            <w:shd w:val="clear" w:color="DCE6F1" w:fill="DCE6F1"/>
            <w:hideMark/>
          </w:tcPr>
          <w:p w14:paraId="1F16C43C"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Monthly</w:t>
            </w:r>
          </w:p>
        </w:tc>
        <w:tc>
          <w:tcPr>
            <w:tcW w:w="4436" w:type="dxa"/>
            <w:tcBorders>
              <w:top w:val="single" w:sz="4" w:space="0" w:color="95B3D7"/>
              <w:left w:val="nil"/>
              <w:bottom w:val="single" w:sz="4" w:space="0" w:color="95B3D7"/>
              <w:right w:val="single" w:sz="4" w:space="0" w:color="95B3D7"/>
            </w:tcBorders>
            <w:shd w:val="clear" w:color="DCE6F1" w:fill="DCE6F1"/>
            <w:hideMark/>
          </w:tcPr>
          <w:p w14:paraId="4773057E"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228D0E80"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69CF1BD1"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11</w:t>
            </w:r>
          </w:p>
        </w:tc>
        <w:tc>
          <w:tcPr>
            <w:tcW w:w="1229" w:type="dxa"/>
            <w:tcBorders>
              <w:top w:val="single" w:sz="4" w:space="0" w:color="95B3D7"/>
              <w:left w:val="nil"/>
              <w:bottom w:val="single" w:sz="4" w:space="0" w:color="95B3D7"/>
              <w:right w:val="nil"/>
            </w:tcBorders>
            <w:shd w:val="clear" w:color="auto" w:fill="auto"/>
            <w:noWrap/>
            <w:hideMark/>
          </w:tcPr>
          <w:p w14:paraId="496B1D28"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72.5</w:t>
            </w:r>
          </w:p>
        </w:tc>
        <w:tc>
          <w:tcPr>
            <w:tcW w:w="3742" w:type="dxa"/>
            <w:tcBorders>
              <w:top w:val="single" w:sz="4" w:space="0" w:color="95B3D7"/>
              <w:left w:val="nil"/>
              <w:bottom w:val="single" w:sz="4" w:space="0" w:color="95B3D7"/>
              <w:right w:val="nil"/>
            </w:tcBorders>
            <w:shd w:val="clear" w:color="auto" w:fill="auto"/>
            <w:hideMark/>
          </w:tcPr>
          <w:p w14:paraId="2D4A6784"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Weekly</w:t>
            </w:r>
          </w:p>
        </w:tc>
        <w:tc>
          <w:tcPr>
            <w:tcW w:w="4436" w:type="dxa"/>
            <w:tcBorders>
              <w:top w:val="single" w:sz="4" w:space="0" w:color="95B3D7"/>
              <w:left w:val="nil"/>
              <w:bottom w:val="single" w:sz="4" w:space="0" w:color="95B3D7"/>
              <w:right w:val="single" w:sz="4" w:space="0" w:color="95B3D7"/>
            </w:tcBorders>
            <w:shd w:val="clear" w:color="auto" w:fill="auto"/>
            <w:hideMark/>
          </w:tcPr>
          <w:p w14:paraId="1A720095"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Advanced</w:t>
            </w:r>
          </w:p>
        </w:tc>
      </w:tr>
      <w:tr w:rsidR="00721E83" w:rsidRPr="00721E83" w14:paraId="769BDEE4"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18720B16"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12</w:t>
            </w:r>
          </w:p>
        </w:tc>
        <w:tc>
          <w:tcPr>
            <w:tcW w:w="1229" w:type="dxa"/>
            <w:tcBorders>
              <w:top w:val="single" w:sz="4" w:space="0" w:color="95B3D7"/>
              <w:left w:val="nil"/>
              <w:bottom w:val="single" w:sz="4" w:space="0" w:color="95B3D7"/>
              <w:right w:val="nil"/>
            </w:tcBorders>
            <w:shd w:val="clear" w:color="DCE6F1" w:fill="DCE6F1"/>
            <w:noWrap/>
            <w:hideMark/>
          </w:tcPr>
          <w:p w14:paraId="6A200283"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82.5</w:t>
            </w:r>
          </w:p>
        </w:tc>
        <w:tc>
          <w:tcPr>
            <w:tcW w:w="3742" w:type="dxa"/>
            <w:tcBorders>
              <w:top w:val="single" w:sz="4" w:space="0" w:color="95B3D7"/>
              <w:left w:val="nil"/>
              <w:bottom w:val="single" w:sz="4" w:space="0" w:color="95B3D7"/>
              <w:right w:val="nil"/>
            </w:tcBorders>
            <w:shd w:val="clear" w:color="DCE6F1" w:fill="DCE6F1"/>
            <w:hideMark/>
          </w:tcPr>
          <w:p w14:paraId="690D4C4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3E34473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517BD72E"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54C2C497"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13</w:t>
            </w:r>
          </w:p>
        </w:tc>
        <w:tc>
          <w:tcPr>
            <w:tcW w:w="1229" w:type="dxa"/>
            <w:tcBorders>
              <w:top w:val="single" w:sz="4" w:space="0" w:color="95B3D7"/>
              <w:left w:val="nil"/>
              <w:bottom w:val="single" w:sz="4" w:space="0" w:color="95B3D7"/>
              <w:right w:val="nil"/>
            </w:tcBorders>
            <w:shd w:val="clear" w:color="auto" w:fill="auto"/>
            <w:noWrap/>
            <w:hideMark/>
          </w:tcPr>
          <w:p w14:paraId="4EFCC71F"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55</w:t>
            </w:r>
          </w:p>
        </w:tc>
        <w:tc>
          <w:tcPr>
            <w:tcW w:w="3742" w:type="dxa"/>
            <w:tcBorders>
              <w:top w:val="single" w:sz="4" w:space="0" w:color="95B3D7"/>
              <w:left w:val="nil"/>
              <w:bottom w:val="single" w:sz="4" w:space="0" w:color="95B3D7"/>
              <w:right w:val="nil"/>
            </w:tcBorders>
            <w:shd w:val="clear" w:color="auto" w:fill="auto"/>
            <w:hideMark/>
          </w:tcPr>
          <w:p w14:paraId="526FCA2D"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auto" w:fill="auto"/>
            <w:hideMark/>
          </w:tcPr>
          <w:p w14:paraId="25ABF8FD"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1E897477"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16FACE5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14</w:t>
            </w:r>
          </w:p>
        </w:tc>
        <w:tc>
          <w:tcPr>
            <w:tcW w:w="1229" w:type="dxa"/>
            <w:tcBorders>
              <w:top w:val="single" w:sz="4" w:space="0" w:color="95B3D7"/>
              <w:left w:val="nil"/>
              <w:bottom w:val="single" w:sz="4" w:space="0" w:color="95B3D7"/>
              <w:right w:val="nil"/>
            </w:tcBorders>
            <w:shd w:val="clear" w:color="DCE6F1" w:fill="DCE6F1"/>
            <w:noWrap/>
            <w:hideMark/>
          </w:tcPr>
          <w:p w14:paraId="2EC99B4B"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95</w:t>
            </w:r>
          </w:p>
        </w:tc>
        <w:tc>
          <w:tcPr>
            <w:tcW w:w="3742" w:type="dxa"/>
            <w:tcBorders>
              <w:top w:val="single" w:sz="4" w:space="0" w:color="95B3D7"/>
              <w:left w:val="nil"/>
              <w:bottom w:val="single" w:sz="4" w:space="0" w:color="95B3D7"/>
              <w:right w:val="nil"/>
            </w:tcBorders>
            <w:shd w:val="clear" w:color="DCE6F1" w:fill="DCE6F1"/>
            <w:hideMark/>
          </w:tcPr>
          <w:p w14:paraId="075769FC"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3F89A4F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3CD136F4"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1A45B494"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15</w:t>
            </w:r>
          </w:p>
        </w:tc>
        <w:tc>
          <w:tcPr>
            <w:tcW w:w="1229" w:type="dxa"/>
            <w:tcBorders>
              <w:top w:val="single" w:sz="4" w:space="0" w:color="95B3D7"/>
              <w:left w:val="nil"/>
              <w:bottom w:val="single" w:sz="4" w:space="0" w:color="95B3D7"/>
              <w:right w:val="nil"/>
            </w:tcBorders>
            <w:shd w:val="clear" w:color="auto" w:fill="auto"/>
            <w:noWrap/>
            <w:hideMark/>
          </w:tcPr>
          <w:p w14:paraId="7F2D3FD8"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90</w:t>
            </w:r>
          </w:p>
        </w:tc>
        <w:tc>
          <w:tcPr>
            <w:tcW w:w="3742" w:type="dxa"/>
            <w:tcBorders>
              <w:top w:val="single" w:sz="4" w:space="0" w:color="95B3D7"/>
              <w:left w:val="nil"/>
              <w:bottom w:val="single" w:sz="4" w:space="0" w:color="95B3D7"/>
              <w:right w:val="nil"/>
            </w:tcBorders>
            <w:shd w:val="clear" w:color="auto" w:fill="auto"/>
            <w:hideMark/>
          </w:tcPr>
          <w:p w14:paraId="05F73683"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auto" w:fill="auto"/>
            <w:hideMark/>
          </w:tcPr>
          <w:p w14:paraId="77F2E893"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r w:rsidR="00721E83" w:rsidRPr="00721E83" w14:paraId="59C82E05"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413609AE"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16</w:t>
            </w:r>
          </w:p>
        </w:tc>
        <w:tc>
          <w:tcPr>
            <w:tcW w:w="1229" w:type="dxa"/>
            <w:tcBorders>
              <w:top w:val="single" w:sz="4" w:space="0" w:color="95B3D7"/>
              <w:left w:val="nil"/>
              <w:bottom w:val="single" w:sz="4" w:space="0" w:color="95B3D7"/>
              <w:right w:val="nil"/>
            </w:tcBorders>
            <w:shd w:val="clear" w:color="DCE6F1" w:fill="DCE6F1"/>
            <w:noWrap/>
            <w:hideMark/>
          </w:tcPr>
          <w:p w14:paraId="511E2649"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100</w:t>
            </w:r>
          </w:p>
        </w:tc>
        <w:tc>
          <w:tcPr>
            <w:tcW w:w="3742" w:type="dxa"/>
            <w:tcBorders>
              <w:top w:val="single" w:sz="4" w:space="0" w:color="95B3D7"/>
              <w:left w:val="nil"/>
              <w:bottom w:val="single" w:sz="4" w:space="0" w:color="95B3D7"/>
              <w:right w:val="nil"/>
            </w:tcBorders>
            <w:shd w:val="clear" w:color="DCE6F1" w:fill="DCE6F1"/>
            <w:hideMark/>
          </w:tcPr>
          <w:p w14:paraId="0CAFA2B4"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Rarely or Never</w:t>
            </w:r>
          </w:p>
        </w:tc>
        <w:tc>
          <w:tcPr>
            <w:tcW w:w="4436" w:type="dxa"/>
            <w:tcBorders>
              <w:top w:val="single" w:sz="4" w:space="0" w:color="95B3D7"/>
              <w:left w:val="nil"/>
              <w:bottom w:val="single" w:sz="4" w:space="0" w:color="95B3D7"/>
              <w:right w:val="single" w:sz="4" w:space="0" w:color="95B3D7"/>
            </w:tcBorders>
            <w:shd w:val="clear" w:color="DCE6F1" w:fill="DCE6F1"/>
            <w:hideMark/>
          </w:tcPr>
          <w:p w14:paraId="4901813F"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Basic</w:t>
            </w:r>
          </w:p>
        </w:tc>
      </w:tr>
      <w:tr w:rsidR="00721E83" w:rsidRPr="00721E83" w14:paraId="6315B23B"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auto" w:fill="auto"/>
            <w:noWrap/>
            <w:hideMark/>
          </w:tcPr>
          <w:p w14:paraId="6F9A5160"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17</w:t>
            </w:r>
          </w:p>
        </w:tc>
        <w:tc>
          <w:tcPr>
            <w:tcW w:w="1229" w:type="dxa"/>
            <w:tcBorders>
              <w:top w:val="single" w:sz="4" w:space="0" w:color="95B3D7"/>
              <w:left w:val="nil"/>
              <w:bottom w:val="single" w:sz="4" w:space="0" w:color="95B3D7"/>
              <w:right w:val="nil"/>
            </w:tcBorders>
            <w:shd w:val="clear" w:color="auto" w:fill="auto"/>
            <w:noWrap/>
            <w:hideMark/>
          </w:tcPr>
          <w:p w14:paraId="0E30CEBB"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92.5</w:t>
            </w:r>
          </w:p>
        </w:tc>
        <w:tc>
          <w:tcPr>
            <w:tcW w:w="3742" w:type="dxa"/>
            <w:tcBorders>
              <w:top w:val="single" w:sz="4" w:space="0" w:color="95B3D7"/>
              <w:left w:val="nil"/>
              <w:bottom w:val="single" w:sz="4" w:space="0" w:color="95B3D7"/>
              <w:right w:val="nil"/>
            </w:tcBorders>
            <w:shd w:val="clear" w:color="auto" w:fill="auto"/>
            <w:noWrap/>
            <w:hideMark/>
          </w:tcPr>
          <w:p w14:paraId="0177A358"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Monthly</w:t>
            </w:r>
          </w:p>
        </w:tc>
        <w:tc>
          <w:tcPr>
            <w:tcW w:w="4436" w:type="dxa"/>
            <w:tcBorders>
              <w:top w:val="single" w:sz="4" w:space="0" w:color="95B3D7"/>
              <w:left w:val="nil"/>
              <w:bottom w:val="single" w:sz="4" w:space="0" w:color="95B3D7"/>
              <w:right w:val="single" w:sz="4" w:space="0" w:color="95B3D7"/>
            </w:tcBorders>
            <w:shd w:val="clear" w:color="auto" w:fill="auto"/>
            <w:hideMark/>
          </w:tcPr>
          <w:p w14:paraId="65C21E6A"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Advanced</w:t>
            </w:r>
          </w:p>
        </w:tc>
      </w:tr>
      <w:tr w:rsidR="00721E83" w:rsidRPr="00721E83" w14:paraId="57EABD05" w14:textId="77777777" w:rsidTr="0081420E">
        <w:trPr>
          <w:trHeight w:val="300"/>
        </w:trPr>
        <w:tc>
          <w:tcPr>
            <w:tcW w:w="2945" w:type="dxa"/>
            <w:tcBorders>
              <w:top w:val="single" w:sz="4" w:space="0" w:color="95B3D7"/>
              <w:left w:val="single" w:sz="4" w:space="0" w:color="95B3D7"/>
              <w:bottom w:val="single" w:sz="4" w:space="0" w:color="95B3D7"/>
              <w:right w:val="nil"/>
            </w:tcBorders>
            <w:shd w:val="clear" w:color="DCE6F1" w:fill="DCE6F1"/>
            <w:noWrap/>
            <w:hideMark/>
          </w:tcPr>
          <w:p w14:paraId="5263720D"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Session 18</w:t>
            </w:r>
          </w:p>
        </w:tc>
        <w:tc>
          <w:tcPr>
            <w:tcW w:w="1229" w:type="dxa"/>
            <w:tcBorders>
              <w:top w:val="single" w:sz="4" w:space="0" w:color="95B3D7"/>
              <w:left w:val="nil"/>
              <w:bottom w:val="single" w:sz="4" w:space="0" w:color="95B3D7"/>
              <w:right w:val="nil"/>
            </w:tcBorders>
            <w:shd w:val="clear" w:color="DCE6F1" w:fill="DCE6F1"/>
            <w:noWrap/>
            <w:hideMark/>
          </w:tcPr>
          <w:p w14:paraId="4C1B36C9" w14:textId="77777777" w:rsidR="00721E83" w:rsidRPr="00721E83" w:rsidRDefault="00721E83" w:rsidP="00721E83">
            <w:pPr>
              <w:spacing w:after="0" w:line="240" w:lineRule="auto"/>
              <w:jc w:val="center"/>
              <w:rPr>
                <w:rFonts w:ascii="Calibri" w:eastAsia="Times New Roman" w:hAnsi="Calibri" w:cs="Times New Roman"/>
                <w:color w:val="000000"/>
                <w:sz w:val="22"/>
              </w:rPr>
            </w:pPr>
            <w:r w:rsidRPr="00721E83">
              <w:rPr>
                <w:rFonts w:ascii="Calibri" w:eastAsia="Times New Roman" w:hAnsi="Calibri" w:cs="Times New Roman"/>
                <w:color w:val="000000"/>
                <w:sz w:val="22"/>
              </w:rPr>
              <w:t>70</w:t>
            </w:r>
          </w:p>
        </w:tc>
        <w:tc>
          <w:tcPr>
            <w:tcW w:w="3742" w:type="dxa"/>
            <w:tcBorders>
              <w:top w:val="single" w:sz="4" w:space="0" w:color="95B3D7"/>
              <w:left w:val="nil"/>
              <w:bottom w:val="single" w:sz="4" w:space="0" w:color="95B3D7"/>
              <w:right w:val="nil"/>
            </w:tcBorders>
            <w:shd w:val="clear" w:color="DCE6F1" w:fill="DCE6F1"/>
            <w:hideMark/>
          </w:tcPr>
          <w:p w14:paraId="4B11A399"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Weekly</w:t>
            </w:r>
          </w:p>
        </w:tc>
        <w:tc>
          <w:tcPr>
            <w:tcW w:w="4436" w:type="dxa"/>
            <w:tcBorders>
              <w:top w:val="single" w:sz="4" w:space="0" w:color="95B3D7"/>
              <w:left w:val="nil"/>
              <w:bottom w:val="single" w:sz="4" w:space="0" w:color="95B3D7"/>
              <w:right w:val="single" w:sz="4" w:space="0" w:color="95B3D7"/>
            </w:tcBorders>
            <w:shd w:val="clear" w:color="DCE6F1" w:fill="DCE6F1"/>
            <w:hideMark/>
          </w:tcPr>
          <w:p w14:paraId="7EBDF19B" w14:textId="77777777" w:rsidR="00721E83" w:rsidRPr="00721E83" w:rsidRDefault="00721E83" w:rsidP="00721E83">
            <w:pPr>
              <w:spacing w:after="0" w:line="240" w:lineRule="auto"/>
              <w:rPr>
                <w:rFonts w:ascii="Calibri" w:eastAsia="Times New Roman" w:hAnsi="Calibri" w:cs="Times New Roman"/>
                <w:color w:val="000000"/>
                <w:sz w:val="22"/>
              </w:rPr>
            </w:pPr>
            <w:r w:rsidRPr="00721E83">
              <w:rPr>
                <w:rFonts w:ascii="Calibri" w:eastAsia="Times New Roman" w:hAnsi="Calibri" w:cs="Times New Roman"/>
                <w:color w:val="000000"/>
                <w:sz w:val="22"/>
              </w:rPr>
              <w:t>Intermediate</w:t>
            </w:r>
          </w:p>
        </w:tc>
      </w:tr>
    </w:tbl>
    <w:p w14:paraId="6B30F544" w14:textId="77777777" w:rsidR="007A11DE" w:rsidRDefault="007A11DE" w:rsidP="007A11DE"/>
    <w:tbl>
      <w:tblPr>
        <w:tblW w:w="12352" w:type="dxa"/>
        <w:tblLook w:val="04A0" w:firstRow="1" w:lastRow="0" w:firstColumn="1" w:lastColumn="0" w:noHBand="0" w:noVBand="1"/>
        <w:tblPrChange w:id="174" w:author="Author">
          <w:tblPr>
            <w:tblW w:w="12352" w:type="dxa"/>
            <w:tblLook w:val="04A0" w:firstRow="1" w:lastRow="0" w:firstColumn="1" w:lastColumn="0" w:noHBand="0" w:noVBand="1"/>
          </w:tblPr>
        </w:tblPrChange>
      </w:tblPr>
      <w:tblGrid>
        <w:gridCol w:w="2945"/>
        <w:gridCol w:w="1229"/>
        <w:gridCol w:w="3742"/>
        <w:gridCol w:w="4436"/>
        <w:tblGridChange w:id="175">
          <w:tblGrid>
            <w:gridCol w:w="2945"/>
            <w:gridCol w:w="1229"/>
            <w:gridCol w:w="3742"/>
            <w:gridCol w:w="4436"/>
          </w:tblGrid>
        </w:tblGridChange>
      </w:tblGrid>
      <w:tr w:rsidR="00721E83" w:rsidRPr="00721E83" w:rsidDel="000A7731" w14:paraId="3911FACA" w14:textId="124521FB" w:rsidTr="000A7731">
        <w:trPr>
          <w:trHeight w:val="360"/>
          <w:del w:id="176" w:author="Author"/>
          <w:trPrChange w:id="177" w:author="Author">
            <w:trPr>
              <w:trHeight w:val="360"/>
            </w:trPr>
          </w:trPrChange>
        </w:trPr>
        <w:tc>
          <w:tcPr>
            <w:tcW w:w="7916" w:type="dxa"/>
            <w:gridSpan w:val="3"/>
            <w:tcBorders>
              <w:top w:val="nil"/>
              <w:left w:val="nil"/>
              <w:bottom w:val="nil"/>
              <w:right w:val="nil"/>
            </w:tcBorders>
            <w:shd w:val="clear" w:color="auto" w:fill="auto"/>
            <w:noWrap/>
            <w:tcPrChange w:id="178" w:author="Author">
              <w:tcPr>
                <w:tcW w:w="7916" w:type="dxa"/>
                <w:gridSpan w:val="3"/>
                <w:tcBorders>
                  <w:top w:val="nil"/>
                  <w:left w:val="nil"/>
                  <w:bottom w:val="nil"/>
                  <w:right w:val="nil"/>
                </w:tcBorders>
                <w:shd w:val="clear" w:color="auto" w:fill="auto"/>
                <w:noWrap/>
              </w:tcPr>
            </w:tcPrChange>
          </w:tcPr>
          <w:p w14:paraId="1491DF34" w14:textId="6F23E9CD" w:rsidR="00721E83" w:rsidRPr="00721E83" w:rsidDel="000A7731" w:rsidRDefault="00721E83" w:rsidP="00721E83">
            <w:pPr>
              <w:framePr w:hSpace="180" w:wrap="around" w:vAnchor="text" w:hAnchor="page" w:x="1423" w:y="130"/>
              <w:spacing w:after="0" w:line="240" w:lineRule="auto"/>
              <w:rPr>
                <w:del w:id="179" w:author="Author"/>
                <w:rFonts w:ascii="Cambria" w:eastAsia="Times New Roman" w:hAnsi="Cambria" w:cs="Times New Roman"/>
                <w:b/>
                <w:bCs/>
                <w:color w:val="1F497D"/>
                <w:sz w:val="28"/>
                <w:szCs w:val="28"/>
              </w:rPr>
            </w:pPr>
            <w:del w:id="180" w:author="Author">
              <w:r w:rsidRPr="00721E83" w:rsidDel="000A7731">
                <w:rPr>
                  <w:rFonts w:ascii="Cambria" w:eastAsia="Times New Roman" w:hAnsi="Cambria" w:cs="Times New Roman"/>
                  <w:b/>
                  <w:bCs/>
                  <w:color w:val="1F497D"/>
                  <w:sz w:val="28"/>
                  <w:szCs w:val="28"/>
                </w:rPr>
                <w:delText xml:space="preserve">SUS Score compared to MHV and Tech </w:delText>
              </w:r>
              <w:commentRangeStart w:id="181"/>
              <w:r w:rsidRPr="00721E83" w:rsidDel="000A7731">
                <w:rPr>
                  <w:rFonts w:ascii="Cambria" w:eastAsia="Times New Roman" w:hAnsi="Cambria" w:cs="Times New Roman"/>
                  <w:b/>
                  <w:bCs/>
                  <w:color w:val="1F497D"/>
                  <w:sz w:val="28"/>
                  <w:szCs w:val="28"/>
                </w:rPr>
                <w:delText>Usage</w:delText>
              </w:r>
              <w:commentRangeEnd w:id="181"/>
              <w:r w:rsidR="00A16823" w:rsidDel="000A7731">
                <w:rPr>
                  <w:rStyle w:val="CommentReference"/>
                </w:rPr>
                <w:commentReference w:id="181"/>
              </w:r>
            </w:del>
            <w:ins w:id="182" w:author="Author">
              <w:del w:id="183" w:author="Author">
                <w:r w:rsidR="00A16823" w:rsidDel="000A7731">
                  <w:rPr>
                    <w:rFonts w:ascii="Cambria" w:eastAsia="Times New Roman" w:hAnsi="Cambria" w:cs="Times New Roman"/>
                    <w:b/>
                    <w:bCs/>
                    <w:color w:val="1F497D"/>
                    <w:sz w:val="28"/>
                    <w:szCs w:val="28"/>
                  </w:rPr>
                  <w:delText xml:space="preserve"> </w:delText>
                </w:r>
              </w:del>
            </w:ins>
          </w:p>
        </w:tc>
        <w:tc>
          <w:tcPr>
            <w:tcW w:w="4436" w:type="dxa"/>
            <w:tcBorders>
              <w:top w:val="nil"/>
              <w:left w:val="nil"/>
              <w:bottom w:val="nil"/>
              <w:right w:val="nil"/>
            </w:tcBorders>
            <w:shd w:val="clear" w:color="auto" w:fill="auto"/>
            <w:noWrap/>
            <w:tcPrChange w:id="184" w:author="Author">
              <w:tcPr>
                <w:tcW w:w="4436" w:type="dxa"/>
                <w:tcBorders>
                  <w:top w:val="nil"/>
                  <w:left w:val="nil"/>
                  <w:bottom w:val="nil"/>
                  <w:right w:val="nil"/>
                </w:tcBorders>
                <w:shd w:val="clear" w:color="auto" w:fill="auto"/>
                <w:noWrap/>
              </w:tcPr>
            </w:tcPrChange>
          </w:tcPr>
          <w:p w14:paraId="3B2C99B8" w14:textId="4FCD4E64" w:rsidR="00721E83" w:rsidRPr="00721E83" w:rsidDel="000A7731" w:rsidRDefault="00721E83" w:rsidP="00721E83">
            <w:pPr>
              <w:framePr w:hSpace="180" w:wrap="around" w:vAnchor="text" w:hAnchor="page" w:x="1423" w:y="130"/>
              <w:spacing w:after="0" w:line="240" w:lineRule="auto"/>
              <w:rPr>
                <w:del w:id="185" w:author="Author"/>
                <w:rFonts w:ascii="Calibri" w:eastAsia="Times New Roman" w:hAnsi="Calibri" w:cs="Times New Roman"/>
                <w:color w:val="000000"/>
                <w:sz w:val="22"/>
              </w:rPr>
            </w:pPr>
          </w:p>
        </w:tc>
      </w:tr>
      <w:tr w:rsidR="00721E83" w:rsidRPr="00721E83" w:rsidDel="000A7731" w14:paraId="7EEB54DD" w14:textId="0F768DA0" w:rsidTr="000A7731">
        <w:trPr>
          <w:trHeight w:val="300"/>
          <w:del w:id="186" w:author="Author"/>
          <w:trPrChange w:id="187" w:author="Author">
            <w:trPr>
              <w:trHeight w:val="300"/>
            </w:trPr>
          </w:trPrChange>
        </w:trPr>
        <w:tc>
          <w:tcPr>
            <w:tcW w:w="2945" w:type="dxa"/>
            <w:tcBorders>
              <w:top w:val="nil"/>
              <w:left w:val="nil"/>
              <w:bottom w:val="nil"/>
              <w:right w:val="nil"/>
            </w:tcBorders>
            <w:shd w:val="clear" w:color="auto" w:fill="auto"/>
            <w:noWrap/>
            <w:tcPrChange w:id="188" w:author="Author">
              <w:tcPr>
                <w:tcW w:w="2945" w:type="dxa"/>
                <w:tcBorders>
                  <w:top w:val="nil"/>
                  <w:left w:val="nil"/>
                  <w:bottom w:val="nil"/>
                  <w:right w:val="nil"/>
                </w:tcBorders>
                <w:shd w:val="clear" w:color="auto" w:fill="auto"/>
                <w:noWrap/>
              </w:tcPr>
            </w:tcPrChange>
          </w:tcPr>
          <w:p w14:paraId="01CEF426" w14:textId="013550E3" w:rsidR="00721E83" w:rsidRPr="00721E83" w:rsidDel="000A7731" w:rsidRDefault="00721E83" w:rsidP="00721E83">
            <w:pPr>
              <w:framePr w:hSpace="180" w:wrap="around" w:vAnchor="text" w:hAnchor="page" w:x="1423" w:y="130"/>
              <w:spacing w:after="0" w:line="240" w:lineRule="auto"/>
              <w:rPr>
                <w:del w:id="189" w:author="Author"/>
                <w:rFonts w:ascii="Calibri" w:eastAsia="Times New Roman" w:hAnsi="Calibri" w:cs="Times New Roman"/>
                <w:color w:val="000000"/>
                <w:sz w:val="22"/>
              </w:rPr>
            </w:pPr>
          </w:p>
        </w:tc>
        <w:tc>
          <w:tcPr>
            <w:tcW w:w="1229" w:type="dxa"/>
            <w:tcBorders>
              <w:top w:val="nil"/>
              <w:left w:val="nil"/>
              <w:bottom w:val="nil"/>
              <w:right w:val="nil"/>
            </w:tcBorders>
            <w:shd w:val="clear" w:color="auto" w:fill="auto"/>
            <w:noWrap/>
            <w:tcPrChange w:id="190" w:author="Author">
              <w:tcPr>
                <w:tcW w:w="1229" w:type="dxa"/>
                <w:tcBorders>
                  <w:top w:val="nil"/>
                  <w:left w:val="nil"/>
                  <w:bottom w:val="nil"/>
                  <w:right w:val="nil"/>
                </w:tcBorders>
                <w:shd w:val="clear" w:color="auto" w:fill="auto"/>
                <w:noWrap/>
              </w:tcPr>
            </w:tcPrChange>
          </w:tcPr>
          <w:p w14:paraId="7B790455" w14:textId="756CB881" w:rsidR="00721E83" w:rsidRPr="00721E83" w:rsidDel="000A7731" w:rsidRDefault="00721E83" w:rsidP="00721E83">
            <w:pPr>
              <w:framePr w:hSpace="180" w:wrap="around" w:vAnchor="text" w:hAnchor="page" w:x="1423" w:y="130"/>
              <w:spacing w:after="0" w:line="240" w:lineRule="auto"/>
              <w:rPr>
                <w:del w:id="191" w:author="Author"/>
                <w:rFonts w:ascii="Calibri" w:eastAsia="Times New Roman" w:hAnsi="Calibri" w:cs="Times New Roman"/>
                <w:color w:val="000000"/>
                <w:sz w:val="22"/>
              </w:rPr>
            </w:pPr>
          </w:p>
        </w:tc>
        <w:tc>
          <w:tcPr>
            <w:tcW w:w="3742" w:type="dxa"/>
            <w:tcBorders>
              <w:top w:val="nil"/>
              <w:left w:val="nil"/>
              <w:bottom w:val="nil"/>
              <w:right w:val="nil"/>
            </w:tcBorders>
            <w:shd w:val="clear" w:color="auto" w:fill="auto"/>
            <w:noWrap/>
            <w:tcPrChange w:id="192" w:author="Author">
              <w:tcPr>
                <w:tcW w:w="3742" w:type="dxa"/>
                <w:tcBorders>
                  <w:top w:val="nil"/>
                  <w:left w:val="nil"/>
                  <w:bottom w:val="nil"/>
                  <w:right w:val="nil"/>
                </w:tcBorders>
                <w:shd w:val="clear" w:color="auto" w:fill="auto"/>
                <w:noWrap/>
              </w:tcPr>
            </w:tcPrChange>
          </w:tcPr>
          <w:p w14:paraId="6CA8295D" w14:textId="66EF14DD" w:rsidR="00721E83" w:rsidRPr="00721E83" w:rsidDel="000A7731" w:rsidRDefault="00721E83" w:rsidP="00721E83">
            <w:pPr>
              <w:framePr w:hSpace="180" w:wrap="around" w:vAnchor="text" w:hAnchor="page" w:x="1423" w:y="130"/>
              <w:spacing w:after="0" w:line="240" w:lineRule="auto"/>
              <w:rPr>
                <w:del w:id="193" w:author="Author"/>
                <w:rFonts w:ascii="Calibri" w:eastAsia="Times New Roman" w:hAnsi="Calibri" w:cs="Times New Roman"/>
                <w:color w:val="000000"/>
                <w:sz w:val="22"/>
              </w:rPr>
            </w:pPr>
          </w:p>
        </w:tc>
        <w:tc>
          <w:tcPr>
            <w:tcW w:w="4436" w:type="dxa"/>
            <w:tcBorders>
              <w:top w:val="nil"/>
              <w:left w:val="nil"/>
              <w:bottom w:val="nil"/>
              <w:right w:val="nil"/>
            </w:tcBorders>
            <w:shd w:val="clear" w:color="auto" w:fill="auto"/>
            <w:noWrap/>
            <w:tcPrChange w:id="194" w:author="Author">
              <w:tcPr>
                <w:tcW w:w="4436" w:type="dxa"/>
                <w:tcBorders>
                  <w:top w:val="nil"/>
                  <w:left w:val="nil"/>
                  <w:bottom w:val="nil"/>
                  <w:right w:val="nil"/>
                </w:tcBorders>
                <w:shd w:val="clear" w:color="auto" w:fill="auto"/>
                <w:noWrap/>
              </w:tcPr>
            </w:tcPrChange>
          </w:tcPr>
          <w:p w14:paraId="0A47C8B4" w14:textId="7D004C28" w:rsidR="00721E83" w:rsidRPr="00721E83" w:rsidDel="000A7731" w:rsidRDefault="00721E83" w:rsidP="00721E83">
            <w:pPr>
              <w:framePr w:hSpace="180" w:wrap="around" w:vAnchor="text" w:hAnchor="page" w:x="1423" w:y="130"/>
              <w:spacing w:after="0" w:line="240" w:lineRule="auto"/>
              <w:rPr>
                <w:del w:id="195" w:author="Author"/>
                <w:rFonts w:ascii="Calibri" w:eastAsia="Times New Roman" w:hAnsi="Calibri" w:cs="Times New Roman"/>
                <w:color w:val="000000"/>
                <w:sz w:val="22"/>
              </w:rPr>
            </w:pPr>
          </w:p>
        </w:tc>
      </w:tr>
      <w:tr w:rsidR="00721E83" w:rsidRPr="00721E83" w:rsidDel="000A7731" w14:paraId="43092EEF" w14:textId="31AB886D" w:rsidTr="000A7731">
        <w:trPr>
          <w:trHeight w:val="600"/>
          <w:del w:id="196" w:author="Author"/>
          <w:trPrChange w:id="197" w:author="Author">
            <w:trPr>
              <w:trHeight w:val="600"/>
            </w:trPr>
          </w:trPrChange>
        </w:trPr>
        <w:tc>
          <w:tcPr>
            <w:tcW w:w="2945" w:type="dxa"/>
            <w:tcBorders>
              <w:top w:val="single" w:sz="4" w:space="0" w:color="95B3D7"/>
              <w:left w:val="single" w:sz="4" w:space="0" w:color="95B3D7"/>
              <w:bottom w:val="single" w:sz="4" w:space="0" w:color="95B3D7"/>
              <w:right w:val="nil"/>
            </w:tcBorders>
            <w:shd w:val="clear" w:color="4F81BD" w:fill="4F81BD"/>
            <w:tcPrChange w:id="198" w:author="Author">
              <w:tcPr>
                <w:tcW w:w="2945" w:type="dxa"/>
                <w:tcBorders>
                  <w:top w:val="single" w:sz="4" w:space="0" w:color="95B3D7"/>
                  <w:left w:val="single" w:sz="4" w:space="0" w:color="95B3D7"/>
                  <w:bottom w:val="single" w:sz="4" w:space="0" w:color="95B3D7"/>
                  <w:right w:val="nil"/>
                </w:tcBorders>
                <w:shd w:val="clear" w:color="4F81BD" w:fill="4F81BD"/>
              </w:tcPr>
            </w:tcPrChange>
          </w:tcPr>
          <w:p w14:paraId="25239A52" w14:textId="5223E69A" w:rsidR="00721E83" w:rsidRPr="00721E83" w:rsidDel="000A7731" w:rsidRDefault="00721E83" w:rsidP="00721E83">
            <w:pPr>
              <w:framePr w:hSpace="180" w:wrap="around" w:vAnchor="text" w:hAnchor="page" w:x="1423" w:y="130"/>
              <w:spacing w:after="0" w:line="240" w:lineRule="auto"/>
              <w:rPr>
                <w:del w:id="199" w:author="Author"/>
                <w:rFonts w:ascii="Calibri" w:eastAsia="Times New Roman" w:hAnsi="Calibri" w:cs="Times New Roman"/>
                <w:b/>
                <w:bCs/>
                <w:color w:val="FFFFFF"/>
                <w:sz w:val="22"/>
              </w:rPr>
            </w:pPr>
            <w:del w:id="200" w:author="Author">
              <w:r w:rsidRPr="00721E83" w:rsidDel="000A7731">
                <w:rPr>
                  <w:rFonts w:ascii="Calibri" w:eastAsia="Times New Roman" w:hAnsi="Calibri" w:cs="Times New Roman"/>
                  <w:b/>
                  <w:bCs/>
                  <w:color w:val="FFFFFF"/>
                  <w:sz w:val="22"/>
                </w:rPr>
                <w:delText>Session/Participant</w:delText>
              </w:r>
            </w:del>
          </w:p>
        </w:tc>
        <w:tc>
          <w:tcPr>
            <w:tcW w:w="1229" w:type="dxa"/>
            <w:tcBorders>
              <w:top w:val="single" w:sz="4" w:space="0" w:color="95B3D7"/>
              <w:left w:val="nil"/>
              <w:bottom w:val="single" w:sz="4" w:space="0" w:color="95B3D7"/>
              <w:right w:val="nil"/>
            </w:tcBorders>
            <w:shd w:val="clear" w:color="4F81BD" w:fill="4F81BD"/>
            <w:tcPrChange w:id="201" w:author="Author">
              <w:tcPr>
                <w:tcW w:w="1229" w:type="dxa"/>
                <w:tcBorders>
                  <w:top w:val="single" w:sz="4" w:space="0" w:color="95B3D7"/>
                  <w:left w:val="nil"/>
                  <w:bottom w:val="single" w:sz="4" w:space="0" w:color="95B3D7"/>
                  <w:right w:val="nil"/>
                </w:tcBorders>
                <w:shd w:val="clear" w:color="4F81BD" w:fill="4F81BD"/>
              </w:tcPr>
            </w:tcPrChange>
          </w:tcPr>
          <w:p w14:paraId="61E41554" w14:textId="4652739E" w:rsidR="00721E83" w:rsidRPr="00721E83" w:rsidDel="000A7731" w:rsidRDefault="00721E83" w:rsidP="00721E83">
            <w:pPr>
              <w:framePr w:hSpace="180" w:wrap="around" w:vAnchor="text" w:hAnchor="page" w:x="1423" w:y="130"/>
              <w:spacing w:after="0" w:line="240" w:lineRule="auto"/>
              <w:rPr>
                <w:del w:id="202" w:author="Author"/>
                <w:rFonts w:ascii="Calibri" w:eastAsia="Times New Roman" w:hAnsi="Calibri" w:cs="Times New Roman"/>
                <w:b/>
                <w:bCs/>
                <w:color w:val="FFFFFF"/>
                <w:sz w:val="22"/>
              </w:rPr>
            </w:pPr>
            <w:del w:id="203" w:author="Author">
              <w:r w:rsidRPr="00721E83" w:rsidDel="000A7731">
                <w:rPr>
                  <w:rFonts w:ascii="Calibri" w:eastAsia="Times New Roman" w:hAnsi="Calibri" w:cs="Times New Roman"/>
                  <w:b/>
                  <w:bCs/>
                  <w:color w:val="FFFFFF"/>
                  <w:sz w:val="22"/>
                </w:rPr>
                <w:delText>SUS Score</w:delText>
              </w:r>
            </w:del>
          </w:p>
        </w:tc>
        <w:tc>
          <w:tcPr>
            <w:tcW w:w="3742" w:type="dxa"/>
            <w:tcBorders>
              <w:top w:val="single" w:sz="4" w:space="0" w:color="95B3D7"/>
              <w:left w:val="nil"/>
              <w:bottom w:val="single" w:sz="4" w:space="0" w:color="95B3D7"/>
              <w:right w:val="nil"/>
            </w:tcBorders>
            <w:shd w:val="clear" w:color="4F81BD" w:fill="4F81BD"/>
            <w:tcPrChange w:id="204" w:author="Author">
              <w:tcPr>
                <w:tcW w:w="3742" w:type="dxa"/>
                <w:tcBorders>
                  <w:top w:val="single" w:sz="4" w:space="0" w:color="95B3D7"/>
                  <w:left w:val="nil"/>
                  <w:bottom w:val="single" w:sz="4" w:space="0" w:color="95B3D7"/>
                  <w:right w:val="nil"/>
                </w:tcBorders>
                <w:shd w:val="clear" w:color="4F81BD" w:fill="4F81BD"/>
              </w:tcPr>
            </w:tcPrChange>
          </w:tcPr>
          <w:p w14:paraId="061313AE" w14:textId="642A4DC9" w:rsidR="00721E83" w:rsidRPr="00721E83" w:rsidDel="000A7731" w:rsidRDefault="00721E83" w:rsidP="00721E83">
            <w:pPr>
              <w:framePr w:hSpace="180" w:wrap="around" w:vAnchor="text" w:hAnchor="page" w:x="1423" w:y="130"/>
              <w:spacing w:after="0" w:line="240" w:lineRule="auto"/>
              <w:rPr>
                <w:del w:id="205" w:author="Author"/>
                <w:rFonts w:ascii="Calibri" w:eastAsia="Times New Roman" w:hAnsi="Calibri" w:cs="Times New Roman"/>
                <w:b/>
                <w:bCs/>
                <w:color w:val="FFFFFF"/>
                <w:sz w:val="22"/>
              </w:rPr>
            </w:pPr>
            <w:del w:id="206" w:author="Author">
              <w:r w:rsidRPr="00721E83" w:rsidDel="000A7731">
                <w:rPr>
                  <w:rFonts w:ascii="Calibri" w:eastAsia="Times New Roman" w:hAnsi="Calibri" w:cs="Times New Roman"/>
                  <w:b/>
                  <w:bCs/>
                  <w:color w:val="FFFFFF"/>
                  <w:sz w:val="22"/>
                </w:rPr>
                <w:delText>How often do you use MyHealtheVet?</w:delText>
              </w:r>
            </w:del>
          </w:p>
        </w:tc>
        <w:tc>
          <w:tcPr>
            <w:tcW w:w="4436" w:type="dxa"/>
            <w:tcBorders>
              <w:top w:val="single" w:sz="4" w:space="0" w:color="95B3D7"/>
              <w:left w:val="nil"/>
              <w:bottom w:val="single" w:sz="4" w:space="0" w:color="95B3D7"/>
              <w:right w:val="single" w:sz="4" w:space="0" w:color="95B3D7"/>
            </w:tcBorders>
            <w:shd w:val="clear" w:color="4F81BD" w:fill="4F81BD"/>
            <w:tcPrChange w:id="207" w:author="Author">
              <w:tcPr>
                <w:tcW w:w="4436" w:type="dxa"/>
                <w:tcBorders>
                  <w:top w:val="single" w:sz="4" w:space="0" w:color="95B3D7"/>
                  <w:left w:val="nil"/>
                  <w:bottom w:val="single" w:sz="4" w:space="0" w:color="95B3D7"/>
                  <w:right w:val="single" w:sz="4" w:space="0" w:color="95B3D7"/>
                </w:tcBorders>
                <w:shd w:val="clear" w:color="4F81BD" w:fill="4F81BD"/>
              </w:tcPr>
            </w:tcPrChange>
          </w:tcPr>
          <w:p w14:paraId="24E6BDB9" w14:textId="45F70C9C" w:rsidR="00721E83" w:rsidRPr="00721E83" w:rsidDel="000A7731" w:rsidRDefault="00721E83" w:rsidP="00721E83">
            <w:pPr>
              <w:framePr w:hSpace="180" w:wrap="around" w:vAnchor="text" w:hAnchor="page" w:x="1423" w:y="130"/>
              <w:spacing w:after="0" w:line="240" w:lineRule="auto"/>
              <w:rPr>
                <w:del w:id="208" w:author="Author"/>
                <w:rFonts w:ascii="Calibri" w:eastAsia="Times New Roman" w:hAnsi="Calibri" w:cs="Times New Roman"/>
                <w:b/>
                <w:bCs/>
                <w:color w:val="FFFFFF"/>
                <w:sz w:val="22"/>
              </w:rPr>
            </w:pPr>
            <w:del w:id="209" w:author="Author">
              <w:r w:rsidRPr="00721E83" w:rsidDel="000A7731">
                <w:rPr>
                  <w:rFonts w:ascii="Calibri" w:eastAsia="Times New Roman" w:hAnsi="Calibri" w:cs="Times New Roman"/>
                  <w:b/>
                  <w:bCs/>
                  <w:color w:val="FFFFFF"/>
                  <w:sz w:val="22"/>
                </w:rPr>
                <w:delText>What is your level of familiarity with using a Desktop computer?</w:delText>
              </w:r>
            </w:del>
          </w:p>
        </w:tc>
      </w:tr>
      <w:tr w:rsidR="00721E83" w:rsidRPr="00721E83" w:rsidDel="000A7731" w14:paraId="13447F5C" w14:textId="40AF5DDF" w:rsidTr="000A7731">
        <w:trPr>
          <w:trHeight w:val="300"/>
          <w:del w:id="210" w:author="Author"/>
          <w:trPrChange w:id="211"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212"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525A60AA" w14:textId="1C9D8994" w:rsidR="00721E83" w:rsidRPr="00721E83" w:rsidDel="000A7731" w:rsidRDefault="00721E83" w:rsidP="00721E83">
            <w:pPr>
              <w:framePr w:hSpace="180" w:wrap="around" w:vAnchor="text" w:hAnchor="page" w:x="1423" w:y="130"/>
              <w:spacing w:after="0" w:line="240" w:lineRule="auto"/>
              <w:rPr>
                <w:del w:id="213" w:author="Author"/>
                <w:rFonts w:ascii="Calibri" w:eastAsia="Times New Roman" w:hAnsi="Calibri" w:cs="Times New Roman"/>
                <w:color w:val="000000"/>
                <w:sz w:val="22"/>
              </w:rPr>
            </w:pPr>
            <w:del w:id="214" w:author="Author">
              <w:r w:rsidRPr="00721E83" w:rsidDel="000A7731">
                <w:rPr>
                  <w:rFonts w:ascii="Calibri" w:eastAsia="Times New Roman" w:hAnsi="Calibri" w:cs="Times New Roman"/>
                  <w:color w:val="000000"/>
                  <w:sz w:val="22"/>
                </w:rPr>
                <w:delText>Session 2</w:delText>
              </w:r>
            </w:del>
          </w:p>
        </w:tc>
        <w:tc>
          <w:tcPr>
            <w:tcW w:w="1229" w:type="dxa"/>
            <w:tcBorders>
              <w:top w:val="single" w:sz="4" w:space="0" w:color="95B3D7"/>
              <w:left w:val="nil"/>
              <w:bottom w:val="single" w:sz="4" w:space="0" w:color="95B3D7"/>
              <w:right w:val="nil"/>
            </w:tcBorders>
            <w:shd w:val="clear" w:color="DCE6F1" w:fill="DCE6F1"/>
            <w:noWrap/>
            <w:tcPrChange w:id="215" w:author="Author">
              <w:tcPr>
                <w:tcW w:w="1229" w:type="dxa"/>
                <w:tcBorders>
                  <w:top w:val="single" w:sz="4" w:space="0" w:color="95B3D7"/>
                  <w:left w:val="nil"/>
                  <w:bottom w:val="single" w:sz="4" w:space="0" w:color="95B3D7"/>
                  <w:right w:val="nil"/>
                </w:tcBorders>
                <w:shd w:val="clear" w:color="DCE6F1" w:fill="DCE6F1"/>
                <w:noWrap/>
              </w:tcPr>
            </w:tcPrChange>
          </w:tcPr>
          <w:p w14:paraId="703B2B6D" w14:textId="62B3AD48" w:rsidR="00721E83" w:rsidRPr="00721E83" w:rsidDel="000A7731" w:rsidRDefault="00721E83" w:rsidP="00721E83">
            <w:pPr>
              <w:framePr w:hSpace="180" w:wrap="around" w:vAnchor="text" w:hAnchor="page" w:x="1423" w:y="130"/>
              <w:spacing w:after="0" w:line="240" w:lineRule="auto"/>
              <w:jc w:val="center"/>
              <w:rPr>
                <w:del w:id="216" w:author="Author"/>
                <w:rFonts w:ascii="Calibri" w:eastAsia="Times New Roman" w:hAnsi="Calibri" w:cs="Times New Roman"/>
                <w:color w:val="000000"/>
                <w:sz w:val="22"/>
              </w:rPr>
            </w:pPr>
            <w:del w:id="217" w:author="Author">
              <w:r w:rsidRPr="00721E83" w:rsidDel="000A7731">
                <w:rPr>
                  <w:rFonts w:ascii="Calibri" w:eastAsia="Times New Roman" w:hAnsi="Calibri" w:cs="Times New Roman"/>
                  <w:color w:val="000000"/>
                  <w:sz w:val="22"/>
                </w:rPr>
                <w:delText>87.5</w:delText>
              </w:r>
            </w:del>
          </w:p>
        </w:tc>
        <w:tc>
          <w:tcPr>
            <w:tcW w:w="3742" w:type="dxa"/>
            <w:tcBorders>
              <w:top w:val="single" w:sz="4" w:space="0" w:color="95B3D7"/>
              <w:left w:val="nil"/>
              <w:bottom w:val="single" w:sz="4" w:space="0" w:color="95B3D7"/>
              <w:right w:val="nil"/>
            </w:tcBorders>
            <w:shd w:val="clear" w:color="DCE6F1" w:fill="DCE6F1"/>
            <w:tcPrChange w:id="218" w:author="Author">
              <w:tcPr>
                <w:tcW w:w="3742" w:type="dxa"/>
                <w:tcBorders>
                  <w:top w:val="single" w:sz="4" w:space="0" w:color="95B3D7"/>
                  <w:left w:val="nil"/>
                  <w:bottom w:val="single" w:sz="4" w:space="0" w:color="95B3D7"/>
                  <w:right w:val="nil"/>
                </w:tcBorders>
                <w:shd w:val="clear" w:color="DCE6F1" w:fill="DCE6F1"/>
              </w:tcPr>
            </w:tcPrChange>
          </w:tcPr>
          <w:p w14:paraId="28FDF45A" w14:textId="220B9E0A" w:rsidR="00721E83" w:rsidRPr="00721E83" w:rsidDel="000A7731" w:rsidRDefault="00721E83" w:rsidP="00721E83">
            <w:pPr>
              <w:framePr w:hSpace="180" w:wrap="around" w:vAnchor="text" w:hAnchor="page" w:x="1423" w:y="130"/>
              <w:spacing w:after="0" w:line="240" w:lineRule="auto"/>
              <w:rPr>
                <w:del w:id="219" w:author="Author"/>
                <w:rFonts w:ascii="Calibri" w:eastAsia="Times New Roman" w:hAnsi="Calibri" w:cs="Times New Roman"/>
                <w:color w:val="000000"/>
                <w:sz w:val="22"/>
              </w:rPr>
            </w:pPr>
            <w:del w:id="220"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221"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3193EEFF" w14:textId="32BABB47" w:rsidR="00721E83" w:rsidRPr="00721E83" w:rsidDel="000A7731" w:rsidRDefault="00721E83" w:rsidP="00721E83">
            <w:pPr>
              <w:framePr w:hSpace="180" w:wrap="around" w:vAnchor="text" w:hAnchor="page" w:x="1423" w:y="130"/>
              <w:spacing w:after="0" w:line="240" w:lineRule="auto"/>
              <w:rPr>
                <w:del w:id="222" w:author="Author"/>
                <w:rFonts w:ascii="Calibri" w:eastAsia="Times New Roman" w:hAnsi="Calibri" w:cs="Times New Roman"/>
                <w:color w:val="000000"/>
                <w:sz w:val="22"/>
              </w:rPr>
            </w:pPr>
            <w:del w:id="223" w:author="Author">
              <w:r w:rsidRPr="00721E83" w:rsidDel="000A7731">
                <w:rPr>
                  <w:rFonts w:ascii="Calibri" w:eastAsia="Times New Roman" w:hAnsi="Calibri" w:cs="Times New Roman"/>
                  <w:color w:val="000000"/>
                  <w:sz w:val="22"/>
                </w:rPr>
                <w:delText>Advanced</w:delText>
              </w:r>
            </w:del>
          </w:p>
        </w:tc>
      </w:tr>
      <w:tr w:rsidR="00721E83" w:rsidRPr="00721E83" w:rsidDel="000A7731" w14:paraId="098737D7" w14:textId="54F7E248" w:rsidTr="000A7731">
        <w:trPr>
          <w:trHeight w:val="300"/>
          <w:del w:id="224" w:author="Author"/>
          <w:trPrChange w:id="225"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226"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45D6B447" w14:textId="22B10E01" w:rsidR="00721E83" w:rsidRPr="00721E83" w:rsidDel="000A7731" w:rsidRDefault="00721E83" w:rsidP="00721E83">
            <w:pPr>
              <w:framePr w:hSpace="180" w:wrap="around" w:vAnchor="text" w:hAnchor="page" w:x="1423" w:y="130"/>
              <w:spacing w:after="0" w:line="240" w:lineRule="auto"/>
              <w:rPr>
                <w:del w:id="227" w:author="Author"/>
                <w:rFonts w:ascii="Calibri" w:eastAsia="Times New Roman" w:hAnsi="Calibri" w:cs="Times New Roman"/>
                <w:color w:val="000000"/>
                <w:sz w:val="22"/>
              </w:rPr>
            </w:pPr>
            <w:del w:id="228" w:author="Author">
              <w:r w:rsidRPr="00721E83" w:rsidDel="000A7731">
                <w:rPr>
                  <w:rFonts w:ascii="Calibri" w:eastAsia="Times New Roman" w:hAnsi="Calibri" w:cs="Times New Roman"/>
                  <w:color w:val="000000"/>
                  <w:sz w:val="22"/>
                </w:rPr>
                <w:delText>Session 3</w:delText>
              </w:r>
            </w:del>
          </w:p>
        </w:tc>
        <w:tc>
          <w:tcPr>
            <w:tcW w:w="1229" w:type="dxa"/>
            <w:tcBorders>
              <w:top w:val="single" w:sz="4" w:space="0" w:color="95B3D7"/>
              <w:left w:val="nil"/>
              <w:bottom w:val="single" w:sz="4" w:space="0" w:color="95B3D7"/>
              <w:right w:val="nil"/>
            </w:tcBorders>
            <w:shd w:val="clear" w:color="auto" w:fill="auto"/>
            <w:noWrap/>
            <w:tcPrChange w:id="229" w:author="Author">
              <w:tcPr>
                <w:tcW w:w="1229" w:type="dxa"/>
                <w:tcBorders>
                  <w:top w:val="single" w:sz="4" w:space="0" w:color="95B3D7"/>
                  <w:left w:val="nil"/>
                  <w:bottom w:val="single" w:sz="4" w:space="0" w:color="95B3D7"/>
                  <w:right w:val="nil"/>
                </w:tcBorders>
                <w:shd w:val="clear" w:color="auto" w:fill="auto"/>
                <w:noWrap/>
              </w:tcPr>
            </w:tcPrChange>
          </w:tcPr>
          <w:p w14:paraId="58CEE90C" w14:textId="7D72F59B" w:rsidR="00721E83" w:rsidRPr="00721E83" w:rsidDel="000A7731" w:rsidRDefault="00721E83" w:rsidP="00721E83">
            <w:pPr>
              <w:framePr w:hSpace="180" w:wrap="around" w:vAnchor="text" w:hAnchor="page" w:x="1423" w:y="130"/>
              <w:spacing w:after="0" w:line="240" w:lineRule="auto"/>
              <w:jc w:val="center"/>
              <w:rPr>
                <w:del w:id="230" w:author="Author"/>
                <w:rFonts w:ascii="Calibri" w:eastAsia="Times New Roman" w:hAnsi="Calibri" w:cs="Times New Roman"/>
                <w:color w:val="000000"/>
                <w:sz w:val="22"/>
              </w:rPr>
            </w:pPr>
            <w:del w:id="231" w:author="Author">
              <w:r w:rsidRPr="00721E83" w:rsidDel="000A7731">
                <w:rPr>
                  <w:rFonts w:ascii="Calibri" w:eastAsia="Times New Roman" w:hAnsi="Calibri" w:cs="Times New Roman"/>
                  <w:color w:val="000000"/>
                  <w:sz w:val="22"/>
                </w:rPr>
                <w:delText>87.5</w:delText>
              </w:r>
            </w:del>
          </w:p>
        </w:tc>
        <w:tc>
          <w:tcPr>
            <w:tcW w:w="3742" w:type="dxa"/>
            <w:tcBorders>
              <w:top w:val="single" w:sz="4" w:space="0" w:color="95B3D7"/>
              <w:left w:val="nil"/>
              <w:bottom w:val="single" w:sz="4" w:space="0" w:color="95B3D7"/>
              <w:right w:val="nil"/>
            </w:tcBorders>
            <w:shd w:val="clear" w:color="auto" w:fill="auto"/>
            <w:tcPrChange w:id="232" w:author="Author">
              <w:tcPr>
                <w:tcW w:w="3742" w:type="dxa"/>
                <w:tcBorders>
                  <w:top w:val="single" w:sz="4" w:space="0" w:color="95B3D7"/>
                  <w:left w:val="nil"/>
                  <w:bottom w:val="single" w:sz="4" w:space="0" w:color="95B3D7"/>
                  <w:right w:val="nil"/>
                </w:tcBorders>
                <w:shd w:val="clear" w:color="auto" w:fill="auto"/>
              </w:tcPr>
            </w:tcPrChange>
          </w:tcPr>
          <w:p w14:paraId="14CF68B9" w14:textId="3E4532D2" w:rsidR="00721E83" w:rsidRPr="00721E83" w:rsidDel="000A7731" w:rsidRDefault="00721E83" w:rsidP="00721E83">
            <w:pPr>
              <w:framePr w:hSpace="180" w:wrap="around" w:vAnchor="text" w:hAnchor="page" w:x="1423" w:y="130"/>
              <w:spacing w:after="0" w:line="240" w:lineRule="auto"/>
              <w:rPr>
                <w:del w:id="233" w:author="Author"/>
                <w:rFonts w:ascii="Calibri" w:eastAsia="Times New Roman" w:hAnsi="Calibri" w:cs="Times New Roman"/>
                <w:color w:val="000000"/>
                <w:sz w:val="22"/>
              </w:rPr>
            </w:pPr>
            <w:del w:id="234" w:author="Author">
              <w:r w:rsidRPr="00721E83" w:rsidDel="000A7731">
                <w:rPr>
                  <w:rFonts w:ascii="Calibri" w:eastAsia="Times New Roman" w:hAnsi="Calibri" w:cs="Times New Roman"/>
                  <w:color w:val="000000"/>
                  <w:sz w:val="22"/>
                </w:rPr>
                <w:delText>Weekly</w:delText>
              </w:r>
            </w:del>
          </w:p>
        </w:tc>
        <w:tc>
          <w:tcPr>
            <w:tcW w:w="4436" w:type="dxa"/>
            <w:tcBorders>
              <w:top w:val="single" w:sz="4" w:space="0" w:color="95B3D7"/>
              <w:left w:val="nil"/>
              <w:bottom w:val="single" w:sz="4" w:space="0" w:color="95B3D7"/>
              <w:right w:val="single" w:sz="4" w:space="0" w:color="95B3D7"/>
            </w:tcBorders>
            <w:shd w:val="clear" w:color="auto" w:fill="auto"/>
            <w:tcPrChange w:id="235"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73F1423E" w14:textId="7FBB7156" w:rsidR="00721E83" w:rsidRPr="00721E83" w:rsidDel="000A7731" w:rsidRDefault="00721E83" w:rsidP="00721E83">
            <w:pPr>
              <w:framePr w:hSpace="180" w:wrap="around" w:vAnchor="text" w:hAnchor="page" w:x="1423" w:y="130"/>
              <w:spacing w:after="0" w:line="240" w:lineRule="auto"/>
              <w:rPr>
                <w:del w:id="236" w:author="Author"/>
                <w:rFonts w:ascii="Calibri" w:eastAsia="Times New Roman" w:hAnsi="Calibri" w:cs="Times New Roman"/>
                <w:color w:val="000000"/>
                <w:sz w:val="22"/>
              </w:rPr>
            </w:pPr>
            <w:del w:id="237" w:author="Author">
              <w:r w:rsidRPr="00721E83" w:rsidDel="000A7731">
                <w:rPr>
                  <w:rFonts w:ascii="Calibri" w:eastAsia="Times New Roman" w:hAnsi="Calibri" w:cs="Times New Roman"/>
                  <w:color w:val="000000"/>
                  <w:sz w:val="22"/>
                </w:rPr>
                <w:delText>Advanced</w:delText>
              </w:r>
            </w:del>
          </w:p>
        </w:tc>
      </w:tr>
      <w:tr w:rsidR="00721E83" w:rsidRPr="00721E83" w:rsidDel="000A7731" w14:paraId="58671F0C" w14:textId="14B78FF8" w:rsidTr="000A7731">
        <w:trPr>
          <w:trHeight w:val="300"/>
          <w:del w:id="238" w:author="Author"/>
          <w:trPrChange w:id="239"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240"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2375FB90" w14:textId="44B0CFAE" w:rsidR="00721E83" w:rsidRPr="00721E83" w:rsidDel="000A7731" w:rsidRDefault="00721E83" w:rsidP="00721E83">
            <w:pPr>
              <w:framePr w:hSpace="180" w:wrap="around" w:vAnchor="text" w:hAnchor="page" w:x="1423" w:y="130"/>
              <w:spacing w:after="0" w:line="240" w:lineRule="auto"/>
              <w:rPr>
                <w:del w:id="241" w:author="Author"/>
                <w:rFonts w:ascii="Calibri" w:eastAsia="Times New Roman" w:hAnsi="Calibri" w:cs="Times New Roman"/>
                <w:color w:val="000000"/>
                <w:sz w:val="22"/>
              </w:rPr>
            </w:pPr>
            <w:del w:id="242" w:author="Author">
              <w:r w:rsidRPr="00721E83" w:rsidDel="000A7731">
                <w:rPr>
                  <w:rFonts w:ascii="Calibri" w:eastAsia="Times New Roman" w:hAnsi="Calibri" w:cs="Times New Roman"/>
                  <w:color w:val="000000"/>
                  <w:sz w:val="22"/>
                </w:rPr>
                <w:delText>Session 4</w:delText>
              </w:r>
            </w:del>
          </w:p>
        </w:tc>
        <w:tc>
          <w:tcPr>
            <w:tcW w:w="1229" w:type="dxa"/>
            <w:tcBorders>
              <w:top w:val="single" w:sz="4" w:space="0" w:color="95B3D7"/>
              <w:left w:val="nil"/>
              <w:bottom w:val="single" w:sz="4" w:space="0" w:color="95B3D7"/>
              <w:right w:val="nil"/>
            </w:tcBorders>
            <w:shd w:val="clear" w:color="DCE6F1" w:fill="DCE6F1"/>
            <w:noWrap/>
            <w:tcPrChange w:id="243" w:author="Author">
              <w:tcPr>
                <w:tcW w:w="1229" w:type="dxa"/>
                <w:tcBorders>
                  <w:top w:val="single" w:sz="4" w:space="0" w:color="95B3D7"/>
                  <w:left w:val="nil"/>
                  <w:bottom w:val="single" w:sz="4" w:space="0" w:color="95B3D7"/>
                  <w:right w:val="nil"/>
                </w:tcBorders>
                <w:shd w:val="clear" w:color="DCE6F1" w:fill="DCE6F1"/>
                <w:noWrap/>
              </w:tcPr>
            </w:tcPrChange>
          </w:tcPr>
          <w:p w14:paraId="00408F98" w14:textId="4E1C12CA" w:rsidR="00721E83" w:rsidRPr="00721E83" w:rsidDel="000A7731" w:rsidRDefault="00721E83" w:rsidP="00721E83">
            <w:pPr>
              <w:framePr w:hSpace="180" w:wrap="around" w:vAnchor="text" w:hAnchor="page" w:x="1423" w:y="130"/>
              <w:spacing w:after="0" w:line="240" w:lineRule="auto"/>
              <w:jc w:val="center"/>
              <w:rPr>
                <w:del w:id="244" w:author="Author"/>
                <w:rFonts w:ascii="Calibri" w:eastAsia="Times New Roman" w:hAnsi="Calibri" w:cs="Times New Roman"/>
                <w:color w:val="000000"/>
                <w:sz w:val="22"/>
              </w:rPr>
            </w:pPr>
            <w:del w:id="245" w:author="Author">
              <w:r w:rsidRPr="00721E83" w:rsidDel="000A7731">
                <w:rPr>
                  <w:rFonts w:ascii="Calibri" w:eastAsia="Times New Roman" w:hAnsi="Calibri" w:cs="Times New Roman"/>
                  <w:color w:val="000000"/>
                  <w:sz w:val="22"/>
                </w:rPr>
                <w:delText>77.5</w:delText>
              </w:r>
            </w:del>
          </w:p>
        </w:tc>
        <w:tc>
          <w:tcPr>
            <w:tcW w:w="3742" w:type="dxa"/>
            <w:tcBorders>
              <w:top w:val="single" w:sz="4" w:space="0" w:color="95B3D7"/>
              <w:left w:val="nil"/>
              <w:bottom w:val="single" w:sz="4" w:space="0" w:color="95B3D7"/>
              <w:right w:val="nil"/>
            </w:tcBorders>
            <w:shd w:val="clear" w:color="DCE6F1" w:fill="DCE6F1"/>
            <w:tcPrChange w:id="246" w:author="Author">
              <w:tcPr>
                <w:tcW w:w="3742" w:type="dxa"/>
                <w:tcBorders>
                  <w:top w:val="single" w:sz="4" w:space="0" w:color="95B3D7"/>
                  <w:left w:val="nil"/>
                  <w:bottom w:val="single" w:sz="4" w:space="0" w:color="95B3D7"/>
                  <w:right w:val="nil"/>
                </w:tcBorders>
                <w:shd w:val="clear" w:color="DCE6F1" w:fill="DCE6F1"/>
              </w:tcPr>
            </w:tcPrChange>
          </w:tcPr>
          <w:p w14:paraId="47D16A3F" w14:textId="26099B49" w:rsidR="00721E83" w:rsidRPr="00721E83" w:rsidDel="000A7731" w:rsidRDefault="00721E83" w:rsidP="00721E83">
            <w:pPr>
              <w:framePr w:hSpace="180" w:wrap="around" w:vAnchor="text" w:hAnchor="page" w:x="1423" w:y="130"/>
              <w:spacing w:after="0" w:line="240" w:lineRule="auto"/>
              <w:rPr>
                <w:del w:id="247" w:author="Author"/>
                <w:rFonts w:ascii="Calibri" w:eastAsia="Times New Roman" w:hAnsi="Calibri" w:cs="Times New Roman"/>
                <w:color w:val="000000"/>
                <w:sz w:val="22"/>
              </w:rPr>
            </w:pPr>
            <w:del w:id="248"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249"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47E5DD49" w14:textId="5997196F" w:rsidR="00721E83" w:rsidRPr="00721E83" w:rsidDel="000A7731" w:rsidRDefault="00721E83" w:rsidP="00721E83">
            <w:pPr>
              <w:framePr w:hSpace="180" w:wrap="around" w:vAnchor="text" w:hAnchor="page" w:x="1423" w:y="130"/>
              <w:spacing w:after="0" w:line="240" w:lineRule="auto"/>
              <w:rPr>
                <w:del w:id="250" w:author="Author"/>
                <w:rFonts w:ascii="Calibri" w:eastAsia="Times New Roman" w:hAnsi="Calibri" w:cs="Times New Roman"/>
                <w:color w:val="000000"/>
                <w:sz w:val="22"/>
              </w:rPr>
            </w:pPr>
            <w:del w:id="251"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09D93696" w14:textId="28100263" w:rsidTr="000A7731">
        <w:trPr>
          <w:trHeight w:val="300"/>
          <w:del w:id="252" w:author="Author"/>
          <w:trPrChange w:id="253"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254"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071EEDEC" w14:textId="611ACBFF" w:rsidR="00721E83" w:rsidRPr="00721E83" w:rsidDel="000A7731" w:rsidRDefault="00721E83" w:rsidP="00721E83">
            <w:pPr>
              <w:framePr w:hSpace="180" w:wrap="around" w:vAnchor="text" w:hAnchor="page" w:x="1423" w:y="130"/>
              <w:spacing w:after="0" w:line="240" w:lineRule="auto"/>
              <w:rPr>
                <w:del w:id="255" w:author="Author"/>
                <w:rFonts w:ascii="Calibri" w:eastAsia="Times New Roman" w:hAnsi="Calibri" w:cs="Times New Roman"/>
                <w:color w:val="000000"/>
                <w:sz w:val="22"/>
              </w:rPr>
            </w:pPr>
            <w:del w:id="256" w:author="Author">
              <w:r w:rsidRPr="00721E83" w:rsidDel="000A7731">
                <w:rPr>
                  <w:rFonts w:ascii="Calibri" w:eastAsia="Times New Roman" w:hAnsi="Calibri" w:cs="Times New Roman"/>
                  <w:color w:val="000000"/>
                  <w:sz w:val="22"/>
                </w:rPr>
                <w:delText>Session 5</w:delText>
              </w:r>
            </w:del>
          </w:p>
        </w:tc>
        <w:tc>
          <w:tcPr>
            <w:tcW w:w="1229" w:type="dxa"/>
            <w:tcBorders>
              <w:top w:val="single" w:sz="4" w:space="0" w:color="95B3D7"/>
              <w:left w:val="nil"/>
              <w:bottom w:val="single" w:sz="4" w:space="0" w:color="95B3D7"/>
              <w:right w:val="nil"/>
            </w:tcBorders>
            <w:shd w:val="clear" w:color="auto" w:fill="auto"/>
            <w:noWrap/>
            <w:tcPrChange w:id="257" w:author="Author">
              <w:tcPr>
                <w:tcW w:w="1229" w:type="dxa"/>
                <w:tcBorders>
                  <w:top w:val="single" w:sz="4" w:space="0" w:color="95B3D7"/>
                  <w:left w:val="nil"/>
                  <w:bottom w:val="single" w:sz="4" w:space="0" w:color="95B3D7"/>
                  <w:right w:val="nil"/>
                </w:tcBorders>
                <w:shd w:val="clear" w:color="auto" w:fill="auto"/>
                <w:noWrap/>
              </w:tcPr>
            </w:tcPrChange>
          </w:tcPr>
          <w:p w14:paraId="489A330D" w14:textId="5C10EA99" w:rsidR="00721E83" w:rsidRPr="00721E83" w:rsidDel="000A7731" w:rsidRDefault="00721E83" w:rsidP="00721E83">
            <w:pPr>
              <w:framePr w:hSpace="180" w:wrap="around" w:vAnchor="text" w:hAnchor="page" w:x="1423" w:y="130"/>
              <w:spacing w:after="0" w:line="240" w:lineRule="auto"/>
              <w:jc w:val="center"/>
              <w:rPr>
                <w:del w:id="258" w:author="Author"/>
                <w:rFonts w:ascii="Calibri" w:eastAsia="Times New Roman" w:hAnsi="Calibri" w:cs="Times New Roman"/>
                <w:color w:val="000000"/>
                <w:sz w:val="22"/>
              </w:rPr>
            </w:pPr>
            <w:del w:id="259" w:author="Author">
              <w:r w:rsidRPr="00721E83" w:rsidDel="000A7731">
                <w:rPr>
                  <w:rFonts w:ascii="Calibri" w:eastAsia="Times New Roman" w:hAnsi="Calibri" w:cs="Times New Roman"/>
                  <w:color w:val="000000"/>
                  <w:sz w:val="22"/>
                </w:rPr>
                <w:delText>97.5</w:delText>
              </w:r>
            </w:del>
          </w:p>
        </w:tc>
        <w:tc>
          <w:tcPr>
            <w:tcW w:w="3742" w:type="dxa"/>
            <w:tcBorders>
              <w:top w:val="single" w:sz="4" w:space="0" w:color="95B3D7"/>
              <w:left w:val="nil"/>
              <w:bottom w:val="single" w:sz="4" w:space="0" w:color="95B3D7"/>
              <w:right w:val="nil"/>
            </w:tcBorders>
            <w:shd w:val="clear" w:color="auto" w:fill="auto"/>
            <w:tcPrChange w:id="260" w:author="Author">
              <w:tcPr>
                <w:tcW w:w="3742" w:type="dxa"/>
                <w:tcBorders>
                  <w:top w:val="single" w:sz="4" w:space="0" w:color="95B3D7"/>
                  <w:left w:val="nil"/>
                  <w:bottom w:val="single" w:sz="4" w:space="0" w:color="95B3D7"/>
                  <w:right w:val="nil"/>
                </w:tcBorders>
                <w:shd w:val="clear" w:color="auto" w:fill="auto"/>
              </w:tcPr>
            </w:tcPrChange>
          </w:tcPr>
          <w:p w14:paraId="5EA55C07" w14:textId="1004DE2E" w:rsidR="00721E83" w:rsidRPr="00721E83" w:rsidDel="000A7731" w:rsidRDefault="00721E83" w:rsidP="00721E83">
            <w:pPr>
              <w:framePr w:hSpace="180" w:wrap="around" w:vAnchor="text" w:hAnchor="page" w:x="1423" w:y="130"/>
              <w:spacing w:after="0" w:line="240" w:lineRule="auto"/>
              <w:rPr>
                <w:del w:id="261" w:author="Author"/>
                <w:rFonts w:ascii="Calibri" w:eastAsia="Times New Roman" w:hAnsi="Calibri" w:cs="Times New Roman"/>
                <w:color w:val="000000"/>
                <w:sz w:val="22"/>
              </w:rPr>
            </w:pPr>
            <w:del w:id="262" w:author="Author">
              <w:r w:rsidRPr="00721E83" w:rsidDel="000A7731">
                <w:rPr>
                  <w:rFonts w:ascii="Calibri" w:eastAsia="Times New Roman" w:hAnsi="Calibri" w:cs="Times New Roman"/>
                  <w:color w:val="000000"/>
                  <w:sz w:val="22"/>
                </w:rPr>
                <w:delText>Weekly</w:delText>
              </w:r>
            </w:del>
          </w:p>
        </w:tc>
        <w:tc>
          <w:tcPr>
            <w:tcW w:w="4436" w:type="dxa"/>
            <w:tcBorders>
              <w:top w:val="single" w:sz="4" w:space="0" w:color="95B3D7"/>
              <w:left w:val="nil"/>
              <w:bottom w:val="single" w:sz="4" w:space="0" w:color="95B3D7"/>
              <w:right w:val="single" w:sz="4" w:space="0" w:color="95B3D7"/>
            </w:tcBorders>
            <w:shd w:val="clear" w:color="auto" w:fill="auto"/>
            <w:tcPrChange w:id="263"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08C85E60" w14:textId="25CC4216" w:rsidR="00721E83" w:rsidRPr="00721E83" w:rsidDel="000A7731" w:rsidRDefault="00721E83" w:rsidP="00721E83">
            <w:pPr>
              <w:framePr w:hSpace="180" w:wrap="around" w:vAnchor="text" w:hAnchor="page" w:x="1423" w:y="130"/>
              <w:spacing w:after="0" w:line="240" w:lineRule="auto"/>
              <w:rPr>
                <w:del w:id="264" w:author="Author"/>
                <w:rFonts w:ascii="Calibri" w:eastAsia="Times New Roman" w:hAnsi="Calibri" w:cs="Times New Roman"/>
                <w:color w:val="000000"/>
                <w:sz w:val="22"/>
              </w:rPr>
            </w:pPr>
            <w:del w:id="265" w:author="Author">
              <w:r w:rsidRPr="00721E83" w:rsidDel="000A7731">
                <w:rPr>
                  <w:rFonts w:ascii="Calibri" w:eastAsia="Times New Roman" w:hAnsi="Calibri" w:cs="Times New Roman"/>
                  <w:color w:val="000000"/>
                  <w:sz w:val="22"/>
                </w:rPr>
                <w:delText>Advanced</w:delText>
              </w:r>
            </w:del>
          </w:p>
        </w:tc>
      </w:tr>
      <w:tr w:rsidR="00721E83" w:rsidRPr="00721E83" w:rsidDel="000A7731" w14:paraId="1C34CC88" w14:textId="5E7322F7" w:rsidTr="000A7731">
        <w:trPr>
          <w:trHeight w:val="300"/>
          <w:del w:id="266" w:author="Author"/>
          <w:trPrChange w:id="267"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268"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6D0FC453" w14:textId="093852E1" w:rsidR="00721E83" w:rsidRPr="00721E83" w:rsidDel="000A7731" w:rsidRDefault="00721E83" w:rsidP="00721E83">
            <w:pPr>
              <w:framePr w:hSpace="180" w:wrap="around" w:vAnchor="text" w:hAnchor="page" w:x="1423" w:y="130"/>
              <w:spacing w:after="0" w:line="240" w:lineRule="auto"/>
              <w:rPr>
                <w:del w:id="269" w:author="Author"/>
                <w:rFonts w:ascii="Calibri" w:eastAsia="Times New Roman" w:hAnsi="Calibri" w:cs="Times New Roman"/>
                <w:color w:val="000000"/>
                <w:sz w:val="22"/>
              </w:rPr>
            </w:pPr>
            <w:del w:id="270" w:author="Author">
              <w:r w:rsidRPr="00721E83" w:rsidDel="000A7731">
                <w:rPr>
                  <w:rFonts w:ascii="Calibri" w:eastAsia="Times New Roman" w:hAnsi="Calibri" w:cs="Times New Roman"/>
                  <w:color w:val="000000"/>
                  <w:sz w:val="22"/>
                </w:rPr>
                <w:delText>Session 6</w:delText>
              </w:r>
            </w:del>
          </w:p>
        </w:tc>
        <w:tc>
          <w:tcPr>
            <w:tcW w:w="1229" w:type="dxa"/>
            <w:tcBorders>
              <w:top w:val="single" w:sz="4" w:space="0" w:color="95B3D7"/>
              <w:left w:val="nil"/>
              <w:bottom w:val="single" w:sz="4" w:space="0" w:color="95B3D7"/>
              <w:right w:val="nil"/>
            </w:tcBorders>
            <w:shd w:val="clear" w:color="DCE6F1" w:fill="DCE6F1"/>
            <w:noWrap/>
            <w:tcPrChange w:id="271" w:author="Author">
              <w:tcPr>
                <w:tcW w:w="1229" w:type="dxa"/>
                <w:tcBorders>
                  <w:top w:val="single" w:sz="4" w:space="0" w:color="95B3D7"/>
                  <w:left w:val="nil"/>
                  <w:bottom w:val="single" w:sz="4" w:space="0" w:color="95B3D7"/>
                  <w:right w:val="nil"/>
                </w:tcBorders>
                <w:shd w:val="clear" w:color="DCE6F1" w:fill="DCE6F1"/>
                <w:noWrap/>
              </w:tcPr>
            </w:tcPrChange>
          </w:tcPr>
          <w:p w14:paraId="10EB87F6" w14:textId="50D03D15" w:rsidR="00721E83" w:rsidRPr="00721E83" w:rsidDel="000A7731" w:rsidRDefault="00721E83" w:rsidP="00721E83">
            <w:pPr>
              <w:framePr w:hSpace="180" w:wrap="around" w:vAnchor="text" w:hAnchor="page" w:x="1423" w:y="130"/>
              <w:spacing w:after="0" w:line="240" w:lineRule="auto"/>
              <w:jc w:val="center"/>
              <w:rPr>
                <w:del w:id="272" w:author="Author"/>
                <w:rFonts w:ascii="Calibri" w:eastAsia="Times New Roman" w:hAnsi="Calibri" w:cs="Times New Roman"/>
                <w:color w:val="000000"/>
                <w:sz w:val="22"/>
              </w:rPr>
            </w:pPr>
            <w:del w:id="273" w:author="Author">
              <w:r w:rsidRPr="00721E83" w:rsidDel="000A7731">
                <w:rPr>
                  <w:rFonts w:ascii="Calibri" w:eastAsia="Times New Roman" w:hAnsi="Calibri" w:cs="Times New Roman"/>
                  <w:color w:val="000000"/>
                  <w:sz w:val="22"/>
                </w:rPr>
                <w:delText>50</w:delText>
              </w:r>
            </w:del>
          </w:p>
        </w:tc>
        <w:tc>
          <w:tcPr>
            <w:tcW w:w="3742" w:type="dxa"/>
            <w:tcBorders>
              <w:top w:val="single" w:sz="4" w:space="0" w:color="95B3D7"/>
              <w:left w:val="nil"/>
              <w:bottom w:val="single" w:sz="4" w:space="0" w:color="95B3D7"/>
              <w:right w:val="nil"/>
            </w:tcBorders>
            <w:shd w:val="clear" w:color="DCE6F1" w:fill="DCE6F1"/>
            <w:tcPrChange w:id="274" w:author="Author">
              <w:tcPr>
                <w:tcW w:w="3742" w:type="dxa"/>
                <w:tcBorders>
                  <w:top w:val="single" w:sz="4" w:space="0" w:color="95B3D7"/>
                  <w:left w:val="nil"/>
                  <w:bottom w:val="single" w:sz="4" w:space="0" w:color="95B3D7"/>
                  <w:right w:val="nil"/>
                </w:tcBorders>
                <w:shd w:val="clear" w:color="DCE6F1" w:fill="DCE6F1"/>
              </w:tcPr>
            </w:tcPrChange>
          </w:tcPr>
          <w:p w14:paraId="36CB99BF" w14:textId="5FC42312" w:rsidR="00721E83" w:rsidRPr="00721E83" w:rsidDel="000A7731" w:rsidRDefault="00721E83" w:rsidP="00721E83">
            <w:pPr>
              <w:framePr w:hSpace="180" w:wrap="around" w:vAnchor="text" w:hAnchor="page" w:x="1423" w:y="130"/>
              <w:spacing w:after="0" w:line="240" w:lineRule="auto"/>
              <w:rPr>
                <w:del w:id="275" w:author="Author"/>
                <w:rFonts w:ascii="Calibri" w:eastAsia="Times New Roman" w:hAnsi="Calibri" w:cs="Times New Roman"/>
                <w:color w:val="000000"/>
                <w:sz w:val="22"/>
              </w:rPr>
            </w:pPr>
            <w:del w:id="276" w:author="Author">
              <w:r w:rsidRPr="00721E83" w:rsidDel="000A7731">
                <w:rPr>
                  <w:rFonts w:ascii="Calibri" w:eastAsia="Times New Roman" w:hAnsi="Calibri" w:cs="Times New Roman"/>
                  <w:color w:val="000000"/>
                  <w:sz w:val="22"/>
                </w:rPr>
                <w:delText>Monthly</w:delText>
              </w:r>
            </w:del>
          </w:p>
        </w:tc>
        <w:tc>
          <w:tcPr>
            <w:tcW w:w="4436" w:type="dxa"/>
            <w:tcBorders>
              <w:top w:val="single" w:sz="4" w:space="0" w:color="95B3D7"/>
              <w:left w:val="nil"/>
              <w:bottom w:val="single" w:sz="4" w:space="0" w:color="95B3D7"/>
              <w:right w:val="single" w:sz="4" w:space="0" w:color="95B3D7"/>
            </w:tcBorders>
            <w:shd w:val="clear" w:color="DCE6F1" w:fill="DCE6F1"/>
            <w:tcPrChange w:id="277"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3BD602C3" w14:textId="02825E95" w:rsidR="00721E83" w:rsidRPr="00721E83" w:rsidDel="000A7731" w:rsidRDefault="00721E83" w:rsidP="00721E83">
            <w:pPr>
              <w:framePr w:hSpace="180" w:wrap="around" w:vAnchor="text" w:hAnchor="page" w:x="1423" w:y="130"/>
              <w:spacing w:after="0" w:line="240" w:lineRule="auto"/>
              <w:rPr>
                <w:del w:id="278" w:author="Author"/>
                <w:rFonts w:ascii="Calibri" w:eastAsia="Times New Roman" w:hAnsi="Calibri" w:cs="Times New Roman"/>
                <w:color w:val="000000"/>
                <w:sz w:val="22"/>
              </w:rPr>
            </w:pPr>
            <w:del w:id="279"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7C04B459" w14:textId="0D128B56" w:rsidTr="000A7731">
        <w:trPr>
          <w:trHeight w:val="300"/>
          <w:del w:id="280" w:author="Author"/>
          <w:trPrChange w:id="281"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282"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30974125" w14:textId="0211375A" w:rsidR="00721E83" w:rsidRPr="00721E83" w:rsidDel="000A7731" w:rsidRDefault="00721E83" w:rsidP="00721E83">
            <w:pPr>
              <w:framePr w:hSpace="180" w:wrap="around" w:vAnchor="text" w:hAnchor="page" w:x="1423" w:y="130"/>
              <w:spacing w:after="0" w:line="240" w:lineRule="auto"/>
              <w:rPr>
                <w:del w:id="283" w:author="Author"/>
                <w:rFonts w:ascii="Calibri" w:eastAsia="Times New Roman" w:hAnsi="Calibri" w:cs="Times New Roman"/>
                <w:color w:val="000000"/>
                <w:sz w:val="22"/>
              </w:rPr>
            </w:pPr>
            <w:del w:id="284" w:author="Author">
              <w:r w:rsidRPr="00721E83" w:rsidDel="000A7731">
                <w:rPr>
                  <w:rFonts w:ascii="Calibri" w:eastAsia="Times New Roman" w:hAnsi="Calibri" w:cs="Times New Roman"/>
                  <w:color w:val="000000"/>
                  <w:sz w:val="22"/>
                </w:rPr>
                <w:delText>Session 7</w:delText>
              </w:r>
            </w:del>
          </w:p>
        </w:tc>
        <w:tc>
          <w:tcPr>
            <w:tcW w:w="1229" w:type="dxa"/>
            <w:tcBorders>
              <w:top w:val="single" w:sz="4" w:space="0" w:color="95B3D7"/>
              <w:left w:val="nil"/>
              <w:bottom w:val="single" w:sz="4" w:space="0" w:color="95B3D7"/>
              <w:right w:val="nil"/>
            </w:tcBorders>
            <w:shd w:val="clear" w:color="auto" w:fill="auto"/>
            <w:noWrap/>
            <w:tcPrChange w:id="285" w:author="Author">
              <w:tcPr>
                <w:tcW w:w="1229" w:type="dxa"/>
                <w:tcBorders>
                  <w:top w:val="single" w:sz="4" w:space="0" w:color="95B3D7"/>
                  <w:left w:val="nil"/>
                  <w:bottom w:val="single" w:sz="4" w:space="0" w:color="95B3D7"/>
                  <w:right w:val="nil"/>
                </w:tcBorders>
                <w:shd w:val="clear" w:color="auto" w:fill="auto"/>
                <w:noWrap/>
              </w:tcPr>
            </w:tcPrChange>
          </w:tcPr>
          <w:p w14:paraId="35AAE3B6" w14:textId="6985251A" w:rsidR="00721E83" w:rsidRPr="00721E83" w:rsidDel="000A7731" w:rsidRDefault="00721E83" w:rsidP="00721E83">
            <w:pPr>
              <w:framePr w:hSpace="180" w:wrap="around" w:vAnchor="text" w:hAnchor="page" w:x="1423" w:y="130"/>
              <w:spacing w:after="0" w:line="240" w:lineRule="auto"/>
              <w:jc w:val="center"/>
              <w:rPr>
                <w:del w:id="286" w:author="Author"/>
                <w:rFonts w:ascii="Calibri" w:eastAsia="Times New Roman" w:hAnsi="Calibri" w:cs="Times New Roman"/>
                <w:color w:val="000000"/>
                <w:sz w:val="22"/>
              </w:rPr>
            </w:pPr>
            <w:del w:id="287" w:author="Author">
              <w:r w:rsidRPr="00721E83" w:rsidDel="000A7731">
                <w:rPr>
                  <w:rFonts w:ascii="Calibri" w:eastAsia="Times New Roman" w:hAnsi="Calibri" w:cs="Times New Roman"/>
                  <w:color w:val="000000"/>
                  <w:sz w:val="22"/>
                </w:rPr>
                <w:delText>82.5</w:delText>
              </w:r>
            </w:del>
          </w:p>
        </w:tc>
        <w:tc>
          <w:tcPr>
            <w:tcW w:w="3742" w:type="dxa"/>
            <w:tcBorders>
              <w:top w:val="single" w:sz="4" w:space="0" w:color="95B3D7"/>
              <w:left w:val="nil"/>
              <w:bottom w:val="single" w:sz="4" w:space="0" w:color="95B3D7"/>
              <w:right w:val="nil"/>
            </w:tcBorders>
            <w:shd w:val="clear" w:color="auto" w:fill="auto"/>
            <w:tcPrChange w:id="288" w:author="Author">
              <w:tcPr>
                <w:tcW w:w="3742" w:type="dxa"/>
                <w:tcBorders>
                  <w:top w:val="single" w:sz="4" w:space="0" w:color="95B3D7"/>
                  <w:left w:val="nil"/>
                  <w:bottom w:val="single" w:sz="4" w:space="0" w:color="95B3D7"/>
                  <w:right w:val="nil"/>
                </w:tcBorders>
                <w:shd w:val="clear" w:color="auto" w:fill="auto"/>
              </w:tcPr>
            </w:tcPrChange>
          </w:tcPr>
          <w:p w14:paraId="77EE8A97" w14:textId="33ED3323" w:rsidR="00721E83" w:rsidRPr="00721E83" w:rsidDel="000A7731" w:rsidRDefault="00721E83" w:rsidP="00721E83">
            <w:pPr>
              <w:framePr w:hSpace="180" w:wrap="around" w:vAnchor="text" w:hAnchor="page" w:x="1423" w:y="130"/>
              <w:spacing w:after="0" w:line="240" w:lineRule="auto"/>
              <w:rPr>
                <w:del w:id="289" w:author="Author"/>
                <w:rFonts w:ascii="Calibri" w:eastAsia="Times New Roman" w:hAnsi="Calibri" w:cs="Times New Roman"/>
                <w:color w:val="000000"/>
                <w:sz w:val="22"/>
              </w:rPr>
            </w:pPr>
            <w:del w:id="290"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auto" w:fill="auto"/>
            <w:tcPrChange w:id="291"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1547BC04" w14:textId="2DCF8448" w:rsidR="00721E83" w:rsidRPr="00721E83" w:rsidDel="000A7731" w:rsidRDefault="00721E83" w:rsidP="00721E83">
            <w:pPr>
              <w:framePr w:hSpace="180" w:wrap="around" w:vAnchor="text" w:hAnchor="page" w:x="1423" w:y="130"/>
              <w:spacing w:after="0" w:line="240" w:lineRule="auto"/>
              <w:rPr>
                <w:del w:id="292" w:author="Author"/>
                <w:rFonts w:ascii="Calibri" w:eastAsia="Times New Roman" w:hAnsi="Calibri" w:cs="Times New Roman"/>
                <w:color w:val="000000"/>
                <w:sz w:val="22"/>
              </w:rPr>
            </w:pPr>
            <w:del w:id="293" w:author="Author">
              <w:r w:rsidRPr="00721E83" w:rsidDel="000A7731">
                <w:rPr>
                  <w:rFonts w:ascii="Calibri" w:eastAsia="Times New Roman" w:hAnsi="Calibri" w:cs="Times New Roman"/>
                  <w:color w:val="000000"/>
                  <w:sz w:val="22"/>
                </w:rPr>
                <w:delText>Basic</w:delText>
              </w:r>
            </w:del>
          </w:p>
        </w:tc>
      </w:tr>
      <w:tr w:rsidR="00721E83" w:rsidRPr="00721E83" w:rsidDel="000A7731" w14:paraId="6FE41019" w14:textId="6201C4E3" w:rsidTr="000A7731">
        <w:trPr>
          <w:trHeight w:val="300"/>
          <w:del w:id="294" w:author="Author"/>
          <w:trPrChange w:id="295"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296"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5B87C4CC" w14:textId="1B78192B" w:rsidR="00721E83" w:rsidRPr="00721E83" w:rsidDel="000A7731" w:rsidRDefault="00721E83" w:rsidP="00721E83">
            <w:pPr>
              <w:framePr w:hSpace="180" w:wrap="around" w:vAnchor="text" w:hAnchor="page" w:x="1423" w:y="130"/>
              <w:spacing w:after="0" w:line="240" w:lineRule="auto"/>
              <w:rPr>
                <w:del w:id="297" w:author="Author"/>
                <w:rFonts w:ascii="Calibri" w:eastAsia="Times New Roman" w:hAnsi="Calibri" w:cs="Times New Roman"/>
                <w:color w:val="000000"/>
                <w:sz w:val="22"/>
              </w:rPr>
            </w:pPr>
            <w:del w:id="298" w:author="Author">
              <w:r w:rsidRPr="00721E83" w:rsidDel="000A7731">
                <w:rPr>
                  <w:rFonts w:ascii="Calibri" w:eastAsia="Times New Roman" w:hAnsi="Calibri" w:cs="Times New Roman"/>
                  <w:color w:val="000000"/>
                  <w:sz w:val="22"/>
                </w:rPr>
                <w:delText>Session 8</w:delText>
              </w:r>
            </w:del>
          </w:p>
        </w:tc>
        <w:tc>
          <w:tcPr>
            <w:tcW w:w="1229" w:type="dxa"/>
            <w:tcBorders>
              <w:top w:val="single" w:sz="4" w:space="0" w:color="95B3D7"/>
              <w:left w:val="nil"/>
              <w:bottom w:val="single" w:sz="4" w:space="0" w:color="95B3D7"/>
              <w:right w:val="nil"/>
            </w:tcBorders>
            <w:shd w:val="clear" w:color="DCE6F1" w:fill="DCE6F1"/>
            <w:noWrap/>
            <w:tcPrChange w:id="299" w:author="Author">
              <w:tcPr>
                <w:tcW w:w="1229" w:type="dxa"/>
                <w:tcBorders>
                  <w:top w:val="single" w:sz="4" w:space="0" w:color="95B3D7"/>
                  <w:left w:val="nil"/>
                  <w:bottom w:val="single" w:sz="4" w:space="0" w:color="95B3D7"/>
                  <w:right w:val="nil"/>
                </w:tcBorders>
                <w:shd w:val="clear" w:color="DCE6F1" w:fill="DCE6F1"/>
                <w:noWrap/>
              </w:tcPr>
            </w:tcPrChange>
          </w:tcPr>
          <w:p w14:paraId="0295B9BA" w14:textId="696A3F90" w:rsidR="00721E83" w:rsidRPr="00721E83" w:rsidDel="000A7731" w:rsidRDefault="00721E83" w:rsidP="00721E83">
            <w:pPr>
              <w:framePr w:hSpace="180" w:wrap="around" w:vAnchor="text" w:hAnchor="page" w:x="1423" w:y="130"/>
              <w:spacing w:after="0" w:line="240" w:lineRule="auto"/>
              <w:jc w:val="center"/>
              <w:rPr>
                <w:del w:id="300" w:author="Author"/>
                <w:rFonts w:ascii="Calibri" w:eastAsia="Times New Roman" w:hAnsi="Calibri" w:cs="Times New Roman"/>
                <w:color w:val="000000"/>
                <w:sz w:val="22"/>
              </w:rPr>
            </w:pPr>
            <w:del w:id="301" w:author="Author">
              <w:r w:rsidRPr="00721E83" w:rsidDel="000A7731">
                <w:rPr>
                  <w:rFonts w:ascii="Calibri" w:eastAsia="Times New Roman" w:hAnsi="Calibri" w:cs="Times New Roman"/>
                  <w:color w:val="000000"/>
                  <w:sz w:val="22"/>
                </w:rPr>
                <w:delText>82.5</w:delText>
              </w:r>
            </w:del>
          </w:p>
        </w:tc>
        <w:tc>
          <w:tcPr>
            <w:tcW w:w="3742" w:type="dxa"/>
            <w:tcBorders>
              <w:top w:val="single" w:sz="4" w:space="0" w:color="95B3D7"/>
              <w:left w:val="nil"/>
              <w:bottom w:val="single" w:sz="4" w:space="0" w:color="95B3D7"/>
              <w:right w:val="nil"/>
            </w:tcBorders>
            <w:shd w:val="clear" w:color="DCE6F1" w:fill="DCE6F1"/>
            <w:tcPrChange w:id="302" w:author="Author">
              <w:tcPr>
                <w:tcW w:w="3742" w:type="dxa"/>
                <w:tcBorders>
                  <w:top w:val="single" w:sz="4" w:space="0" w:color="95B3D7"/>
                  <w:left w:val="nil"/>
                  <w:bottom w:val="single" w:sz="4" w:space="0" w:color="95B3D7"/>
                  <w:right w:val="nil"/>
                </w:tcBorders>
                <w:shd w:val="clear" w:color="DCE6F1" w:fill="DCE6F1"/>
              </w:tcPr>
            </w:tcPrChange>
          </w:tcPr>
          <w:p w14:paraId="4502D276" w14:textId="2C157951" w:rsidR="00721E83" w:rsidRPr="00721E83" w:rsidDel="000A7731" w:rsidRDefault="00721E83" w:rsidP="00721E83">
            <w:pPr>
              <w:framePr w:hSpace="180" w:wrap="around" w:vAnchor="text" w:hAnchor="page" w:x="1423" w:y="130"/>
              <w:spacing w:after="0" w:line="240" w:lineRule="auto"/>
              <w:rPr>
                <w:del w:id="303" w:author="Author"/>
                <w:rFonts w:ascii="Calibri" w:eastAsia="Times New Roman" w:hAnsi="Calibri" w:cs="Times New Roman"/>
                <w:color w:val="000000"/>
                <w:sz w:val="22"/>
              </w:rPr>
            </w:pPr>
            <w:del w:id="304"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305"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1850D40F" w14:textId="4EDBD185" w:rsidR="00721E83" w:rsidRPr="00721E83" w:rsidDel="000A7731" w:rsidRDefault="00721E83" w:rsidP="00721E83">
            <w:pPr>
              <w:framePr w:hSpace="180" w:wrap="around" w:vAnchor="text" w:hAnchor="page" w:x="1423" w:y="130"/>
              <w:spacing w:after="0" w:line="240" w:lineRule="auto"/>
              <w:rPr>
                <w:del w:id="306" w:author="Author"/>
                <w:rFonts w:ascii="Calibri" w:eastAsia="Times New Roman" w:hAnsi="Calibri" w:cs="Times New Roman"/>
                <w:color w:val="000000"/>
                <w:sz w:val="22"/>
              </w:rPr>
            </w:pPr>
            <w:del w:id="307"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6BA40B62" w14:textId="75563739" w:rsidTr="000A7731">
        <w:trPr>
          <w:trHeight w:val="300"/>
          <w:del w:id="308" w:author="Author"/>
          <w:trPrChange w:id="309"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310"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1B4A8852" w14:textId="78EB360B" w:rsidR="00721E83" w:rsidRPr="00721E83" w:rsidDel="000A7731" w:rsidRDefault="00721E83" w:rsidP="00721E83">
            <w:pPr>
              <w:framePr w:hSpace="180" w:wrap="around" w:vAnchor="text" w:hAnchor="page" w:x="1423" w:y="130"/>
              <w:spacing w:after="0" w:line="240" w:lineRule="auto"/>
              <w:rPr>
                <w:del w:id="311" w:author="Author"/>
                <w:rFonts w:ascii="Calibri" w:eastAsia="Times New Roman" w:hAnsi="Calibri" w:cs="Times New Roman"/>
                <w:color w:val="000000"/>
                <w:sz w:val="22"/>
              </w:rPr>
            </w:pPr>
            <w:del w:id="312" w:author="Author">
              <w:r w:rsidRPr="00721E83" w:rsidDel="000A7731">
                <w:rPr>
                  <w:rFonts w:ascii="Calibri" w:eastAsia="Times New Roman" w:hAnsi="Calibri" w:cs="Times New Roman"/>
                  <w:color w:val="000000"/>
                  <w:sz w:val="22"/>
                </w:rPr>
                <w:delText>Session 9</w:delText>
              </w:r>
            </w:del>
          </w:p>
        </w:tc>
        <w:tc>
          <w:tcPr>
            <w:tcW w:w="1229" w:type="dxa"/>
            <w:tcBorders>
              <w:top w:val="single" w:sz="4" w:space="0" w:color="95B3D7"/>
              <w:left w:val="nil"/>
              <w:bottom w:val="single" w:sz="4" w:space="0" w:color="95B3D7"/>
              <w:right w:val="nil"/>
            </w:tcBorders>
            <w:shd w:val="clear" w:color="auto" w:fill="auto"/>
            <w:noWrap/>
            <w:tcPrChange w:id="313" w:author="Author">
              <w:tcPr>
                <w:tcW w:w="1229" w:type="dxa"/>
                <w:tcBorders>
                  <w:top w:val="single" w:sz="4" w:space="0" w:color="95B3D7"/>
                  <w:left w:val="nil"/>
                  <w:bottom w:val="single" w:sz="4" w:space="0" w:color="95B3D7"/>
                  <w:right w:val="nil"/>
                </w:tcBorders>
                <w:shd w:val="clear" w:color="auto" w:fill="auto"/>
                <w:noWrap/>
              </w:tcPr>
            </w:tcPrChange>
          </w:tcPr>
          <w:p w14:paraId="155C615F" w14:textId="72852E51" w:rsidR="00721E83" w:rsidRPr="00721E83" w:rsidDel="000A7731" w:rsidRDefault="00721E83" w:rsidP="00721E83">
            <w:pPr>
              <w:framePr w:hSpace="180" w:wrap="around" w:vAnchor="text" w:hAnchor="page" w:x="1423" w:y="130"/>
              <w:spacing w:after="0" w:line="240" w:lineRule="auto"/>
              <w:jc w:val="center"/>
              <w:rPr>
                <w:del w:id="314" w:author="Author"/>
                <w:rFonts w:ascii="Calibri" w:eastAsia="Times New Roman" w:hAnsi="Calibri" w:cs="Times New Roman"/>
                <w:color w:val="000000"/>
                <w:sz w:val="22"/>
              </w:rPr>
            </w:pPr>
            <w:del w:id="315" w:author="Author">
              <w:r w:rsidRPr="00721E83" w:rsidDel="000A7731">
                <w:rPr>
                  <w:rFonts w:ascii="Calibri" w:eastAsia="Times New Roman" w:hAnsi="Calibri" w:cs="Times New Roman"/>
                  <w:color w:val="000000"/>
                  <w:sz w:val="22"/>
                </w:rPr>
                <w:delText>77.5</w:delText>
              </w:r>
            </w:del>
          </w:p>
        </w:tc>
        <w:tc>
          <w:tcPr>
            <w:tcW w:w="3742" w:type="dxa"/>
            <w:tcBorders>
              <w:top w:val="single" w:sz="4" w:space="0" w:color="95B3D7"/>
              <w:left w:val="nil"/>
              <w:bottom w:val="single" w:sz="4" w:space="0" w:color="95B3D7"/>
              <w:right w:val="nil"/>
            </w:tcBorders>
            <w:shd w:val="clear" w:color="auto" w:fill="auto"/>
            <w:tcPrChange w:id="316" w:author="Author">
              <w:tcPr>
                <w:tcW w:w="3742" w:type="dxa"/>
                <w:tcBorders>
                  <w:top w:val="single" w:sz="4" w:space="0" w:color="95B3D7"/>
                  <w:left w:val="nil"/>
                  <w:bottom w:val="single" w:sz="4" w:space="0" w:color="95B3D7"/>
                  <w:right w:val="nil"/>
                </w:tcBorders>
                <w:shd w:val="clear" w:color="auto" w:fill="auto"/>
              </w:tcPr>
            </w:tcPrChange>
          </w:tcPr>
          <w:p w14:paraId="14103A1A" w14:textId="7A4ED009" w:rsidR="00721E83" w:rsidRPr="00721E83" w:rsidDel="000A7731" w:rsidRDefault="00721E83" w:rsidP="00721E83">
            <w:pPr>
              <w:framePr w:hSpace="180" w:wrap="around" w:vAnchor="text" w:hAnchor="page" w:x="1423" w:y="130"/>
              <w:spacing w:after="0" w:line="240" w:lineRule="auto"/>
              <w:rPr>
                <w:del w:id="317" w:author="Author"/>
                <w:rFonts w:ascii="Calibri" w:eastAsia="Times New Roman" w:hAnsi="Calibri" w:cs="Times New Roman"/>
                <w:color w:val="000000"/>
                <w:sz w:val="22"/>
              </w:rPr>
            </w:pPr>
            <w:del w:id="318" w:author="Author">
              <w:r w:rsidRPr="00721E83" w:rsidDel="000A7731">
                <w:rPr>
                  <w:rFonts w:ascii="Calibri" w:eastAsia="Times New Roman" w:hAnsi="Calibri" w:cs="Times New Roman"/>
                  <w:color w:val="000000"/>
                  <w:sz w:val="22"/>
                </w:rPr>
                <w:delText>Monthly</w:delText>
              </w:r>
            </w:del>
          </w:p>
        </w:tc>
        <w:tc>
          <w:tcPr>
            <w:tcW w:w="4436" w:type="dxa"/>
            <w:tcBorders>
              <w:top w:val="single" w:sz="4" w:space="0" w:color="95B3D7"/>
              <w:left w:val="nil"/>
              <w:bottom w:val="single" w:sz="4" w:space="0" w:color="95B3D7"/>
              <w:right w:val="single" w:sz="4" w:space="0" w:color="95B3D7"/>
            </w:tcBorders>
            <w:shd w:val="clear" w:color="auto" w:fill="auto"/>
            <w:tcPrChange w:id="319"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4D91C0F3" w14:textId="3C8FD7CA" w:rsidR="00721E83" w:rsidRPr="00721E83" w:rsidDel="000A7731" w:rsidRDefault="00721E83" w:rsidP="00721E83">
            <w:pPr>
              <w:framePr w:hSpace="180" w:wrap="around" w:vAnchor="text" w:hAnchor="page" w:x="1423" w:y="130"/>
              <w:spacing w:after="0" w:line="240" w:lineRule="auto"/>
              <w:rPr>
                <w:del w:id="320" w:author="Author"/>
                <w:rFonts w:ascii="Calibri" w:eastAsia="Times New Roman" w:hAnsi="Calibri" w:cs="Times New Roman"/>
                <w:color w:val="000000"/>
                <w:sz w:val="22"/>
              </w:rPr>
            </w:pPr>
            <w:del w:id="321" w:author="Author">
              <w:r w:rsidRPr="00721E83" w:rsidDel="000A7731">
                <w:rPr>
                  <w:rFonts w:ascii="Calibri" w:eastAsia="Times New Roman" w:hAnsi="Calibri" w:cs="Times New Roman"/>
                  <w:color w:val="000000"/>
                  <w:sz w:val="22"/>
                </w:rPr>
                <w:delText>Basic</w:delText>
              </w:r>
            </w:del>
          </w:p>
        </w:tc>
      </w:tr>
      <w:tr w:rsidR="00721E83" w:rsidRPr="00721E83" w:rsidDel="000A7731" w14:paraId="53A976E8" w14:textId="1353A3AB" w:rsidTr="000A7731">
        <w:trPr>
          <w:trHeight w:val="300"/>
          <w:del w:id="322" w:author="Author"/>
          <w:trPrChange w:id="323"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324"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0F559807" w14:textId="0791738E" w:rsidR="00721E83" w:rsidRPr="00721E83" w:rsidDel="000A7731" w:rsidRDefault="00721E83" w:rsidP="00721E83">
            <w:pPr>
              <w:framePr w:hSpace="180" w:wrap="around" w:vAnchor="text" w:hAnchor="page" w:x="1423" w:y="130"/>
              <w:spacing w:after="0" w:line="240" w:lineRule="auto"/>
              <w:rPr>
                <w:del w:id="325" w:author="Author"/>
                <w:rFonts w:ascii="Calibri" w:eastAsia="Times New Roman" w:hAnsi="Calibri" w:cs="Times New Roman"/>
                <w:color w:val="000000"/>
                <w:sz w:val="22"/>
              </w:rPr>
            </w:pPr>
            <w:del w:id="326" w:author="Author">
              <w:r w:rsidRPr="00721E83" w:rsidDel="000A7731">
                <w:rPr>
                  <w:rFonts w:ascii="Calibri" w:eastAsia="Times New Roman" w:hAnsi="Calibri" w:cs="Times New Roman"/>
                  <w:color w:val="000000"/>
                  <w:sz w:val="22"/>
                </w:rPr>
                <w:delText>Session 10</w:delText>
              </w:r>
            </w:del>
          </w:p>
        </w:tc>
        <w:tc>
          <w:tcPr>
            <w:tcW w:w="1229" w:type="dxa"/>
            <w:tcBorders>
              <w:top w:val="single" w:sz="4" w:space="0" w:color="95B3D7"/>
              <w:left w:val="nil"/>
              <w:bottom w:val="single" w:sz="4" w:space="0" w:color="95B3D7"/>
              <w:right w:val="nil"/>
            </w:tcBorders>
            <w:shd w:val="clear" w:color="DCE6F1" w:fill="DCE6F1"/>
            <w:noWrap/>
            <w:tcPrChange w:id="327" w:author="Author">
              <w:tcPr>
                <w:tcW w:w="1229" w:type="dxa"/>
                <w:tcBorders>
                  <w:top w:val="single" w:sz="4" w:space="0" w:color="95B3D7"/>
                  <w:left w:val="nil"/>
                  <w:bottom w:val="single" w:sz="4" w:space="0" w:color="95B3D7"/>
                  <w:right w:val="nil"/>
                </w:tcBorders>
                <w:shd w:val="clear" w:color="DCE6F1" w:fill="DCE6F1"/>
                <w:noWrap/>
              </w:tcPr>
            </w:tcPrChange>
          </w:tcPr>
          <w:p w14:paraId="61B60DE5" w14:textId="720ACD26" w:rsidR="00721E83" w:rsidRPr="00721E83" w:rsidDel="000A7731" w:rsidRDefault="00721E83" w:rsidP="00721E83">
            <w:pPr>
              <w:framePr w:hSpace="180" w:wrap="around" w:vAnchor="text" w:hAnchor="page" w:x="1423" w:y="130"/>
              <w:spacing w:after="0" w:line="240" w:lineRule="auto"/>
              <w:jc w:val="center"/>
              <w:rPr>
                <w:del w:id="328" w:author="Author"/>
                <w:rFonts w:ascii="Calibri" w:eastAsia="Times New Roman" w:hAnsi="Calibri" w:cs="Times New Roman"/>
                <w:color w:val="000000"/>
                <w:sz w:val="22"/>
              </w:rPr>
            </w:pPr>
            <w:del w:id="329" w:author="Author">
              <w:r w:rsidRPr="00721E83" w:rsidDel="000A7731">
                <w:rPr>
                  <w:rFonts w:ascii="Calibri" w:eastAsia="Times New Roman" w:hAnsi="Calibri" w:cs="Times New Roman"/>
                  <w:color w:val="000000"/>
                  <w:sz w:val="22"/>
                </w:rPr>
                <w:delText>87.5</w:delText>
              </w:r>
            </w:del>
          </w:p>
        </w:tc>
        <w:tc>
          <w:tcPr>
            <w:tcW w:w="3742" w:type="dxa"/>
            <w:tcBorders>
              <w:top w:val="single" w:sz="4" w:space="0" w:color="95B3D7"/>
              <w:left w:val="nil"/>
              <w:bottom w:val="single" w:sz="4" w:space="0" w:color="95B3D7"/>
              <w:right w:val="nil"/>
            </w:tcBorders>
            <w:shd w:val="clear" w:color="DCE6F1" w:fill="DCE6F1"/>
            <w:tcPrChange w:id="330" w:author="Author">
              <w:tcPr>
                <w:tcW w:w="3742" w:type="dxa"/>
                <w:tcBorders>
                  <w:top w:val="single" w:sz="4" w:space="0" w:color="95B3D7"/>
                  <w:left w:val="nil"/>
                  <w:bottom w:val="single" w:sz="4" w:space="0" w:color="95B3D7"/>
                  <w:right w:val="nil"/>
                </w:tcBorders>
                <w:shd w:val="clear" w:color="DCE6F1" w:fill="DCE6F1"/>
              </w:tcPr>
            </w:tcPrChange>
          </w:tcPr>
          <w:p w14:paraId="204003BA" w14:textId="236D1E59" w:rsidR="00721E83" w:rsidRPr="00721E83" w:rsidDel="000A7731" w:rsidRDefault="00721E83" w:rsidP="00721E83">
            <w:pPr>
              <w:framePr w:hSpace="180" w:wrap="around" w:vAnchor="text" w:hAnchor="page" w:x="1423" w:y="130"/>
              <w:spacing w:after="0" w:line="240" w:lineRule="auto"/>
              <w:rPr>
                <w:del w:id="331" w:author="Author"/>
                <w:rFonts w:ascii="Calibri" w:eastAsia="Times New Roman" w:hAnsi="Calibri" w:cs="Times New Roman"/>
                <w:color w:val="000000"/>
                <w:sz w:val="22"/>
              </w:rPr>
            </w:pPr>
            <w:del w:id="332" w:author="Author">
              <w:r w:rsidRPr="00721E83" w:rsidDel="000A7731">
                <w:rPr>
                  <w:rFonts w:ascii="Calibri" w:eastAsia="Times New Roman" w:hAnsi="Calibri" w:cs="Times New Roman"/>
                  <w:color w:val="000000"/>
                  <w:sz w:val="22"/>
                </w:rPr>
                <w:delText>Monthly</w:delText>
              </w:r>
            </w:del>
          </w:p>
        </w:tc>
        <w:tc>
          <w:tcPr>
            <w:tcW w:w="4436" w:type="dxa"/>
            <w:tcBorders>
              <w:top w:val="single" w:sz="4" w:space="0" w:color="95B3D7"/>
              <w:left w:val="nil"/>
              <w:bottom w:val="single" w:sz="4" w:space="0" w:color="95B3D7"/>
              <w:right w:val="single" w:sz="4" w:space="0" w:color="95B3D7"/>
            </w:tcBorders>
            <w:shd w:val="clear" w:color="DCE6F1" w:fill="DCE6F1"/>
            <w:tcPrChange w:id="333"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52DBC1DF" w14:textId="2C31F368" w:rsidR="00721E83" w:rsidRPr="00721E83" w:rsidDel="000A7731" w:rsidRDefault="00721E83" w:rsidP="00721E83">
            <w:pPr>
              <w:framePr w:hSpace="180" w:wrap="around" w:vAnchor="text" w:hAnchor="page" w:x="1423" w:y="130"/>
              <w:spacing w:after="0" w:line="240" w:lineRule="auto"/>
              <w:rPr>
                <w:del w:id="334" w:author="Author"/>
                <w:rFonts w:ascii="Calibri" w:eastAsia="Times New Roman" w:hAnsi="Calibri" w:cs="Times New Roman"/>
                <w:color w:val="000000"/>
                <w:sz w:val="22"/>
              </w:rPr>
            </w:pPr>
            <w:del w:id="335"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0973148A" w14:textId="2DFAAAE0" w:rsidTr="000A7731">
        <w:trPr>
          <w:trHeight w:val="300"/>
          <w:del w:id="336" w:author="Author"/>
          <w:trPrChange w:id="337"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338"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27437587" w14:textId="0ABA8428" w:rsidR="00721E83" w:rsidRPr="00721E83" w:rsidDel="000A7731" w:rsidRDefault="00721E83" w:rsidP="00721E83">
            <w:pPr>
              <w:framePr w:hSpace="180" w:wrap="around" w:vAnchor="text" w:hAnchor="page" w:x="1423" w:y="130"/>
              <w:spacing w:after="0" w:line="240" w:lineRule="auto"/>
              <w:rPr>
                <w:del w:id="339" w:author="Author"/>
                <w:rFonts w:ascii="Calibri" w:eastAsia="Times New Roman" w:hAnsi="Calibri" w:cs="Times New Roman"/>
                <w:color w:val="000000"/>
                <w:sz w:val="22"/>
              </w:rPr>
            </w:pPr>
            <w:del w:id="340" w:author="Author">
              <w:r w:rsidRPr="00721E83" w:rsidDel="000A7731">
                <w:rPr>
                  <w:rFonts w:ascii="Calibri" w:eastAsia="Times New Roman" w:hAnsi="Calibri" w:cs="Times New Roman"/>
                  <w:color w:val="000000"/>
                  <w:sz w:val="22"/>
                </w:rPr>
                <w:delText>Session 11</w:delText>
              </w:r>
            </w:del>
          </w:p>
        </w:tc>
        <w:tc>
          <w:tcPr>
            <w:tcW w:w="1229" w:type="dxa"/>
            <w:tcBorders>
              <w:top w:val="single" w:sz="4" w:space="0" w:color="95B3D7"/>
              <w:left w:val="nil"/>
              <w:bottom w:val="single" w:sz="4" w:space="0" w:color="95B3D7"/>
              <w:right w:val="nil"/>
            </w:tcBorders>
            <w:shd w:val="clear" w:color="auto" w:fill="auto"/>
            <w:noWrap/>
            <w:tcPrChange w:id="341" w:author="Author">
              <w:tcPr>
                <w:tcW w:w="1229" w:type="dxa"/>
                <w:tcBorders>
                  <w:top w:val="single" w:sz="4" w:space="0" w:color="95B3D7"/>
                  <w:left w:val="nil"/>
                  <w:bottom w:val="single" w:sz="4" w:space="0" w:color="95B3D7"/>
                  <w:right w:val="nil"/>
                </w:tcBorders>
                <w:shd w:val="clear" w:color="auto" w:fill="auto"/>
                <w:noWrap/>
              </w:tcPr>
            </w:tcPrChange>
          </w:tcPr>
          <w:p w14:paraId="62008E50" w14:textId="306CAC61" w:rsidR="00721E83" w:rsidRPr="00721E83" w:rsidDel="000A7731" w:rsidRDefault="00721E83" w:rsidP="00721E83">
            <w:pPr>
              <w:framePr w:hSpace="180" w:wrap="around" w:vAnchor="text" w:hAnchor="page" w:x="1423" w:y="130"/>
              <w:spacing w:after="0" w:line="240" w:lineRule="auto"/>
              <w:jc w:val="center"/>
              <w:rPr>
                <w:del w:id="342" w:author="Author"/>
                <w:rFonts w:ascii="Calibri" w:eastAsia="Times New Roman" w:hAnsi="Calibri" w:cs="Times New Roman"/>
                <w:color w:val="000000"/>
                <w:sz w:val="22"/>
              </w:rPr>
            </w:pPr>
            <w:del w:id="343" w:author="Author">
              <w:r w:rsidRPr="00721E83" w:rsidDel="000A7731">
                <w:rPr>
                  <w:rFonts w:ascii="Calibri" w:eastAsia="Times New Roman" w:hAnsi="Calibri" w:cs="Times New Roman"/>
                  <w:color w:val="000000"/>
                  <w:sz w:val="22"/>
                </w:rPr>
                <w:delText>72.5</w:delText>
              </w:r>
            </w:del>
          </w:p>
        </w:tc>
        <w:tc>
          <w:tcPr>
            <w:tcW w:w="3742" w:type="dxa"/>
            <w:tcBorders>
              <w:top w:val="single" w:sz="4" w:space="0" w:color="95B3D7"/>
              <w:left w:val="nil"/>
              <w:bottom w:val="single" w:sz="4" w:space="0" w:color="95B3D7"/>
              <w:right w:val="nil"/>
            </w:tcBorders>
            <w:shd w:val="clear" w:color="auto" w:fill="auto"/>
            <w:tcPrChange w:id="344" w:author="Author">
              <w:tcPr>
                <w:tcW w:w="3742" w:type="dxa"/>
                <w:tcBorders>
                  <w:top w:val="single" w:sz="4" w:space="0" w:color="95B3D7"/>
                  <w:left w:val="nil"/>
                  <w:bottom w:val="single" w:sz="4" w:space="0" w:color="95B3D7"/>
                  <w:right w:val="nil"/>
                </w:tcBorders>
                <w:shd w:val="clear" w:color="auto" w:fill="auto"/>
              </w:tcPr>
            </w:tcPrChange>
          </w:tcPr>
          <w:p w14:paraId="4A607DD6" w14:textId="541DC168" w:rsidR="00721E83" w:rsidRPr="00721E83" w:rsidDel="000A7731" w:rsidRDefault="00721E83" w:rsidP="00721E83">
            <w:pPr>
              <w:framePr w:hSpace="180" w:wrap="around" w:vAnchor="text" w:hAnchor="page" w:x="1423" w:y="130"/>
              <w:spacing w:after="0" w:line="240" w:lineRule="auto"/>
              <w:rPr>
                <w:del w:id="345" w:author="Author"/>
                <w:rFonts w:ascii="Calibri" w:eastAsia="Times New Roman" w:hAnsi="Calibri" w:cs="Times New Roman"/>
                <w:color w:val="000000"/>
                <w:sz w:val="22"/>
              </w:rPr>
            </w:pPr>
            <w:del w:id="346" w:author="Author">
              <w:r w:rsidRPr="00721E83" w:rsidDel="000A7731">
                <w:rPr>
                  <w:rFonts w:ascii="Calibri" w:eastAsia="Times New Roman" w:hAnsi="Calibri" w:cs="Times New Roman"/>
                  <w:color w:val="000000"/>
                  <w:sz w:val="22"/>
                </w:rPr>
                <w:delText>Weekly</w:delText>
              </w:r>
            </w:del>
          </w:p>
        </w:tc>
        <w:tc>
          <w:tcPr>
            <w:tcW w:w="4436" w:type="dxa"/>
            <w:tcBorders>
              <w:top w:val="single" w:sz="4" w:space="0" w:color="95B3D7"/>
              <w:left w:val="nil"/>
              <w:bottom w:val="single" w:sz="4" w:space="0" w:color="95B3D7"/>
              <w:right w:val="single" w:sz="4" w:space="0" w:color="95B3D7"/>
            </w:tcBorders>
            <w:shd w:val="clear" w:color="auto" w:fill="auto"/>
            <w:tcPrChange w:id="347"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72C84E5C" w14:textId="14918727" w:rsidR="00721E83" w:rsidRPr="00721E83" w:rsidDel="000A7731" w:rsidRDefault="00721E83" w:rsidP="00721E83">
            <w:pPr>
              <w:framePr w:hSpace="180" w:wrap="around" w:vAnchor="text" w:hAnchor="page" w:x="1423" w:y="130"/>
              <w:spacing w:after="0" w:line="240" w:lineRule="auto"/>
              <w:rPr>
                <w:del w:id="348" w:author="Author"/>
                <w:rFonts w:ascii="Calibri" w:eastAsia="Times New Roman" w:hAnsi="Calibri" w:cs="Times New Roman"/>
                <w:color w:val="000000"/>
                <w:sz w:val="22"/>
              </w:rPr>
            </w:pPr>
            <w:del w:id="349" w:author="Author">
              <w:r w:rsidRPr="00721E83" w:rsidDel="000A7731">
                <w:rPr>
                  <w:rFonts w:ascii="Calibri" w:eastAsia="Times New Roman" w:hAnsi="Calibri" w:cs="Times New Roman"/>
                  <w:color w:val="000000"/>
                  <w:sz w:val="22"/>
                </w:rPr>
                <w:delText>Advanced</w:delText>
              </w:r>
            </w:del>
          </w:p>
        </w:tc>
      </w:tr>
      <w:tr w:rsidR="00721E83" w:rsidRPr="00721E83" w:rsidDel="000A7731" w14:paraId="726BE558" w14:textId="19FB2880" w:rsidTr="000A7731">
        <w:trPr>
          <w:trHeight w:val="300"/>
          <w:del w:id="350" w:author="Author"/>
          <w:trPrChange w:id="351"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352"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1EE7A204" w14:textId="047A26B3" w:rsidR="00721E83" w:rsidRPr="00721E83" w:rsidDel="000A7731" w:rsidRDefault="00721E83" w:rsidP="00721E83">
            <w:pPr>
              <w:framePr w:hSpace="180" w:wrap="around" w:vAnchor="text" w:hAnchor="page" w:x="1423" w:y="130"/>
              <w:spacing w:after="0" w:line="240" w:lineRule="auto"/>
              <w:rPr>
                <w:del w:id="353" w:author="Author"/>
                <w:rFonts w:ascii="Calibri" w:eastAsia="Times New Roman" w:hAnsi="Calibri" w:cs="Times New Roman"/>
                <w:color w:val="000000"/>
                <w:sz w:val="22"/>
              </w:rPr>
            </w:pPr>
            <w:del w:id="354" w:author="Author">
              <w:r w:rsidRPr="00721E83" w:rsidDel="000A7731">
                <w:rPr>
                  <w:rFonts w:ascii="Calibri" w:eastAsia="Times New Roman" w:hAnsi="Calibri" w:cs="Times New Roman"/>
                  <w:color w:val="000000"/>
                  <w:sz w:val="22"/>
                </w:rPr>
                <w:delText>Session 12</w:delText>
              </w:r>
            </w:del>
          </w:p>
        </w:tc>
        <w:tc>
          <w:tcPr>
            <w:tcW w:w="1229" w:type="dxa"/>
            <w:tcBorders>
              <w:top w:val="single" w:sz="4" w:space="0" w:color="95B3D7"/>
              <w:left w:val="nil"/>
              <w:bottom w:val="single" w:sz="4" w:space="0" w:color="95B3D7"/>
              <w:right w:val="nil"/>
            </w:tcBorders>
            <w:shd w:val="clear" w:color="DCE6F1" w:fill="DCE6F1"/>
            <w:noWrap/>
            <w:tcPrChange w:id="355" w:author="Author">
              <w:tcPr>
                <w:tcW w:w="1229" w:type="dxa"/>
                <w:tcBorders>
                  <w:top w:val="single" w:sz="4" w:space="0" w:color="95B3D7"/>
                  <w:left w:val="nil"/>
                  <w:bottom w:val="single" w:sz="4" w:space="0" w:color="95B3D7"/>
                  <w:right w:val="nil"/>
                </w:tcBorders>
                <w:shd w:val="clear" w:color="DCE6F1" w:fill="DCE6F1"/>
                <w:noWrap/>
              </w:tcPr>
            </w:tcPrChange>
          </w:tcPr>
          <w:p w14:paraId="373F298D" w14:textId="5D2B53E7" w:rsidR="00721E83" w:rsidRPr="00721E83" w:rsidDel="000A7731" w:rsidRDefault="00721E83" w:rsidP="00721E83">
            <w:pPr>
              <w:framePr w:hSpace="180" w:wrap="around" w:vAnchor="text" w:hAnchor="page" w:x="1423" w:y="130"/>
              <w:spacing w:after="0" w:line="240" w:lineRule="auto"/>
              <w:jc w:val="center"/>
              <w:rPr>
                <w:del w:id="356" w:author="Author"/>
                <w:rFonts w:ascii="Calibri" w:eastAsia="Times New Roman" w:hAnsi="Calibri" w:cs="Times New Roman"/>
                <w:color w:val="000000"/>
                <w:sz w:val="22"/>
              </w:rPr>
            </w:pPr>
            <w:del w:id="357" w:author="Author">
              <w:r w:rsidRPr="00721E83" w:rsidDel="000A7731">
                <w:rPr>
                  <w:rFonts w:ascii="Calibri" w:eastAsia="Times New Roman" w:hAnsi="Calibri" w:cs="Times New Roman"/>
                  <w:color w:val="000000"/>
                  <w:sz w:val="22"/>
                </w:rPr>
                <w:delText>82.5</w:delText>
              </w:r>
            </w:del>
          </w:p>
        </w:tc>
        <w:tc>
          <w:tcPr>
            <w:tcW w:w="3742" w:type="dxa"/>
            <w:tcBorders>
              <w:top w:val="single" w:sz="4" w:space="0" w:color="95B3D7"/>
              <w:left w:val="nil"/>
              <w:bottom w:val="single" w:sz="4" w:space="0" w:color="95B3D7"/>
              <w:right w:val="nil"/>
            </w:tcBorders>
            <w:shd w:val="clear" w:color="DCE6F1" w:fill="DCE6F1"/>
            <w:tcPrChange w:id="358" w:author="Author">
              <w:tcPr>
                <w:tcW w:w="3742" w:type="dxa"/>
                <w:tcBorders>
                  <w:top w:val="single" w:sz="4" w:space="0" w:color="95B3D7"/>
                  <w:left w:val="nil"/>
                  <w:bottom w:val="single" w:sz="4" w:space="0" w:color="95B3D7"/>
                  <w:right w:val="nil"/>
                </w:tcBorders>
                <w:shd w:val="clear" w:color="DCE6F1" w:fill="DCE6F1"/>
              </w:tcPr>
            </w:tcPrChange>
          </w:tcPr>
          <w:p w14:paraId="0D29E59C" w14:textId="623EAB91" w:rsidR="00721E83" w:rsidRPr="00721E83" w:rsidDel="000A7731" w:rsidRDefault="00721E83" w:rsidP="00721E83">
            <w:pPr>
              <w:framePr w:hSpace="180" w:wrap="around" w:vAnchor="text" w:hAnchor="page" w:x="1423" w:y="130"/>
              <w:spacing w:after="0" w:line="240" w:lineRule="auto"/>
              <w:rPr>
                <w:del w:id="359" w:author="Author"/>
                <w:rFonts w:ascii="Calibri" w:eastAsia="Times New Roman" w:hAnsi="Calibri" w:cs="Times New Roman"/>
                <w:color w:val="000000"/>
                <w:sz w:val="22"/>
              </w:rPr>
            </w:pPr>
            <w:del w:id="360"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361"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1B5A4DEB" w14:textId="1948D409" w:rsidR="00721E83" w:rsidRPr="00721E83" w:rsidDel="000A7731" w:rsidRDefault="00721E83" w:rsidP="00721E83">
            <w:pPr>
              <w:framePr w:hSpace="180" w:wrap="around" w:vAnchor="text" w:hAnchor="page" w:x="1423" w:y="130"/>
              <w:spacing w:after="0" w:line="240" w:lineRule="auto"/>
              <w:rPr>
                <w:del w:id="362" w:author="Author"/>
                <w:rFonts w:ascii="Calibri" w:eastAsia="Times New Roman" w:hAnsi="Calibri" w:cs="Times New Roman"/>
                <w:color w:val="000000"/>
                <w:sz w:val="22"/>
              </w:rPr>
            </w:pPr>
            <w:del w:id="363"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2BA51B6F" w14:textId="5289932B" w:rsidTr="000A7731">
        <w:trPr>
          <w:trHeight w:val="300"/>
          <w:del w:id="364" w:author="Author"/>
          <w:trPrChange w:id="365"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366"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304A4AEB" w14:textId="534D7810" w:rsidR="00721E83" w:rsidRPr="00721E83" w:rsidDel="000A7731" w:rsidRDefault="00721E83" w:rsidP="00721E83">
            <w:pPr>
              <w:framePr w:hSpace="180" w:wrap="around" w:vAnchor="text" w:hAnchor="page" w:x="1423" w:y="130"/>
              <w:spacing w:after="0" w:line="240" w:lineRule="auto"/>
              <w:rPr>
                <w:del w:id="367" w:author="Author"/>
                <w:rFonts w:ascii="Calibri" w:eastAsia="Times New Roman" w:hAnsi="Calibri" w:cs="Times New Roman"/>
                <w:color w:val="000000"/>
                <w:sz w:val="22"/>
              </w:rPr>
            </w:pPr>
            <w:del w:id="368" w:author="Author">
              <w:r w:rsidRPr="00721E83" w:rsidDel="000A7731">
                <w:rPr>
                  <w:rFonts w:ascii="Calibri" w:eastAsia="Times New Roman" w:hAnsi="Calibri" w:cs="Times New Roman"/>
                  <w:color w:val="000000"/>
                  <w:sz w:val="22"/>
                </w:rPr>
                <w:delText>Session 13</w:delText>
              </w:r>
            </w:del>
          </w:p>
        </w:tc>
        <w:tc>
          <w:tcPr>
            <w:tcW w:w="1229" w:type="dxa"/>
            <w:tcBorders>
              <w:top w:val="single" w:sz="4" w:space="0" w:color="95B3D7"/>
              <w:left w:val="nil"/>
              <w:bottom w:val="single" w:sz="4" w:space="0" w:color="95B3D7"/>
              <w:right w:val="nil"/>
            </w:tcBorders>
            <w:shd w:val="clear" w:color="auto" w:fill="auto"/>
            <w:noWrap/>
            <w:tcPrChange w:id="369" w:author="Author">
              <w:tcPr>
                <w:tcW w:w="1229" w:type="dxa"/>
                <w:tcBorders>
                  <w:top w:val="single" w:sz="4" w:space="0" w:color="95B3D7"/>
                  <w:left w:val="nil"/>
                  <w:bottom w:val="single" w:sz="4" w:space="0" w:color="95B3D7"/>
                  <w:right w:val="nil"/>
                </w:tcBorders>
                <w:shd w:val="clear" w:color="auto" w:fill="auto"/>
                <w:noWrap/>
              </w:tcPr>
            </w:tcPrChange>
          </w:tcPr>
          <w:p w14:paraId="2D28ED38" w14:textId="5E03D52D" w:rsidR="00721E83" w:rsidRPr="00721E83" w:rsidDel="000A7731" w:rsidRDefault="00721E83" w:rsidP="00721E83">
            <w:pPr>
              <w:framePr w:hSpace="180" w:wrap="around" w:vAnchor="text" w:hAnchor="page" w:x="1423" w:y="130"/>
              <w:spacing w:after="0" w:line="240" w:lineRule="auto"/>
              <w:jc w:val="center"/>
              <w:rPr>
                <w:del w:id="370" w:author="Author"/>
                <w:rFonts w:ascii="Calibri" w:eastAsia="Times New Roman" w:hAnsi="Calibri" w:cs="Times New Roman"/>
                <w:color w:val="000000"/>
                <w:sz w:val="22"/>
              </w:rPr>
            </w:pPr>
            <w:del w:id="371" w:author="Author">
              <w:r w:rsidRPr="00721E83" w:rsidDel="000A7731">
                <w:rPr>
                  <w:rFonts w:ascii="Calibri" w:eastAsia="Times New Roman" w:hAnsi="Calibri" w:cs="Times New Roman"/>
                  <w:color w:val="000000"/>
                  <w:sz w:val="22"/>
                </w:rPr>
                <w:delText>55</w:delText>
              </w:r>
            </w:del>
          </w:p>
        </w:tc>
        <w:tc>
          <w:tcPr>
            <w:tcW w:w="3742" w:type="dxa"/>
            <w:tcBorders>
              <w:top w:val="single" w:sz="4" w:space="0" w:color="95B3D7"/>
              <w:left w:val="nil"/>
              <w:bottom w:val="single" w:sz="4" w:space="0" w:color="95B3D7"/>
              <w:right w:val="nil"/>
            </w:tcBorders>
            <w:shd w:val="clear" w:color="auto" w:fill="auto"/>
            <w:tcPrChange w:id="372" w:author="Author">
              <w:tcPr>
                <w:tcW w:w="3742" w:type="dxa"/>
                <w:tcBorders>
                  <w:top w:val="single" w:sz="4" w:space="0" w:color="95B3D7"/>
                  <w:left w:val="nil"/>
                  <w:bottom w:val="single" w:sz="4" w:space="0" w:color="95B3D7"/>
                  <w:right w:val="nil"/>
                </w:tcBorders>
                <w:shd w:val="clear" w:color="auto" w:fill="auto"/>
              </w:tcPr>
            </w:tcPrChange>
          </w:tcPr>
          <w:p w14:paraId="16213AA3" w14:textId="5416179B" w:rsidR="00721E83" w:rsidRPr="00721E83" w:rsidDel="000A7731" w:rsidRDefault="00721E83" w:rsidP="00721E83">
            <w:pPr>
              <w:framePr w:hSpace="180" w:wrap="around" w:vAnchor="text" w:hAnchor="page" w:x="1423" w:y="130"/>
              <w:spacing w:after="0" w:line="240" w:lineRule="auto"/>
              <w:rPr>
                <w:del w:id="373" w:author="Author"/>
                <w:rFonts w:ascii="Calibri" w:eastAsia="Times New Roman" w:hAnsi="Calibri" w:cs="Times New Roman"/>
                <w:color w:val="000000"/>
                <w:sz w:val="22"/>
              </w:rPr>
            </w:pPr>
            <w:del w:id="374"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auto" w:fill="auto"/>
            <w:tcPrChange w:id="375"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13D34906" w14:textId="6E94839A" w:rsidR="00721E83" w:rsidRPr="00721E83" w:rsidDel="000A7731" w:rsidRDefault="00721E83" w:rsidP="00721E83">
            <w:pPr>
              <w:framePr w:hSpace="180" w:wrap="around" w:vAnchor="text" w:hAnchor="page" w:x="1423" w:y="130"/>
              <w:spacing w:after="0" w:line="240" w:lineRule="auto"/>
              <w:rPr>
                <w:del w:id="376" w:author="Author"/>
                <w:rFonts w:ascii="Calibri" w:eastAsia="Times New Roman" w:hAnsi="Calibri" w:cs="Times New Roman"/>
                <w:color w:val="000000"/>
                <w:sz w:val="22"/>
              </w:rPr>
            </w:pPr>
            <w:del w:id="377"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394C4D57" w14:textId="6492FCCA" w:rsidTr="000A7731">
        <w:trPr>
          <w:trHeight w:val="300"/>
          <w:del w:id="378" w:author="Author"/>
          <w:trPrChange w:id="379"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380"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781A4A43" w14:textId="02DFCBF1" w:rsidR="00721E83" w:rsidRPr="00721E83" w:rsidDel="000A7731" w:rsidRDefault="00721E83" w:rsidP="00721E83">
            <w:pPr>
              <w:framePr w:hSpace="180" w:wrap="around" w:vAnchor="text" w:hAnchor="page" w:x="1423" w:y="130"/>
              <w:spacing w:after="0" w:line="240" w:lineRule="auto"/>
              <w:rPr>
                <w:del w:id="381" w:author="Author"/>
                <w:rFonts w:ascii="Calibri" w:eastAsia="Times New Roman" w:hAnsi="Calibri" w:cs="Times New Roman"/>
                <w:color w:val="000000"/>
                <w:sz w:val="22"/>
              </w:rPr>
            </w:pPr>
            <w:del w:id="382" w:author="Author">
              <w:r w:rsidRPr="00721E83" w:rsidDel="000A7731">
                <w:rPr>
                  <w:rFonts w:ascii="Calibri" w:eastAsia="Times New Roman" w:hAnsi="Calibri" w:cs="Times New Roman"/>
                  <w:color w:val="000000"/>
                  <w:sz w:val="22"/>
                </w:rPr>
                <w:delText>Session 14</w:delText>
              </w:r>
            </w:del>
          </w:p>
        </w:tc>
        <w:tc>
          <w:tcPr>
            <w:tcW w:w="1229" w:type="dxa"/>
            <w:tcBorders>
              <w:top w:val="single" w:sz="4" w:space="0" w:color="95B3D7"/>
              <w:left w:val="nil"/>
              <w:bottom w:val="single" w:sz="4" w:space="0" w:color="95B3D7"/>
              <w:right w:val="nil"/>
            </w:tcBorders>
            <w:shd w:val="clear" w:color="DCE6F1" w:fill="DCE6F1"/>
            <w:noWrap/>
            <w:tcPrChange w:id="383" w:author="Author">
              <w:tcPr>
                <w:tcW w:w="1229" w:type="dxa"/>
                <w:tcBorders>
                  <w:top w:val="single" w:sz="4" w:space="0" w:color="95B3D7"/>
                  <w:left w:val="nil"/>
                  <w:bottom w:val="single" w:sz="4" w:space="0" w:color="95B3D7"/>
                  <w:right w:val="nil"/>
                </w:tcBorders>
                <w:shd w:val="clear" w:color="DCE6F1" w:fill="DCE6F1"/>
                <w:noWrap/>
              </w:tcPr>
            </w:tcPrChange>
          </w:tcPr>
          <w:p w14:paraId="239FDD7C" w14:textId="5E9F7E91" w:rsidR="00721E83" w:rsidRPr="00721E83" w:rsidDel="000A7731" w:rsidRDefault="00721E83" w:rsidP="00721E83">
            <w:pPr>
              <w:framePr w:hSpace="180" w:wrap="around" w:vAnchor="text" w:hAnchor="page" w:x="1423" w:y="130"/>
              <w:spacing w:after="0" w:line="240" w:lineRule="auto"/>
              <w:jc w:val="center"/>
              <w:rPr>
                <w:del w:id="384" w:author="Author"/>
                <w:rFonts w:ascii="Calibri" w:eastAsia="Times New Roman" w:hAnsi="Calibri" w:cs="Times New Roman"/>
                <w:color w:val="000000"/>
                <w:sz w:val="22"/>
              </w:rPr>
            </w:pPr>
            <w:del w:id="385" w:author="Author">
              <w:r w:rsidRPr="00721E83" w:rsidDel="000A7731">
                <w:rPr>
                  <w:rFonts w:ascii="Calibri" w:eastAsia="Times New Roman" w:hAnsi="Calibri" w:cs="Times New Roman"/>
                  <w:color w:val="000000"/>
                  <w:sz w:val="22"/>
                </w:rPr>
                <w:delText>95</w:delText>
              </w:r>
            </w:del>
          </w:p>
        </w:tc>
        <w:tc>
          <w:tcPr>
            <w:tcW w:w="3742" w:type="dxa"/>
            <w:tcBorders>
              <w:top w:val="single" w:sz="4" w:space="0" w:color="95B3D7"/>
              <w:left w:val="nil"/>
              <w:bottom w:val="single" w:sz="4" w:space="0" w:color="95B3D7"/>
              <w:right w:val="nil"/>
            </w:tcBorders>
            <w:shd w:val="clear" w:color="DCE6F1" w:fill="DCE6F1"/>
            <w:tcPrChange w:id="386" w:author="Author">
              <w:tcPr>
                <w:tcW w:w="3742" w:type="dxa"/>
                <w:tcBorders>
                  <w:top w:val="single" w:sz="4" w:space="0" w:color="95B3D7"/>
                  <w:left w:val="nil"/>
                  <w:bottom w:val="single" w:sz="4" w:space="0" w:color="95B3D7"/>
                  <w:right w:val="nil"/>
                </w:tcBorders>
                <w:shd w:val="clear" w:color="DCE6F1" w:fill="DCE6F1"/>
              </w:tcPr>
            </w:tcPrChange>
          </w:tcPr>
          <w:p w14:paraId="47009C50" w14:textId="27C76C5A" w:rsidR="00721E83" w:rsidRPr="00721E83" w:rsidDel="000A7731" w:rsidRDefault="00721E83" w:rsidP="00721E83">
            <w:pPr>
              <w:framePr w:hSpace="180" w:wrap="around" w:vAnchor="text" w:hAnchor="page" w:x="1423" w:y="130"/>
              <w:spacing w:after="0" w:line="240" w:lineRule="auto"/>
              <w:rPr>
                <w:del w:id="387" w:author="Author"/>
                <w:rFonts w:ascii="Calibri" w:eastAsia="Times New Roman" w:hAnsi="Calibri" w:cs="Times New Roman"/>
                <w:color w:val="000000"/>
                <w:sz w:val="22"/>
              </w:rPr>
            </w:pPr>
            <w:del w:id="388"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389"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7D7980BA" w14:textId="289483DA" w:rsidR="00721E83" w:rsidRPr="00721E83" w:rsidDel="000A7731" w:rsidRDefault="00721E83" w:rsidP="00721E83">
            <w:pPr>
              <w:framePr w:hSpace="180" w:wrap="around" w:vAnchor="text" w:hAnchor="page" w:x="1423" w:y="130"/>
              <w:spacing w:after="0" w:line="240" w:lineRule="auto"/>
              <w:rPr>
                <w:del w:id="390" w:author="Author"/>
                <w:rFonts w:ascii="Calibri" w:eastAsia="Times New Roman" w:hAnsi="Calibri" w:cs="Times New Roman"/>
                <w:color w:val="000000"/>
                <w:sz w:val="22"/>
              </w:rPr>
            </w:pPr>
            <w:del w:id="391"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525693B1" w14:textId="6AAE8959" w:rsidTr="000A7731">
        <w:trPr>
          <w:trHeight w:val="300"/>
          <w:del w:id="392" w:author="Author"/>
          <w:trPrChange w:id="393"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394"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3F3FE07E" w14:textId="75F8ACDE" w:rsidR="00721E83" w:rsidRPr="00721E83" w:rsidDel="000A7731" w:rsidRDefault="00721E83" w:rsidP="00721E83">
            <w:pPr>
              <w:framePr w:hSpace="180" w:wrap="around" w:vAnchor="text" w:hAnchor="page" w:x="1423" w:y="130"/>
              <w:spacing w:after="0" w:line="240" w:lineRule="auto"/>
              <w:rPr>
                <w:del w:id="395" w:author="Author"/>
                <w:rFonts w:ascii="Calibri" w:eastAsia="Times New Roman" w:hAnsi="Calibri" w:cs="Times New Roman"/>
                <w:color w:val="000000"/>
                <w:sz w:val="22"/>
              </w:rPr>
            </w:pPr>
            <w:del w:id="396" w:author="Author">
              <w:r w:rsidRPr="00721E83" w:rsidDel="000A7731">
                <w:rPr>
                  <w:rFonts w:ascii="Calibri" w:eastAsia="Times New Roman" w:hAnsi="Calibri" w:cs="Times New Roman"/>
                  <w:color w:val="000000"/>
                  <w:sz w:val="22"/>
                </w:rPr>
                <w:delText>Session 15</w:delText>
              </w:r>
            </w:del>
          </w:p>
        </w:tc>
        <w:tc>
          <w:tcPr>
            <w:tcW w:w="1229" w:type="dxa"/>
            <w:tcBorders>
              <w:top w:val="single" w:sz="4" w:space="0" w:color="95B3D7"/>
              <w:left w:val="nil"/>
              <w:bottom w:val="single" w:sz="4" w:space="0" w:color="95B3D7"/>
              <w:right w:val="nil"/>
            </w:tcBorders>
            <w:shd w:val="clear" w:color="auto" w:fill="auto"/>
            <w:noWrap/>
            <w:tcPrChange w:id="397" w:author="Author">
              <w:tcPr>
                <w:tcW w:w="1229" w:type="dxa"/>
                <w:tcBorders>
                  <w:top w:val="single" w:sz="4" w:space="0" w:color="95B3D7"/>
                  <w:left w:val="nil"/>
                  <w:bottom w:val="single" w:sz="4" w:space="0" w:color="95B3D7"/>
                  <w:right w:val="nil"/>
                </w:tcBorders>
                <w:shd w:val="clear" w:color="auto" w:fill="auto"/>
                <w:noWrap/>
              </w:tcPr>
            </w:tcPrChange>
          </w:tcPr>
          <w:p w14:paraId="10940C1B" w14:textId="600CB888" w:rsidR="00721E83" w:rsidRPr="00721E83" w:rsidDel="000A7731" w:rsidRDefault="00721E83" w:rsidP="00721E83">
            <w:pPr>
              <w:framePr w:hSpace="180" w:wrap="around" w:vAnchor="text" w:hAnchor="page" w:x="1423" w:y="130"/>
              <w:spacing w:after="0" w:line="240" w:lineRule="auto"/>
              <w:jc w:val="center"/>
              <w:rPr>
                <w:del w:id="398" w:author="Author"/>
                <w:rFonts w:ascii="Calibri" w:eastAsia="Times New Roman" w:hAnsi="Calibri" w:cs="Times New Roman"/>
                <w:color w:val="000000"/>
                <w:sz w:val="22"/>
              </w:rPr>
            </w:pPr>
            <w:del w:id="399" w:author="Author">
              <w:r w:rsidRPr="00721E83" w:rsidDel="000A7731">
                <w:rPr>
                  <w:rFonts w:ascii="Calibri" w:eastAsia="Times New Roman" w:hAnsi="Calibri" w:cs="Times New Roman"/>
                  <w:color w:val="000000"/>
                  <w:sz w:val="22"/>
                </w:rPr>
                <w:delText>90</w:delText>
              </w:r>
            </w:del>
          </w:p>
        </w:tc>
        <w:tc>
          <w:tcPr>
            <w:tcW w:w="3742" w:type="dxa"/>
            <w:tcBorders>
              <w:top w:val="single" w:sz="4" w:space="0" w:color="95B3D7"/>
              <w:left w:val="nil"/>
              <w:bottom w:val="single" w:sz="4" w:space="0" w:color="95B3D7"/>
              <w:right w:val="nil"/>
            </w:tcBorders>
            <w:shd w:val="clear" w:color="auto" w:fill="auto"/>
            <w:tcPrChange w:id="400" w:author="Author">
              <w:tcPr>
                <w:tcW w:w="3742" w:type="dxa"/>
                <w:tcBorders>
                  <w:top w:val="single" w:sz="4" w:space="0" w:color="95B3D7"/>
                  <w:left w:val="nil"/>
                  <w:bottom w:val="single" w:sz="4" w:space="0" w:color="95B3D7"/>
                  <w:right w:val="nil"/>
                </w:tcBorders>
                <w:shd w:val="clear" w:color="auto" w:fill="auto"/>
              </w:tcPr>
            </w:tcPrChange>
          </w:tcPr>
          <w:p w14:paraId="1AA1227B" w14:textId="63102B38" w:rsidR="00721E83" w:rsidRPr="00721E83" w:rsidDel="000A7731" w:rsidRDefault="00721E83" w:rsidP="00721E83">
            <w:pPr>
              <w:framePr w:hSpace="180" w:wrap="around" w:vAnchor="text" w:hAnchor="page" w:x="1423" w:y="130"/>
              <w:spacing w:after="0" w:line="240" w:lineRule="auto"/>
              <w:rPr>
                <w:del w:id="401" w:author="Author"/>
                <w:rFonts w:ascii="Calibri" w:eastAsia="Times New Roman" w:hAnsi="Calibri" w:cs="Times New Roman"/>
                <w:color w:val="000000"/>
                <w:sz w:val="22"/>
              </w:rPr>
            </w:pPr>
            <w:del w:id="402"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auto" w:fill="auto"/>
            <w:tcPrChange w:id="403"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32B484C7" w14:textId="7E57002C" w:rsidR="00721E83" w:rsidRPr="00721E83" w:rsidDel="000A7731" w:rsidRDefault="00721E83" w:rsidP="00721E83">
            <w:pPr>
              <w:framePr w:hSpace="180" w:wrap="around" w:vAnchor="text" w:hAnchor="page" w:x="1423" w:y="130"/>
              <w:spacing w:after="0" w:line="240" w:lineRule="auto"/>
              <w:rPr>
                <w:del w:id="404" w:author="Author"/>
                <w:rFonts w:ascii="Calibri" w:eastAsia="Times New Roman" w:hAnsi="Calibri" w:cs="Times New Roman"/>
                <w:color w:val="000000"/>
                <w:sz w:val="22"/>
              </w:rPr>
            </w:pPr>
            <w:del w:id="405" w:author="Author">
              <w:r w:rsidRPr="00721E83" w:rsidDel="000A7731">
                <w:rPr>
                  <w:rFonts w:ascii="Calibri" w:eastAsia="Times New Roman" w:hAnsi="Calibri" w:cs="Times New Roman"/>
                  <w:color w:val="000000"/>
                  <w:sz w:val="22"/>
                </w:rPr>
                <w:delText>Intermediate</w:delText>
              </w:r>
            </w:del>
          </w:p>
        </w:tc>
      </w:tr>
      <w:tr w:rsidR="00721E83" w:rsidRPr="00721E83" w:rsidDel="000A7731" w14:paraId="3BF3CA03" w14:textId="00EB3157" w:rsidTr="000A7731">
        <w:trPr>
          <w:trHeight w:val="300"/>
          <w:del w:id="406" w:author="Author"/>
          <w:trPrChange w:id="407"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408"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5E6CDF7D" w14:textId="44D814CA" w:rsidR="00721E83" w:rsidRPr="00721E83" w:rsidDel="000A7731" w:rsidRDefault="00721E83" w:rsidP="00721E83">
            <w:pPr>
              <w:framePr w:hSpace="180" w:wrap="around" w:vAnchor="text" w:hAnchor="page" w:x="1423" w:y="130"/>
              <w:spacing w:after="0" w:line="240" w:lineRule="auto"/>
              <w:rPr>
                <w:del w:id="409" w:author="Author"/>
                <w:rFonts w:ascii="Calibri" w:eastAsia="Times New Roman" w:hAnsi="Calibri" w:cs="Times New Roman"/>
                <w:color w:val="000000"/>
                <w:sz w:val="22"/>
              </w:rPr>
            </w:pPr>
            <w:del w:id="410" w:author="Author">
              <w:r w:rsidRPr="00721E83" w:rsidDel="000A7731">
                <w:rPr>
                  <w:rFonts w:ascii="Calibri" w:eastAsia="Times New Roman" w:hAnsi="Calibri" w:cs="Times New Roman"/>
                  <w:color w:val="000000"/>
                  <w:sz w:val="22"/>
                </w:rPr>
                <w:delText>Session 16</w:delText>
              </w:r>
            </w:del>
          </w:p>
        </w:tc>
        <w:tc>
          <w:tcPr>
            <w:tcW w:w="1229" w:type="dxa"/>
            <w:tcBorders>
              <w:top w:val="single" w:sz="4" w:space="0" w:color="95B3D7"/>
              <w:left w:val="nil"/>
              <w:bottom w:val="single" w:sz="4" w:space="0" w:color="95B3D7"/>
              <w:right w:val="nil"/>
            </w:tcBorders>
            <w:shd w:val="clear" w:color="DCE6F1" w:fill="DCE6F1"/>
            <w:noWrap/>
            <w:tcPrChange w:id="411" w:author="Author">
              <w:tcPr>
                <w:tcW w:w="1229" w:type="dxa"/>
                <w:tcBorders>
                  <w:top w:val="single" w:sz="4" w:space="0" w:color="95B3D7"/>
                  <w:left w:val="nil"/>
                  <w:bottom w:val="single" w:sz="4" w:space="0" w:color="95B3D7"/>
                  <w:right w:val="nil"/>
                </w:tcBorders>
                <w:shd w:val="clear" w:color="DCE6F1" w:fill="DCE6F1"/>
                <w:noWrap/>
              </w:tcPr>
            </w:tcPrChange>
          </w:tcPr>
          <w:p w14:paraId="11C6B7B9" w14:textId="30A27415" w:rsidR="00721E83" w:rsidRPr="00721E83" w:rsidDel="000A7731" w:rsidRDefault="00721E83" w:rsidP="00721E83">
            <w:pPr>
              <w:framePr w:hSpace="180" w:wrap="around" w:vAnchor="text" w:hAnchor="page" w:x="1423" w:y="130"/>
              <w:spacing w:after="0" w:line="240" w:lineRule="auto"/>
              <w:jc w:val="center"/>
              <w:rPr>
                <w:del w:id="412" w:author="Author"/>
                <w:rFonts w:ascii="Calibri" w:eastAsia="Times New Roman" w:hAnsi="Calibri" w:cs="Times New Roman"/>
                <w:color w:val="000000"/>
                <w:sz w:val="22"/>
              </w:rPr>
            </w:pPr>
            <w:del w:id="413" w:author="Author">
              <w:r w:rsidRPr="00721E83" w:rsidDel="000A7731">
                <w:rPr>
                  <w:rFonts w:ascii="Calibri" w:eastAsia="Times New Roman" w:hAnsi="Calibri" w:cs="Times New Roman"/>
                  <w:color w:val="000000"/>
                  <w:sz w:val="22"/>
                </w:rPr>
                <w:delText>100</w:delText>
              </w:r>
            </w:del>
          </w:p>
        </w:tc>
        <w:tc>
          <w:tcPr>
            <w:tcW w:w="3742" w:type="dxa"/>
            <w:tcBorders>
              <w:top w:val="single" w:sz="4" w:space="0" w:color="95B3D7"/>
              <w:left w:val="nil"/>
              <w:bottom w:val="single" w:sz="4" w:space="0" w:color="95B3D7"/>
              <w:right w:val="nil"/>
            </w:tcBorders>
            <w:shd w:val="clear" w:color="DCE6F1" w:fill="DCE6F1"/>
            <w:tcPrChange w:id="414" w:author="Author">
              <w:tcPr>
                <w:tcW w:w="3742" w:type="dxa"/>
                <w:tcBorders>
                  <w:top w:val="single" w:sz="4" w:space="0" w:color="95B3D7"/>
                  <w:left w:val="nil"/>
                  <w:bottom w:val="single" w:sz="4" w:space="0" w:color="95B3D7"/>
                  <w:right w:val="nil"/>
                </w:tcBorders>
                <w:shd w:val="clear" w:color="DCE6F1" w:fill="DCE6F1"/>
              </w:tcPr>
            </w:tcPrChange>
          </w:tcPr>
          <w:p w14:paraId="0F82EA9C" w14:textId="634C1647" w:rsidR="00721E83" w:rsidRPr="00721E83" w:rsidDel="000A7731" w:rsidRDefault="00721E83" w:rsidP="00721E83">
            <w:pPr>
              <w:framePr w:hSpace="180" w:wrap="around" w:vAnchor="text" w:hAnchor="page" w:x="1423" w:y="130"/>
              <w:spacing w:after="0" w:line="240" w:lineRule="auto"/>
              <w:rPr>
                <w:del w:id="415" w:author="Author"/>
                <w:rFonts w:ascii="Calibri" w:eastAsia="Times New Roman" w:hAnsi="Calibri" w:cs="Times New Roman"/>
                <w:color w:val="000000"/>
                <w:sz w:val="22"/>
              </w:rPr>
            </w:pPr>
            <w:del w:id="416" w:author="Author">
              <w:r w:rsidRPr="00721E83" w:rsidDel="000A7731">
                <w:rPr>
                  <w:rFonts w:ascii="Calibri" w:eastAsia="Times New Roman" w:hAnsi="Calibri" w:cs="Times New Roman"/>
                  <w:color w:val="000000"/>
                  <w:sz w:val="22"/>
                </w:rPr>
                <w:delText>Rarely or Never</w:delText>
              </w:r>
            </w:del>
          </w:p>
        </w:tc>
        <w:tc>
          <w:tcPr>
            <w:tcW w:w="4436" w:type="dxa"/>
            <w:tcBorders>
              <w:top w:val="single" w:sz="4" w:space="0" w:color="95B3D7"/>
              <w:left w:val="nil"/>
              <w:bottom w:val="single" w:sz="4" w:space="0" w:color="95B3D7"/>
              <w:right w:val="single" w:sz="4" w:space="0" w:color="95B3D7"/>
            </w:tcBorders>
            <w:shd w:val="clear" w:color="DCE6F1" w:fill="DCE6F1"/>
            <w:tcPrChange w:id="417"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2C6F1134" w14:textId="78FF9B06" w:rsidR="00721E83" w:rsidRPr="00721E83" w:rsidDel="000A7731" w:rsidRDefault="00721E83" w:rsidP="00721E83">
            <w:pPr>
              <w:framePr w:hSpace="180" w:wrap="around" w:vAnchor="text" w:hAnchor="page" w:x="1423" w:y="130"/>
              <w:spacing w:after="0" w:line="240" w:lineRule="auto"/>
              <w:rPr>
                <w:del w:id="418" w:author="Author"/>
                <w:rFonts w:ascii="Calibri" w:eastAsia="Times New Roman" w:hAnsi="Calibri" w:cs="Times New Roman"/>
                <w:color w:val="000000"/>
                <w:sz w:val="22"/>
              </w:rPr>
            </w:pPr>
            <w:del w:id="419" w:author="Author">
              <w:r w:rsidRPr="00721E83" w:rsidDel="000A7731">
                <w:rPr>
                  <w:rFonts w:ascii="Calibri" w:eastAsia="Times New Roman" w:hAnsi="Calibri" w:cs="Times New Roman"/>
                  <w:color w:val="000000"/>
                  <w:sz w:val="22"/>
                </w:rPr>
                <w:delText>Basic</w:delText>
              </w:r>
            </w:del>
          </w:p>
        </w:tc>
      </w:tr>
      <w:tr w:rsidR="00721E83" w:rsidRPr="00721E83" w:rsidDel="000A7731" w14:paraId="530F87C3" w14:textId="46105C80" w:rsidTr="000A7731">
        <w:trPr>
          <w:trHeight w:val="300"/>
          <w:del w:id="420" w:author="Author"/>
          <w:trPrChange w:id="421"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auto" w:fill="auto"/>
            <w:noWrap/>
            <w:tcPrChange w:id="422" w:author="Author">
              <w:tcPr>
                <w:tcW w:w="2945" w:type="dxa"/>
                <w:tcBorders>
                  <w:top w:val="single" w:sz="4" w:space="0" w:color="95B3D7"/>
                  <w:left w:val="single" w:sz="4" w:space="0" w:color="95B3D7"/>
                  <w:bottom w:val="single" w:sz="4" w:space="0" w:color="95B3D7"/>
                  <w:right w:val="nil"/>
                </w:tcBorders>
                <w:shd w:val="clear" w:color="auto" w:fill="auto"/>
                <w:noWrap/>
              </w:tcPr>
            </w:tcPrChange>
          </w:tcPr>
          <w:p w14:paraId="1299B1EE" w14:textId="59D08955" w:rsidR="00721E83" w:rsidRPr="00721E83" w:rsidDel="000A7731" w:rsidRDefault="00721E83" w:rsidP="00721E83">
            <w:pPr>
              <w:framePr w:hSpace="180" w:wrap="around" w:vAnchor="text" w:hAnchor="page" w:x="1423" w:y="130"/>
              <w:spacing w:after="0" w:line="240" w:lineRule="auto"/>
              <w:rPr>
                <w:del w:id="423" w:author="Author"/>
                <w:rFonts w:ascii="Calibri" w:eastAsia="Times New Roman" w:hAnsi="Calibri" w:cs="Times New Roman"/>
                <w:color w:val="000000"/>
                <w:sz w:val="22"/>
              </w:rPr>
            </w:pPr>
            <w:del w:id="424" w:author="Author">
              <w:r w:rsidRPr="00721E83" w:rsidDel="000A7731">
                <w:rPr>
                  <w:rFonts w:ascii="Calibri" w:eastAsia="Times New Roman" w:hAnsi="Calibri" w:cs="Times New Roman"/>
                  <w:color w:val="000000"/>
                  <w:sz w:val="22"/>
                </w:rPr>
                <w:delText>Session 17</w:delText>
              </w:r>
            </w:del>
          </w:p>
        </w:tc>
        <w:tc>
          <w:tcPr>
            <w:tcW w:w="1229" w:type="dxa"/>
            <w:tcBorders>
              <w:top w:val="single" w:sz="4" w:space="0" w:color="95B3D7"/>
              <w:left w:val="nil"/>
              <w:bottom w:val="single" w:sz="4" w:space="0" w:color="95B3D7"/>
              <w:right w:val="nil"/>
            </w:tcBorders>
            <w:shd w:val="clear" w:color="auto" w:fill="auto"/>
            <w:noWrap/>
            <w:tcPrChange w:id="425" w:author="Author">
              <w:tcPr>
                <w:tcW w:w="1229" w:type="dxa"/>
                <w:tcBorders>
                  <w:top w:val="single" w:sz="4" w:space="0" w:color="95B3D7"/>
                  <w:left w:val="nil"/>
                  <w:bottom w:val="single" w:sz="4" w:space="0" w:color="95B3D7"/>
                  <w:right w:val="nil"/>
                </w:tcBorders>
                <w:shd w:val="clear" w:color="auto" w:fill="auto"/>
                <w:noWrap/>
              </w:tcPr>
            </w:tcPrChange>
          </w:tcPr>
          <w:p w14:paraId="2D4BACF6" w14:textId="30315A99" w:rsidR="00721E83" w:rsidRPr="00721E83" w:rsidDel="000A7731" w:rsidRDefault="00721E83" w:rsidP="00721E83">
            <w:pPr>
              <w:framePr w:hSpace="180" w:wrap="around" w:vAnchor="text" w:hAnchor="page" w:x="1423" w:y="130"/>
              <w:spacing w:after="0" w:line="240" w:lineRule="auto"/>
              <w:jc w:val="center"/>
              <w:rPr>
                <w:del w:id="426" w:author="Author"/>
                <w:rFonts w:ascii="Calibri" w:eastAsia="Times New Roman" w:hAnsi="Calibri" w:cs="Times New Roman"/>
                <w:color w:val="000000"/>
                <w:sz w:val="22"/>
              </w:rPr>
            </w:pPr>
            <w:del w:id="427" w:author="Author">
              <w:r w:rsidRPr="00721E83" w:rsidDel="000A7731">
                <w:rPr>
                  <w:rFonts w:ascii="Calibri" w:eastAsia="Times New Roman" w:hAnsi="Calibri" w:cs="Times New Roman"/>
                  <w:color w:val="000000"/>
                  <w:sz w:val="22"/>
                </w:rPr>
                <w:delText>92.5</w:delText>
              </w:r>
            </w:del>
          </w:p>
        </w:tc>
        <w:tc>
          <w:tcPr>
            <w:tcW w:w="3742" w:type="dxa"/>
            <w:tcBorders>
              <w:top w:val="single" w:sz="4" w:space="0" w:color="95B3D7"/>
              <w:left w:val="nil"/>
              <w:bottom w:val="single" w:sz="4" w:space="0" w:color="95B3D7"/>
              <w:right w:val="nil"/>
            </w:tcBorders>
            <w:shd w:val="clear" w:color="auto" w:fill="auto"/>
            <w:noWrap/>
            <w:tcPrChange w:id="428" w:author="Author">
              <w:tcPr>
                <w:tcW w:w="3742" w:type="dxa"/>
                <w:tcBorders>
                  <w:top w:val="single" w:sz="4" w:space="0" w:color="95B3D7"/>
                  <w:left w:val="nil"/>
                  <w:bottom w:val="single" w:sz="4" w:space="0" w:color="95B3D7"/>
                  <w:right w:val="nil"/>
                </w:tcBorders>
                <w:shd w:val="clear" w:color="auto" w:fill="auto"/>
                <w:noWrap/>
              </w:tcPr>
            </w:tcPrChange>
          </w:tcPr>
          <w:p w14:paraId="4B37275E" w14:textId="706D60EB" w:rsidR="00721E83" w:rsidRPr="00721E83" w:rsidDel="000A7731" w:rsidRDefault="00721E83" w:rsidP="00721E83">
            <w:pPr>
              <w:framePr w:hSpace="180" w:wrap="around" w:vAnchor="text" w:hAnchor="page" w:x="1423" w:y="130"/>
              <w:spacing w:after="0" w:line="240" w:lineRule="auto"/>
              <w:rPr>
                <w:del w:id="429" w:author="Author"/>
                <w:rFonts w:ascii="Calibri" w:eastAsia="Times New Roman" w:hAnsi="Calibri" w:cs="Times New Roman"/>
                <w:color w:val="000000"/>
                <w:sz w:val="22"/>
              </w:rPr>
            </w:pPr>
            <w:del w:id="430" w:author="Author">
              <w:r w:rsidRPr="00721E83" w:rsidDel="000A7731">
                <w:rPr>
                  <w:rFonts w:ascii="Calibri" w:eastAsia="Times New Roman" w:hAnsi="Calibri" w:cs="Times New Roman"/>
                  <w:color w:val="000000"/>
                  <w:sz w:val="22"/>
                </w:rPr>
                <w:delText>Monthly</w:delText>
              </w:r>
            </w:del>
          </w:p>
        </w:tc>
        <w:tc>
          <w:tcPr>
            <w:tcW w:w="4436" w:type="dxa"/>
            <w:tcBorders>
              <w:top w:val="single" w:sz="4" w:space="0" w:color="95B3D7"/>
              <w:left w:val="nil"/>
              <w:bottom w:val="single" w:sz="4" w:space="0" w:color="95B3D7"/>
              <w:right w:val="single" w:sz="4" w:space="0" w:color="95B3D7"/>
            </w:tcBorders>
            <w:shd w:val="clear" w:color="auto" w:fill="auto"/>
            <w:tcPrChange w:id="431" w:author="Author">
              <w:tcPr>
                <w:tcW w:w="4436" w:type="dxa"/>
                <w:tcBorders>
                  <w:top w:val="single" w:sz="4" w:space="0" w:color="95B3D7"/>
                  <w:left w:val="nil"/>
                  <w:bottom w:val="single" w:sz="4" w:space="0" w:color="95B3D7"/>
                  <w:right w:val="single" w:sz="4" w:space="0" w:color="95B3D7"/>
                </w:tcBorders>
                <w:shd w:val="clear" w:color="auto" w:fill="auto"/>
              </w:tcPr>
            </w:tcPrChange>
          </w:tcPr>
          <w:p w14:paraId="1DEE1E5D" w14:textId="2F2C0032" w:rsidR="00721E83" w:rsidRPr="00721E83" w:rsidDel="000A7731" w:rsidRDefault="00721E83" w:rsidP="00721E83">
            <w:pPr>
              <w:framePr w:hSpace="180" w:wrap="around" w:vAnchor="text" w:hAnchor="page" w:x="1423" w:y="130"/>
              <w:spacing w:after="0" w:line="240" w:lineRule="auto"/>
              <w:rPr>
                <w:del w:id="432" w:author="Author"/>
                <w:rFonts w:ascii="Calibri" w:eastAsia="Times New Roman" w:hAnsi="Calibri" w:cs="Times New Roman"/>
                <w:color w:val="000000"/>
                <w:sz w:val="22"/>
              </w:rPr>
            </w:pPr>
            <w:del w:id="433" w:author="Author">
              <w:r w:rsidRPr="00721E83" w:rsidDel="000A7731">
                <w:rPr>
                  <w:rFonts w:ascii="Calibri" w:eastAsia="Times New Roman" w:hAnsi="Calibri" w:cs="Times New Roman"/>
                  <w:color w:val="000000"/>
                  <w:sz w:val="22"/>
                </w:rPr>
                <w:delText>Advanced</w:delText>
              </w:r>
            </w:del>
          </w:p>
        </w:tc>
      </w:tr>
      <w:tr w:rsidR="00721E83" w:rsidRPr="00721E83" w:rsidDel="000A7731" w14:paraId="521801E7" w14:textId="330D2214" w:rsidTr="000A7731">
        <w:trPr>
          <w:trHeight w:val="300"/>
          <w:del w:id="434" w:author="Author"/>
          <w:trPrChange w:id="435" w:author="Author">
            <w:trPr>
              <w:trHeight w:val="300"/>
            </w:trPr>
          </w:trPrChange>
        </w:trPr>
        <w:tc>
          <w:tcPr>
            <w:tcW w:w="2945" w:type="dxa"/>
            <w:tcBorders>
              <w:top w:val="single" w:sz="4" w:space="0" w:color="95B3D7"/>
              <w:left w:val="single" w:sz="4" w:space="0" w:color="95B3D7"/>
              <w:bottom w:val="single" w:sz="4" w:space="0" w:color="95B3D7"/>
              <w:right w:val="nil"/>
            </w:tcBorders>
            <w:shd w:val="clear" w:color="DCE6F1" w:fill="DCE6F1"/>
            <w:noWrap/>
            <w:tcPrChange w:id="436" w:author="Author">
              <w:tcPr>
                <w:tcW w:w="2945" w:type="dxa"/>
                <w:tcBorders>
                  <w:top w:val="single" w:sz="4" w:space="0" w:color="95B3D7"/>
                  <w:left w:val="single" w:sz="4" w:space="0" w:color="95B3D7"/>
                  <w:bottom w:val="single" w:sz="4" w:space="0" w:color="95B3D7"/>
                  <w:right w:val="nil"/>
                </w:tcBorders>
                <w:shd w:val="clear" w:color="DCE6F1" w:fill="DCE6F1"/>
                <w:noWrap/>
              </w:tcPr>
            </w:tcPrChange>
          </w:tcPr>
          <w:p w14:paraId="15D8239A" w14:textId="7CB96846" w:rsidR="00721E83" w:rsidRPr="00721E83" w:rsidDel="000A7731" w:rsidRDefault="00721E83" w:rsidP="00721E83">
            <w:pPr>
              <w:framePr w:hSpace="180" w:wrap="around" w:vAnchor="text" w:hAnchor="page" w:x="1423" w:y="130"/>
              <w:spacing w:after="0" w:line="240" w:lineRule="auto"/>
              <w:rPr>
                <w:del w:id="437" w:author="Author"/>
                <w:rFonts w:ascii="Calibri" w:eastAsia="Times New Roman" w:hAnsi="Calibri" w:cs="Times New Roman"/>
                <w:color w:val="000000"/>
                <w:sz w:val="22"/>
              </w:rPr>
            </w:pPr>
            <w:del w:id="438" w:author="Author">
              <w:r w:rsidRPr="00721E83" w:rsidDel="000A7731">
                <w:rPr>
                  <w:rFonts w:ascii="Calibri" w:eastAsia="Times New Roman" w:hAnsi="Calibri" w:cs="Times New Roman"/>
                  <w:color w:val="000000"/>
                  <w:sz w:val="22"/>
                </w:rPr>
                <w:delText>Session 18</w:delText>
              </w:r>
            </w:del>
          </w:p>
        </w:tc>
        <w:tc>
          <w:tcPr>
            <w:tcW w:w="1229" w:type="dxa"/>
            <w:tcBorders>
              <w:top w:val="single" w:sz="4" w:space="0" w:color="95B3D7"/>
              <w:left w:val="nil"/>
              <w:bottom w:val="single" w:sz="4" w:space="0" w:color="95B3D7"/>
              <w:right w:val="nil"/>
            </w:tcBorders>
            <w:shd w:val="clear" w:color="DCE6F1" w:fill="DCE6F1"/>
            <w:noWrap/>
            <w:tcPrChange w:id="439" w:author="Author">
              <w:tcPr>
                <w:tcW w:w="1229" w:type="dxa"/>
                <w:tcBorders>
                  <w:top w:val="single" w:sz="4" w:space="0" w:color="95B3D7"/>
                  <w:left w:val="nil"/>
                  <w:bottom w:val="single" w:sz="4" w:space="0" w:color="95B3D7"/>
                  <w:right w:val="nil"/>
                </w:tcBorders>
                <w:shd w:val="clear" w:color="DCE6F1" w:fill="DCE6F1"/>
                <w:noWrap/>
              </w:tcPr>
            </w:tcPrChange>
          </w:tcPr>
          <w:p w14:paraId="1FDA83AB" w14:textId="6FE23419" w:rsidR="00721E83" w:rsidRPr="00721E83" w:rsidDel="000A7731" w:rsidRDefault="00721E83" w:rsidP="00721E83">
            <w:pPr>
              <w:framePr w:hSpace="180" w:wrap="around" w:vAnchor="text" w:hAnchor="page" w:x="1423" w:y="130"/>
              <w:spacing w:after="0" w:line="240" w:lineRule="auto"/>
              <w:jc w:val="center"/>
              <w:rPr>
                <w:del w:id="440" w:author="Author"/>
                <w:rFonts w:ascii="Calibri" w:eastAsia="Times New Roman" w:hAnsi="Calibri" w:cs="Times New Roman"/>
                <w:color w:val="000000"/>
                <w:sz w:val="22"/>
              </w:rPr>
            </w:pPr>
            <w:del w:id="441" w:author="Author">
              <w:r w:rsidRPr="00721E83" w:rsidDel="000A7731">
                <w:rPr>
                  <w:rFonts w:ascii="Calibri" w:eastAsia="Times New Roman" w:hAnsi="Calibri" w:cs="Times New Roman"/>
                  <w:color w:val="000000"/>
                  <w:sz w:val="22"/>
                </w:rPr>
                <w:delText>70</w:delText>
              </w:r>
            </w:del>
          </w:p>
        </w:tc>
        <w:tc>
          <w:tcPr>
            <w:tcW w:w="3742" w:type="dxa"/>
            <w:tcBorders>
              <w:top w:val="single" w:sz="4" w:space="0" w:color="95B3D7"/>
              <w:left w:val="nil"/>
              <w:bottom w:val="single" w:sz="4" w:space="0" w:color="95B3D7"/>
              <w:right w:val="nil"/>
            </w:tcBorders>
            <w:shd w:val="clear" w:color="DCE6F1" w:fill="DCE6F1"/>
            <w:tcPrChange w:id="442" w:author="Author">
              <w:tcPr>
                <w:tcW w:w="3742" w:type="dxa"/>
                <w:tcBorders>
                  <w:top w:val="single" w:sz="4" w:space="0" w:color="95B3D7"/>
                  <w:left w:val="nil"/>
                  <w:bottom w:val="single" w:sz="4" w:space="0" w:color="95B3D7"/>
                  <w:right w:val="nil"/>
                </w:tcBorders>
                <w:shd w:val="clear" w:color="DCE6F1" w:fill="DCE6F1"/>
              </w:tcPr>
            </w:tcPrChange>
          </w:tcPr>
          <w:p w14:paraId="1CF9FDDB" w14:textId="53F587DC" w:rsidR="00721E83" w:rsidRPr="00721E83" w:rsidDel="000A7731" w:rsidRDefault="00721E83" w:rsidP="00721E83">
            <w:pPr>
              <w:framePr w:hSpace="180" w:wrap="around" w:vAnchor="text" w:hAnchor="page" w:x="1423" w:y="130"/>
              <w:spacing w:after="0" w:line="240" w:lineRule="auto"/>
              <w:rPr>
                <w:del w:id="443" w:author="Author"/>
                <w:rFonts w:ascii="Calibri" w:eastAsia="Times New Roman" w:hAnsi="Calibri" w:cs="Times New Roman"/>
                <w:color w:val="000000"/>
                <w:sz w:val="22"/>
              </w:rPr>
            </w:pPr>
            <w:del w:id="444" w:author="Author">
              <w:r w:rsidRPr="00721E83" w:rsidDel="000A7731">
                <w:rPr>
                  <w:rFonts w:ascii="Calibri" w:eastAsia="Times New Roman" w:hAnsi="Calibri" w:cs="Times New Roman"/>
                  <w:color w:val="000000"/>
                  <w:sz w:val="22"/>
                </w:rPr>
                <w:delText>Weekly</w:delText>
              </w:r>
            </w:del>
          </w:p>
        </w:tc>
        <w:tc>
          <w:tcPr>
            <w:tcW w:w="4436" w:type="dxa"/>
            <w:tcBorders>
              <w:top w:val="single" w:sz="4" w:space="0" w:color="95B3D7"/>
              <w:left w:val="nil"/>
              <w:bottom w:val="single" w:sz="4" w:space="0" w:color="95B3D7"/>
              <w:right w:val="single" w:sz="4" w:space="0" w:color="95B3D7"/>
            </w:tcBorders>
            <w:shd w:val="clear" w:color="DCE6F1" w:fill="DCE6F1"/>
            <w:tcPrChange w:id="445" w:author="Author">
              <w:tcPr>
                <w:tcW w:w="4436" w:type="dxa"/>
                <w:tcBorders>
                  <w:top w:val="single" w:sz="4" w:space="0" w:color="95B3D7"/>
                  <w:left w:val="nil"/>
                  <w:bottom w:val="single" w:sz="4" w:space="0" w:color="95B3D7"/>
                  <w:right w:val="single" w:sz="4" w:space="0" w:color="95B3D7"/>
                </w:tcBorders>
                <w:shd w:val="clear" w:color="DCE6F1" w:fill="DCE6F1"/>
              </w:tcPr>
            </w:tcPrChange>
          </w:tcPr>
          <w:p w14:paraId="3D8C8005" w14:textId="0D69E89A" w:rsidR="00721E83" w:rsidRPr="00721E83" w:rsidDel="000A7731" w:rsidRDefault="00721E83" w:rsidP="00721E83">
            <w:pPr>
              <w:framePr w:hSpace="180" w:wrap="around" w:vAnchor="text" w:hAnchor="page" w:x="1423" w:y="130"/>
              <w:spacing w:after="0" w:line="240" w:lineRule="auto"/>
              <w:rPr>
                <w:del w:id="446" w:author="Author"/>
                <w:rFonts w:ascii="Calibri" w:eastAsia="Times New Roman" w:hAnsi="Calibri" w:cs="Times New Roman"/>
                <w:color w:val="000000"/>
                <w:sz w:val="22"/>
              </w:rPr>
            </w:pPr>
            <w:del w:id="447" w:author="Author">
              <w:r w:rsidRPr="00721E83" w:rsidDel="000A7731">
                <w:rPr>
                  <w:rFonts w:ascii="Calibri" w:eastAsia="Times New Roman" w:hAnsi="Calibri" w:cs="Times New Roman"/>
                  <w:color w:val="000000"/>
                  <w:sz w:val="22"/>
                </w:rPr>
                <w:delText>Intermediate</w:delText>
              </w:r>
            </w:del>
          </w:p>
        </w:tc>
      </w:tr>
    </w:tbl>
    <w:tbl>
      <w:tblPr>
        <w:tblW w:w="6797" w:type="dxa"/>
        <w:tblInd w:w="108" w:type="dxa"/>
        <w:tblLook w:val="04A0" w:firstRow="1" w:lastRow="0" w:firstColumn="1" w:lastColumn="0" w:noHBand="0" w:noVBand="1"/>
      </w:tblPr>
      <w:tblGrid>
        <w:gridCol w:w="1993"/>
        <w:gridCol w:w="3879"/>
        <w:gridCol w:w="1136"/>
      </w:tblGrid>
      <w:tr w:rsidR="00614DB4" w:rsidRPr="00614DB4" w14:paraId="52A1D150" w14:textId="77777777" w:rsidTr="00614DB4">
        <w:trPr>
          <w:trHeight w:val="360"/>
        </w:trPr>
        <w:tc>
          <w:tcPr>
            <w:tcW w:w="5661" w:type="dxa"/>
            <w:gridSpan w:val="2"/>
            <w:tcBorders>
              <w:top w:val="nil"/>
              <w:left w:val="nil"/>
              <w:bottom w:val="nil"/>
              <w:right w:val="nil"/>
            </w:tcBorders>
            <w:shd w:val="clear" w:color="auto" w:fill="auto"/>
            <w:noWrap/>
            <w:hideMark/>
          </w:tcPr>
          <w:p w14:paraId="05D17C38" w14:textId="77777777" w:rsidR="00614DB4" w:rsidRPr="00614DB4" w:rsidRDefault="00614DB4" w:rsidP="00614DB4">
            <w:pPr>
              <w:spacing w:after="0" w:line="240" w:lineRule="auto"/>
              <w:rPr>
                <w:rFonts w:ascii="Cambria" w:eastAsia="Times New Roman" w:hAnsi="Cambria" w:cs="Times New Roman"/>
                <w:b/>
                <w:bCs/>
                <w:color w:val="1F497D"/>
                <w:sz w:val="28"/>
                <w:szCs w:val="28"/>
              </w:rPr>
            </w:pPr>
            <w:r w:rsidRPr="00614DB4">
              <w:rPr>
                <w:rFonts w:ascii="Cambria" w:eastAsia="Times New Roman" w:hAnsi="Cambria" w:cs="Times New Roman"/>
                <w:b/>
                <w:bCs/>
                <w:color w:val="1F497D"/>
                <w:sz w:val="28"/>
                <w:szCs w:val="28"/>
              </w:rPr>
              <w:t>System Usability Scale (SUS)</w:t>
            </w:r>
          </w:p>
        </w:tc>
        <w:tc>
          <w:tcPr>
            <w:tcW w:w="1136" w:type="dxa"/>
            <w:tcBorders>
              <w:top w:val="nil"/>
              <w:left w:val="nil"/>
              <w:bottom w:val="nil"/>
              <w:right w:val="nil"/>
            </w:tcBorders>
            <w:shd w:val="clear" w:color="auto" w:fill="auto"/>
            <w:noWrap/>
            <w:hideMark/>
          </w:tcPr>
          <w:p w14:paraId="50972CE3" w14:textId="77777777" w:rsidR="00614DB4" w:rsidRPr="00614DB4" w:rsidRDefault="00614DB4" w:rsidP="00614DB4">
            <w:pPr>
              <w:spacing w:after="0" w:line="240" w:lineRule="auto"/>
              <w:rPr>
                <w:rFonts w:ascii="Calibri" w:eastAsia="Times New Roman" w:hAnsi="Calibri" w:cs="Times New Roman"/>
                <w:color w:val="0000FF"/>
                <w:sz w:val="22"/>
                <w:u w:val="single"/>
              </w:rPr>
            </w:pPr>
          </w:p>
        </w:tc>
      </w:tr>
      <w:tr w:rsidR="00614DB4" w:rsidRPr="00614DB4" w14:paraId="5AA7F619" w14:textId="77777777" w:rsidTr="00614DB4">
        <w:trPr>
          <w:trHeight w:val="300"/>
        </w:trPr>
        <w:tc>
          <w:tcPr>
            <w:tcW w:w="1782" w:type="dxa"/>
            <w:tcBorders>
              <w:top w:val="nil"/>
              <w:left w:val="nil"/>
              <w:bottom w:val="nil"/>
              <w:right w:val="nil"/>
            </w:tcBorders>
            <w:shd w:val="clear" w:color="auto" w:fill="auto"/>
            <w:noWrap/>
            <w:hideMark/>
          </w:tcPr>
          <w:p w14:paraId="24E7C387"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3879" w:type="dxa"/>
            <w:tcBorders>
              <w:top w:val="nil"/>
              <w:left w:val="nil"/>
              <w:bottom w:val="nil"/>
              <w:right w:val="nil"/>
            </w:tcBorders>
            <w:shd w:val="clear" w:color="auto" w:fill="auto"/>
            <w:noWrap/>
            <w:hideMark/>
          </w:tcPr>
          <w:p w14:paraId="6A44E73C"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7067D6CA" w14:textId="77777777" w:rsidR="00614DB4" w:rsidRPr="00614DB4" w:rsidRDefault="00614DB4" w:rsidP="00614DB4">
            <w:pPr>
              <w:spacing w:after="0" w:line="240" w:lineRule="auto"/>
              <w:rPr>
                <w:rFonts w:ascii="Calibri" w:eastAsia="Times New Roman" w:hAnsi="Calibri" w:cs="Times New Roman"/>
                <w:color w:val="000000"/>
                <w:sz w:val="22"/>
              </w:rPr>
            </w:pPr>
          </w:p>
        </w:tc>
      </w:tr>
      <w:tr w:rsidR="00614DB4" w:rsidRPr="00614DB4" w14:paraId="64EB37AF" w14:textId="77777777" w:rsidTr="00614DB4">
        <w:trPr>
          <w:trHeight w:val="600"/>
        </w:trPr>
        <w:tc>
          <w:tcPr>
            <w:tcW w:w="1782" w:type="dxa"/>
            <w:tcBorders>
              <w:top w:val="single" w:sz="4" w:space="0" w:color="95B3D7"/>
              <w:left w:val="single" w:sz="4" w:space="0" w:color="95B3D7"/>
              <w:bottom w:val="single" w:sz="4" w:space="0" w:color="95B3D7"/>
              <w:right w:val="nil"/>
            </w:tcBorders>
            <w:shd w:val="clear" w:color="4F81BD" w:fill="4F81BD"/>
            <w:noWrap/>
            <w:hideMark/>
          </w:tcPr>
          <w:p w14:paraId="7898FA84" w14:textId="77777777" w:rsidR="00614DB4" w:rsidRPr="00614DB4" w:rsidRDefault="00614DB4" w:rsidP="00614DB4">
            <w:pPr>
              <w:spacing w:after="0" w:line="240" w:lineRule="auto"/>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Participant/Session</w:t>
            </w:r>
          </w:p>
        </w:tc>
        <w:tc>
          <w:tcPr>
            <w:tcW w:w="3879" w:type="dxa"/>
            <w:tcBorders>
              <w:top w:val="single" w:sz="4" w:space="0" w:color="95B3D7"/>
              <w:left w:val="nil"/>
              <w:bottom w:val="single" w:sz="4" w:space="0" w:color="95B3D7"/>
              <w:right w:val="nil"/>
            </w:tcBorders>
            <w:shd w:val="clear" w:color="4F81BD" w:fill="4F81BD"/>
            <w:noWrap/>
            <w:hideMark/>
          </w:tcPr>
          <w:p w14:paraId="1FCF8733" w14:textId="77777777" w:rsidR="00614DB4" w:rsidRPr="00614DB4" w:rsidRDefault="00614DB4" w:rsidP="00614DB4">
            <w:pPr>
              <w:spacing w:after="0" w:line="240" w:lineRule="auto"/>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ID</w:t>
            </w:r>
          </w:p>
        </w:tc>
        <w:tc>
          <w:tcPr>
            <w:tcW w:w="1136" w:type="dxa"/>
            <w:tcBorders>
              <w:top w:val="single" w:sz="4" w:space="0" w:color="95B3D7"/>
              <w:left w:val="nil"/>
              <w:bottom w:val="single" w:sz="4" w:space="0" w:color="95B3D7"/>
              <w:right w:val="single" w:sz="4" w:space="0" w:color="95B3D7"/>
            </w:tcBorders>
            <w:shd w:val="clear" w:color="4F81BD" w:fill="4F81BD"/>
            <w:noWrap/>
            <w:hideMark/>
          </w:tcPr>
          <w:p w14:paraId="77828312" w14:textId="77777777" w:rsidR="00614DB4" w:rsidRPr="00614DB4" w:rsidRDefault="00614DB4" w:rsidP="00614DB4">
            <w:pPr>
              <w:spacing w:after="0" w:line="240" w:lineRule="auto"/>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SUS</w:t>
            </w:r>
          </w:p>
        </w:tc>
      </w:tr>
      <w:tr w:rsidR="00614DB4" w:rsidRPr="00614DB4" w14:paraId="5F04D54A"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2EC40F04"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2</w:t>
            </w:r>
          </w:p>
        </w:tc>
        <w:tc>
          <w:tcPr>
            <w:tcW w:w="3879" w:type="dxa"/>
            <w:tcBorders>
              <w:top w:val="single" w:sz="4" w:space="0" w:color="95B3D7"/>
              <w:left w:val="nil"/>
              <w:bottom w:val="single" w:sz="4" w:space="0" w:color="95B3D7"/>
              <w:right w:val="nil"/>
            </w:tcBorders>
            <w:shd w:val="clear" w:color="DCE6F1" w:fill="DCE6F1"/>
            <w:noWrap/>
            <w:hideMark/>
          </w:tcPr>
          <w:p w14:paraId="3280C925"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11B16F3B"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87.5</w:t>
            </w:r>
          </w:p>
        </w:tc>
      </w:tr>
      <w:tr w:rsidR="00614DB4" w:rsidRPr="00614DB4" w14:paraId="37F5797D"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57777430"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3</w:t>
            </w:r>
          </w:p>
        </w:tc>
        <w:tc>
          <w:tcPr>
            <w:tcW w:w="3879" w:type="dxa"/>
            <w:tcBorders>
              <w:top w:val="single" w:sz="4" w:space="0" w:color="95B3D7"/>
              <w:left w:val="nil"/>
              <w:bottom w:val="single" w:sz="4" w:space="0" w:color="95B3D7"/>
              <w:right w:val="nil"/>
            </w:tcBorders>
            <w:shd w:val="clear" w:color="auto" w:fill="auto"/>
            <w:noWrap/>
            <w:hideMark/>
          </w:tcPr>
          <w:p w14:paraId="1CB13C64"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566691D5"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87.5</w:t>
            </w:r>
          </w:p>
        </w:tc>
      </w:tr>
      <w:tr w:rsidR="00614DB4" w:rsidRPr="00614DB4" w14:paraId="369CB136"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5F42737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4</w:t>
            </w:r>
          </w:p>
        </w:tc>
        <w:tc>
          <w:tcPr>
            <w:tcW w:w="3879" w:type="dxa"/>
            <w:tcBorders>
              <w:top w:val="single" w:sz="4" w:space="0" w:color="95B3D7"/>
              <w:left w:val="nil"/>
              <w:bottom w:val="single" w:sz="4" w:space="0" w:color="95B3D7"/>
              <w:right w:val="nil"/>
            </w:tcBorders>
            <w:shd w:val="clear" w:color="DCE6F1" w:fill="DCE6F1"/>
            <w:noWrap/>
            <w:hideMark/>
          </w:tcPr>
          <w:p w14:paraId="1354B23D"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33469A5D"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77.5</w:t>
            </w:r>
          </w:p>
        </w:tc>
      </w:tr>
      <w:tr w:rsidR="00614DB4" w:rsidRPr="00614DB4" w14:paraId="7071EC08"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34472CC6"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5</w:t>
            </w:r>
          </w:p>
        </w:tc>
        <w:tc>
          <w:tcPr>
            <w:tcW w:w="3879" w:type="dxa"/>
            <w:tcBorders>
              <w:top w:val="single" w:sz="4" w:space="0" w:color="95B3D7"/>
              <w:left w:val="nil"/>
              <w:bottom w:val="single" w:sz="4" w:space="0" w:color="95B3D7"/>
              <w:right w:val="nil"/>
            </w:tcBorders>
            <w:shd w:val="clear" w:color="auto" w:fill="auto"/>
            <w:noWrap/>
            <w:hideMark/>
          </w:tcPr>
          <w:p w14:paraId="298D7EB3"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single" w:sz="4" w:space="0" w:color="95B3D7"/>
            </w:tcBorders>
            <w:shd w:val="clear" w:color="000000" w:fill="F2DCDB"/>
            <w:noWrap/>
            <w:hideMark/>
          </w:tcPr>
          <w:p w14:paraId="3442598B"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97.5</w:t>
            </w:r>
          </w:p>
        </w:tc>
      </w:tr>
      <w:tr w:rsidR="00614DB4" w:rsidRPr="00614DB4" w14:paraId="53616831"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5D78D422"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6</w:t>
            </w:r>
          </w:p>
        </w:tc>
        <w:tc>
          <w:tcPr>
            <w:tcW w:w="3879" w:type="dxa"/>
            <w:tcBorders>
              <w:top w:val="single" w:sz="4" w:space="0" w:color="95B3D7"/>
              <w:left w:val="nil"/>
              <w:bottom w:val="single" w:sz="4" w:space="0" w:color="95B3D7"/>
              <w:right w:val="nil"/>
            </w:tcBorders>
            <w:shd w:val="clear" w:color="DCE6F1" w:fill="DCE6F1"/>
            <w:noWrap/>
            <w:hideMark/>
          </w:tcPr>
          <w:p w14:paraId="7F6F057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single" w:sz="4" w:space="0" w:color="95B3D7"/>
            </w:tcBorders>
            <w:shd w:val="clear" w:color="000000" w:fill="F2DCDB"/>
            <w:noWrap/>
            <w:hideMark/>
          </w:tcPr>
          <w:p w14:paraId="6131ED17"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50.0</w:t>
            </w:r>
          </w:p>
        </w:tc>
      </w:tr>
      <w:tr w:rsidR="00614DB4" w:rsidRPr="00614DB4" w14:paraId="5AF0B147"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5AE6FBA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7</w:t>
            </w:r>
          </w:p>
        </w:tc>
        <w:tc>
          <w:tcPr>
            <w:tcW w:w="3879" w:type="dxa"/>
            <w:tcBorders>
              <w:top w:val="single" w:sz="4" w:space="0" w:color="95B3D7"/>
              <w:left w:val="nil"/>
              <w:bottom w:val="single" w:sz="4" w:space="0" w:color="95B3D7"/>
              <w:right w:val="nil"/>
            </w:tcBorders>
            <w:shd w:val="clear" w:color="auto" w:fill="auto"/>
            <w:noWrap/>
            <w:hideMark/>
          </w:tcPr>
          <w:p w14:paraId="6A5176C2"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6</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5245CDB0"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82.5</w:t>
            </w:r>
          </w:p>
        </w:tc>
      </w:tr>
      <w:tr w:rsidR="00614DB4" w:rsidRPr="00614DB4" w14:paraId="169380C9"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5ECDD08D"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8</w:t>
            </w:r>
          </w:p>
        </w:tc>
        <w:tc>
          <w:tcPr>
            <w:tcW w:w="3879" w:type="dxa"/>
            <w:tcBorders>
              <w:top w:val="single" w:sz="4" w:space="0" w:color="95B3D7"/>
              <w:left w:val="nil"/>
              <w:bottom w:val="single" w:sz="4" w:space="0" w:color="95B3D7"/>
              <w:right w:val="nil"/>
            </w:tcBorders>
            <w:shd w:val="clear" w:color="DCE6F1" w:fill="DCE6F1"/>
            <w:noWrap/>
            <w:hideMark/>
          </w:tcPr>
          <w:p w14:paraId="18C6904F"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7</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149AED6F"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82.5</w:t>
            </w:r>
          </w:p>
        </w:tc>
      </w:tr>
      <w:tr w:rsidR="00614DB4" w:rsidRPr="00614DB4" w14:paraId="0F3027A0"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33C0611B"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9</w:t>
            </w:r>
          </w:p>
        </w:tc>
        <w:tc>
          <w:tcPr>
            <w:tcW w:w="3879" w:type="dxa"/>
            <w:tcBorders>
              <w:top w:val="single" w:sz="4" w:space="0" w:color="95B3D7"/>
              <w:left w:val="nil"/>
              <w:bottom w:val="single" w:sz="4" w:space="0" w:color="95B3D7"/>
              <w:right w:val="nil"/>
            </w:tcBorders>
            <w:shd w:val="clear" w:color="auto" w:fill="auto"/>
            <w:noWrap/>
            <w:hideMark/>
          </w:tcPr>
          <w:p w14:paraId="765A2A96"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7C20BE44"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77.5</w:t>
            </w:r>
          </w:p>
        </w:tc>
      </w:tr>
      <w:tr w:rsidR="00614DB4" w:rsidRPr="00614DB4" w14:paraId="38E92B1B"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456CCE6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10</w:t>
            </w:r>
          </w:p>
        </w:tc>
        <w:tc>
          <w:tcPr>
            <w:tcW w:w="3879" w:type="dxa"/>
            <w:tcBorders>
              <w:top w:val="single" w:sz="4" w:space="0" w:color="95B3D7"/>
              <w:left w:val="nil"/>
              <w:bottom w:val="single" w:sz="4" w:space="0" w:color="95B3D7"/>
              <w:right w:val="nil"/>
            </w:tcBorders>
            <w:shd w:val="clear" w:color="DCE6F1" w:fill="DCE6F1"/>
            <w:noWrap/>
            <w:hideMark/>
          </w:tcPr>
          <w:p w14:paraId="7A376F34"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9</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3BB20EA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87.5</w:t>
            </w:r>
          </w:p>
        </w:tc>
      </w:tr>
      <w:tr w:rsidR="00614DB4" w:rsidRPr="00614DB4" w14:paraId="400271DE"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6427901C"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11</w:t>
            </w:r>
          </w:p>
        </w:tc>
        <w:tc>
          <w:tcPr>
            <w:tcW w:w="3879" w:type="dxa"/>
            <w:tcBorders>
              <w:top w:val="single" w:sz="4" w:space="0" w:color="95B3D7"/>
              <w:left w:val="nil"/>
              <w:bottom w:val="single" w:sz="4" w:space="0" w:color="95B3D7"/>
              <w:right w:val="nil"/>
            </w:tcBorders>
            <w:shd w:val="clear" w:color="auto" w:fill="auto"/>
            <w:noWrap/>
            <w:hideMark/>
          </w:tcPr>
          <w:p w14:paraId="5CD07230"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10</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43B98A7B"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72.5</w:t>
            </w:r>
          </w:p>
        </w:tc>
      </w:tr>
      <w:tr w:rsidR="00614DB4" w:rsidRPr="00614DB4" w14:paraId="087BA243"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38D71BA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12</w:t>
            </w:r>
          </w:p>
        </w:tc>
        <w:tc>
          <w:tcPr>
            <w:tcW w:w="3879" w:type="dxa"/>
            <w:tcBorders>
              <w:top w:val="single" w:sz="4" w:space="0" w:color="95B3D7"/>
              <w:left w:val="nil"/>
              <w:bottom w:val="single" w:sz="4" w:space="0" w:color="95B3D7"/>
              <w:right w:val="nil"/>
            </w:tcBorders>
            <w:shd w:val="clear" w:color="DCE6F1" w:fill="DCE6F1"/>
            <w:noWrap/>
            <w:hideMark/>
          </w:tcPr>
          <w:p w14:paraId="2F4DA75F"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511AB416"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82.5</w:t>
            </w:r>
          </w:p>
        </w:tc>
      </w:tr>
      <w:tr w:rsidR="00614DB4" w:rsidRPr="00614DB4" w14:paraId="4F96CAE2"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0A0C97E5"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13</w:t>
            </w:r>
          </w:p>
        </w:tc>
        <w:tc>
          <w:tcPr>
            <w:tcW w:w="3879" w:type="dxa"/>
            <w:tcBorders>
              <w:top w:val="single" w:sz="4" w:space="0" w:color="95B3D7"/>
              <w:left w:val="nil"/>
              <w:bottom w:val="single" w:sz="4" w:space="0" w:color="95B3D7"/>
              <w:right w:val="nil"/>
            </w:tcBorders>
            <w:shd w:val="clear" w:color="auto" w:fill="auto"/>
            <w:noWrap/>
            <w:hideMark/>
          </w:tcPr>
          <w:p w14:paraId="202BDE7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12</w:t>
            </w:r>
          </w:p>
        </w:tc>
        <w:tc>
          <w:tcPr>
            <w:tcW w:w="1136" w:type="dxa"/>
            <w:tcBorders>
              <w:top w:val="single" w:sz="4" w:space="0" w:color="95B3D7"/>
              <w:left w:val="nil"/>
              <w:bottom w:val="single" w:sz="4" w:space="0" w:color="95B3D7"/>
              <w:right w:val="single" w:sz="4" w:space="0" w:color="95B3D7"/>
            </w:tcBorders>
            <w:shd w:val="clear" w:color="000000" w:fill="F2DCDB"/>
            <w:noWrap/>
            <w:hideMark/>
          </w:tcPr>
          <w:p w14:paraId="4E0276DD"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55.0</w:t>
            </w:r>
          </w:p>
        </w:tc>
      </w:tr>
      <w:tr w:rsidR="00614DB4" w:rsidRPr="00614DB4" w14:paraId="3C61CDA0"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66F22EB2"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14</w:t>
            </w:r>
          </w:p>
        </w:tc>
        <w:tc>
          <w:tcPr>
            <w:tcW w:w="3879" w:type="dxa"/>
            <w:tcBorders>
              <w:top w:val="single" w:sz="4" w:space="0" w:color="95B3D7"/>
              <w:left w:val="nil"/>
              <w:bottom w:val="single" w:sz="4" w:space="0" w:color="95B3D7"/>
              <w:right w:val="nil"/>
            </w:tcBorders>
            <w:shd w:val="clear" w:color="DCE6F1" w:fill="DCE6F1"/>
            <w:noWrap/>
            <w:hideMark/>
          </w:tcPr>
          <w:p w14:paraId="73F64066"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13</w:t>
            </w:r>
          </w:p>
        </w:tc>
        <w:tc>
          <w:tcPr>
            <w:tcW w:w="1136" w:type="dxa"/>
            <w:tcBorders>
              <w:top w:val="single" w:sz="4" w:space="0" w:color="95B3D7"/>
              <w:left w:val="nil"/>
              <w:bottom w:val="single" w:sz="4" w:space="0" w:color="95B3D7"/>
              <w:right w:val="single" w:sz="4" w:space="0" w:color="95B3D7"/>
            </w:tcBorders>
            <w:shd w:val="clear" w:color="000000" w:fill="F2DCDB"/>
            <w:noWrap/>
            <w:hideMark/>
          </w:tcPr>
          <w:p w14:paraId="49116BCF"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95.0</w:t>
            </w:r>
          </w:p>
        </w:tc>
      </w:tr>
      <w:tr w:rsidR="00614DB4" w:rsidRPr="00614DB4" w14:paraId="5885779D"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0F1A3C6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15</w:t>
            </w:r>
          </w:p>
        </w:tc>
        <w:tc>
          <w:tcPr>
            <w:tcW w:w="3879" w:type="dxa"/>
            <w:tcBorders>
              <w:top w:val="single" w:sz="4" w:space="0" w:color="95B3D7"/>
              <w:left w:val="nil"/>
              <w:bottom w:val="single" w:sz="4" w:space="0" w:color="95B3D7"/>
              <w:right w:val="nil"/>
            </w:tcBorders>
            <w:shd w:val="clear" w:color="auto" w:fill="auto"/>
            <w:noWrap/>
            <w:hideMark/>
          </w:tcPr>
          <w:p w14:paraId="7C8C2DFB"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14</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28CCEBF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90.0</w:t>
            </w:r>
          </w:p>
        </w:tc>
      </w:tr>
      <w:tr w:rsidR="00614DB4" w:rsidRPr="00614DB4" w14:paraId="72D06EA9"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134A98C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16</w:t>
            </w:r>
          </w:p>
        </w:tc>
        <w:tc>
          <w:tcPr>
            <w:tcW w:w="3879" w:type="dxa"/>
            <w:tcBorders>
              <w:top w:val="single" w:sz="4" w:space="0" w:color="95B3D7"/>
              <w:left w:val="nil"/>
              <w:bottom w:val="single" w:sz="4" w:space="0" w:color="95B3D7"/>
              <w:right w:val="nil"/>
            </w:tcBorders>
            <w:shd w:val="clear" w:color="DCE6F1" w:fill="DCE6F1"/>
            <w:noWrap/>
            <w:hideMark/>
          </w:tcPr>
          <w:p w14:paraId="2FD4D75A"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15</w:t>
            </w:r>
          </w:p>
        </w:tc>
        <w:tc>
          <w:tcPr>
            <w:tcW w:w="1136" w:type="dxa"/>
            <w:tcBorders>
              <w:top w:val="single" w:sz="4" w:space="0" w:color="95B3D7"/>
              <w:left w:val="nil"/>
              <w:bottom w:val="single" w:sz="4" w:space="0" w:color="95B3D7"/>
              <w:right w:val="single" w:sz="4" w:space="0" w:color="95B3D7"/>
            </w:tcBorders>
            <w:shd w:val="clear" w:color="000000" w:fill="F2DCDB"/>
            <w:noWrap/>
            <w:hideMark/>
          </w:tcPr>
          <w:p w14:paraId="13565A3C"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100.0</w:t>
            </w:r>
          </w:p>
        </w:tc>
      </w:tr>
      <w:tr w:rsidR="00614DB4" w:rsidRPr="00614DB4" w14:paraId="1C3338B8"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auto" w:fill="auto"/>
            <w:noWrap/>
            <w:hideMark/>
          </w:tcPr>
          <w:p w14:paraId="41323272"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17</w:t>
            </w:r>
          </w:p>
        </w:tc>
        <w:tc>
          <w:tcPr>
            <w:tcW w:w="3879" w:type="dxa"/>
            <w:tcBorders>
              <w:top w:val="single" w:sz="4" w:space="0" w:color="95B3D7"/>
              <w:left w:val="nil"/>
              <w:bottom w:val="single" w:sz="4" w:space="0" w:color="95B3D7"/>
              <w:right w:val="nil"/>
            </w:tcBorders>
            <w:shd w:val="clear" w:color="auto" w:fill="auto"/>
            <w:noWrap/>
            <w:hideMark/>
          </w:tcPr>
          <w:p w14:paraId="3DC60C5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16</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71D53A87"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92.5</w:t>
            </w:r>
          </w:p>
        </w:tc>
      </w:tr>
      <w:tr w:rsidR="00614DB4" w:rsidRPr="00614DB4" w14:paraId="64D0853A" w14:textId="77777777" w:rsidTr="00614DB4">
        <w:trPr>
          <w:trHeight w:val="300"/>
        </w:trPr>
        <w:tc>
          <w:tcPr>
            <w:tcW w:w="1782" w:type="dxa"/>
            <w:tcBorders>
              <w:top w:val="single" w:sz="4" w:space="0" w:color="95B3D7"/>
              <w:left w:val="single" w:sz="4" w:space="0" w:color="95B3D7"/>
              <w:bottom w:val="single" w:sz="4" w:space="0" w:color="95B3D7"/>
              <w:right w:val="nil"/>
            </w:tcBorders>
            <w:shd w:val="clear" w:color="DCE6F1" w:fill="DCE6F1"/>
            <w:noWrap/>
            <w:hideMark/>
          </w:tcPr>
          <w:p w14:paraId="74139F11"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18</w:t>
            </w:r>
          </w:p>
        </w:tc>
        <w:tc>
          <w:tcPr>
            <w:tcW w:w="3879" w:type="dxa"/>
            <w:tcBorders>
              <w:top w:val="single" w:sz="4" w:space="0" w:color="95B3D7"/>
              <w:left w:val="nil"/>
              <w:bottom w:val="single" w:sz="4" w:space="0" w:color="95B3D7"/>
              <w:right w:val="nil"/>
            </w:tcBorders>
            <w:shd w:val="clear" w:color="DCE6F1" w:fill="DCE6F1"/>
            <w:noWrap/>
            <w:hideMark/>
          </w:tcPr>
          <w:p w14:paraId="2FCA402B"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17</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7D0C882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70.0</w:t>
            </w:r>
          </w:p>
        </w:tc>
      </w:tr>
      <w:tr w:rsidR="00614DB4" w:rsidRPr="00614DB4" w14:paraId="2D9CD9D8" w14:textId="77777777" w:rsidTr="00614DB4">
        <w:trPr>
          <w:trHeight w:val="300"/>
        </w:trPr>
        <w:tc>
          <w:tcPr>
            <w:tcW w:w="1782" w:type="dxa"/>
            <w:tcBorders>
              <w:top w:val="nil"/>
              <w:left w:val="nil"/>
              <w:bottom w:val="nil"/>
              <w:right w:val="nil"/>
            </w:tcBorders>
            <w:shd w:val="clear" w:color="auto" w:fill="auto"/>
            <w:noWrap/>
            <w:hideMark/>
          </w:tcPr>
          <w:p w14:paraId="2E93F77C" w14:textId="77777777" w:rsidR="00614DB4" w:rsidRPr="00614DB4" w:rsidRDefault="00614DB4" w:rsidP="00614DB4">
            <w:pPr>
              <w:spacing w:after="0" w:line="240" w:lineRule="auto"/>
              <w:rPr>
                <w:rFonts w:ascii="Calibri" w:eastAsia="Times New Roman" w:hAnsi="Calibri" w:cs="Times New Roman"/>
                <w:b/>
                <w:bCs/>
                <w:color w:val="000000"/>
                <w:sz w:val="22"/>
              </w:rPr>
            </w:pPr>
            <w:r w:rsidRPr="00614DB4">
              <w:rPr>
                <w:rFonts w:ascii="Calibri" w:eastAsia="Times New Roman" w:hAnsi="Calibri" w:cs="Times New Roman"/>
                <w:b/>
                <w:bCs/>
                <w:color w:val="000000"/>
                <w:sz w:val="22"/>
              </w:rPr>
              <w:t>Mean</w:t>
            </w:r>
          </w:p>
        </w:tc>
        <w:tc>
          <w:tcPr>
            <w:tcW w:w="3879" w:type="dxa"/>
            <w:tcBorders>
              <w:top w:val="nil"/>
              <w:left w:val="nil"/>
              <w:bottom w:val="nil"/>
              <w:right w:val="nil"/>
            </w:tcBorders>
            <w:shd w:val="clear" w:color="auto" w:fill="auto"/>
            <w:noWrap/>
            <w:hideMark/>
          </w:tcPr>
          <w:p w14:paraId="7D8A1BB9" w14:textId="77777777" w:rsidR="00614DB4" w:rsidRPr="00614DB4" w:rsidRDefault="00614DB4" w:rsidP="00614DB4">
            <w:pPr>
              <w:spacing w:after="0" w:line="240" w:lineRule="auto"/>
              <w:rPr>
                <w:rFonts w:ascii="Calibri" w:eastAsia="Times New Roman" w:hAnsi="Calibri" w:cs="Times New Roman"/>
                <w:b/>
                <w:bCs/>
                <w:color w:val="000000"/>
                <w:sz w:val="22"/>
              </w:rPr>
            </w:pPr>
          </w:p>
        </w:tc>
        <w:tc>
          <w:tcPr>
            <w:tcW w:w="1136" w:type="dxa"/>
            <w:tcBorders>
              <w:top w:val="nil"/>
              <w:left w:val="nil"/>
              <w:bottom w:val="nil"/>
              <w:right w:val="nil"/>
            </w:tcBorders>
            <w:shd w:val="clear" w:color="auto" w:fill="auto"/>
            <w:noWrap/>
            <w:hideMark/>
          </w:tcPr>
          <w:p w14:paraId="36567395"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82.5</w:t>
            </w:r>
          </w:p>
        </w:tc>
      </w:tr>
      <w:tr w:rsidR="00614DB4" w:rsidRPr="00614DB4" w14:paraId="7F9A6975" w14:textId="77777777" w:rsidTr="00614DB4">
        <w:trPr>
          <w:trHeight w:val="300"/>
        </w:trPr>
        <w:tc>
          <w:tcPr>
            <w:tcW w:w="1782" w:type="dxa"/>
            <w:tcBorders>
              <w:top w:val="nil"/>
              <w:left w:val="nil"/>
              <w:bottom w:val="nil"/>
              <w:right w:val="nil"/>
            </w:tcBorders>
            <w:shd w:val="clear" w:color="auto" w:fill="auto"/>
            <w:noWrap/>
            <w:hideMark/>
          </w:tcPr>
          <w:p w14:paraId="755E0E94" w14:textId="77777777" w:rsidR="00614DB4" w:rsidRPr="00614DB4" w:rsidRDefault="00614DB4" w:rsidP="00614DB4">
            <w:pPr>
              <w:spacing w:after="0" w:line="240" w:lineRule="auto"/>
              <w:rPr>
                <w:rFonts w:ascii="Calibri" w:eastAsia="Times New Roman" w:hAnsi="Calibri" w:cs="Times New Roman"/>
                <w:b/>
                <w:bCs/>
                <w:i/>
                <w:iCs/>
                <w:color w:val="000000"/>
                <w:sz w:val="22"/>
              </w:rPr>
            </w:pPr>
            <w:r w:rsidRPr="00614DB4">
              <w:rPr>
                <w:rFonts w:ascii="Calibri" w:eastAsia="Times New Roman" w:hAnsi="Calibri" w:cs="Times New Roman"/>
                <w:b/>
                <w:bCs/>
                <w:i/>
                <w:iCs/>
                <w:color w:val="000000"/>
                <w:sz w:val="22"/>
              </w:rPr>
              <w:t>Standard Dev.</w:t>
            </w:r>
          </w:p>
        </w:tc>
        <w:tc>
          <w:tcPr>
            <w:tcW w:w="3879" w:type="dxa"/>
            <w:tcBorders>
              <w:top w:val="nil"/>
              <w:left w:val="nil"/>
              <w:bottom w:val="nil"/>
              <w:right w:val="nil"/>
            </w:tcBorders>
            <w:shd w:val="clear" w:color="auto" w:fill="auto"/>
            <w:noWrap/>
            <w:hideMark/>
          </w:tcPr>
          <w:p w14:paraId="34623F2C" w14:textId="77777777" w:rsidR="00614DB4" w:rsidRPr="00614DB4" w:rsidRDefault="00614DB4" w:rsidP="00614DB4">
            <w:pPr>
              <w:spacing w:after="0" w:line="240" w:lineRule="auto"/>
              <w:rPr>
                <w:rFonts w:ascii="Calibri" w:eastAsia="Times New Roman" w:hAnsi="Calibri" w:cs="Times New Roman"/>
                <w:b/>
                <w:bCs/>
                <w:i/>
                <w:iCs/>
                <w:color w:val="000000"/>
                <w:sz w:val="22"/>
              </w:rPr>
            </w:pPr>
          </w:p>
        </w:tc>
        <w:tc>
          <w:tcPr>
            <w:tcW w:w="1136" w:type="dxa"/>
            <w:tcBorders>
              <w:top w:val="nil"/>
              <w:left w:val="nil"/>
              <w:bottom w:val="nil"/>
              <w:right w:val="nil"/>
            </w:tcBorders>
            <w:shd w:val="clear" w:color="auto" w:fill="auto"/>
            <w:noWrap/>
            <w:hideMark/>
          </w:tcPr>
          <w:p w14:paraId="381E5B1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6.7</w:t>
            </w:r>
          </w:p>
        </w:tc>
      </w:tr>
      <w:tr w:rsidR="00614DB4" w:rsidRPr="00614DB4" w14:paraId="01F9CE61" w14:textId="77777777" w:rsidTr="00614DB4">
        <w:trPr>
          <w:trHeight w:val="300"/>
        </w:trPr>
        <w:tc>
          <w:tcPr>
            <w:tcW w:w="1782" w:type="dxa"/>
            <w:tcBorders>
              <w:top w:val="nil"/>
              <w:left w:val="nil"/>
              <w:bottom w:val="nil"/>
              <w:right w:val="nil"/>
            </w:tcBorders>
            <w:shd w:val="clear" w:color="auto" w:fill="auto"/>
            <w:noWrap/>
            <w:hideMark/>
          </w:tcPr>
          <w:p w14:paraId="61CCAC5B"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Total Mean</w:t>
            </w:r>
          </w:p>
        </w:tc>
        <w:tc>
          <w:tcPr>
            <w:tcW w:w="3879" w:type="dxa"/>
            <w:tcBorders>
              <w:top w:val="nil"/>
              <w:left w:val="nil"/>
              <w:bottom w:val="nil"/>
              <w:right w:val="nil"/>
            </w:tcBorders>
            <w:shd w:val="clear" w:color="auto" w:fill="auto"/>
            <w:noWrap/>
            <w:hideMark/>
          </w:tcPr>
          <w:p w14:paraId="03FD0CD5" w14:textId="77777777" w:rsidR="00614DB4" w:rsidRPr="00614DB4" w:rsidRDefault="00614DB4" w:rsidP="00614DB4">
            <w:pPr>
              <w:spacing w:after="0" w:line="240" w:lineRule="auto"/>
              <w:rPr>
                <w:rFonts w:ascii="Calibri" w:eastAsia="Times New Roman" w:hAnsi="Calibri" w:cs="Times New Roman"/>
                <w:i/>
                <w:iCs/>
                <w:color w:val="000000"/>
                <w:sz w:val="22"/>
              </w:rPr>
            </w:pPr>
          </w:p>
        </w:tc>
        <w:tc>
          <w:tcPr>
            <w:tcW w:w="1136" w:type="dxa"/>
            <w:tcBorders>
              <w:top w:val="nil"/>
              <w:left w:val="nil"/>
              <w:bottom w:val="nil"/>
              <w:right w:val="nil"/>
            </w:tcBorders>
            <w:shd w:val="clear" w:color="auto" w:fill="auto"/>
            <w:noWrap/>
            <w:hideMark/>
          </w:tcPr>
          <w:p w14:paraId="1DE1FED4"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81.6</w:t>
            </w:r>
          </w:p>
        </w:tc>
      </w:tr>
      <w:tr w:rsidR="00614DB4" w:rsidRPr="00614DB4" w14:paraId="18425817" w14:textId="77777777" w:rsidTr="00614DB4">
        <w:trPr>
          <w:trHeight w:val="300"/>
        </w:trPr>
        <w:tc>
          <w:tcPr>
            <w:tcW w:w="1782" w:type="dxa"/>
            <w:tcBorders>
              <w:top w:val="nil"/>
              <w:left w:val="nil"/>
              <w:bottom w:val="nil"/>
              <w:right w:val="nil"/>
            </w:tcBorders>
            <w:shd w:val="clear" w:color="auto" w:fill="auto"/>
            <w:noWrap/>
            <w:hideMark/>
          </w:tcPr>
          <w:p w14:paraId="676F1E07"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Total Standard Dev.</w:t>
            </w:r>
          </w:p>
        </w:tc>
        <w:tc>
          <w:tcPr>
            <w:tcW w:w="3879" w:type="dxa"/>
            <w:tcBorders>
              <w:top w:val="nil"/>
              <w:left w:val="nil"/>
              <w:bottom w:val="nil"/>
              <w:right w:val="nil"/>
            </w:tcBorders>
            <w:shd w:val="clear" w:color="auto" w:fill="auto"/>
            <w:noWrap/>
            <w:hideMark/>
          </w:tcPr>
          <w:p w14:paraId="2CDFD4A1" w14:textId="77777777" w:rsidR="00614DB4" w:rsidRPr="00614DB4" w:rsidRDefault="00614DB4" w:rsidP="00614DB4">
            <w:pPr>
              <w:spacing w:after="0" w:line="240" w:lineRule="auto"/>
              <w:rPr>
                <w:rFonts w:ascii="Calibri" w:eastAsia="Times New Roman" w:hAnsi="Calibri" w:cs="Times New Roman"/>
                <w:i/>
                <w:iCs/>
                <w:color w:val="000000"/>
                <w:sz w:val="22"/>
              </w:rPr>
            </w:pPr>
          </w:p>
        </w:tc>
        <w:tc>
          <w:tcPr>
            <w:tcW w:w="1136" w:type="dxa"/>
            <w:tcBorders>
              <w:top w:val="nil"/>
              <w:left w:val="nil"/>
              <w:bottom w:val="nil"/>
              <w:right w:val="nil"/>
            </w:tcBorders>
            <w:shd w:val="clear" w:color="auto" w:fill="auto"/>
            <w:noWrap/>
            <w:hideMark/>
          </w:tcPr>
          <w:p w14:paraId="21ECE60D"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13.3</w:t>
            </w:r>
          </w:p>
        </w:tc>
      </w:tr>
      <w:tr w:rsidR="00614DB4" w:rsidRPr="00614DB4" w14:paraId="60346B15" w14:textId="77777777" w:rsidTr="00614DB4">
        <w:trPr>
          <w:trHeight w:val="300"/>
        </w:trPr>
        <w:tc>
          <w:tcPr>
            <w:tcW w:w="1782" w:type="dxa"/>
            <w:tcBorders>
              <w:top w:val="nil"/>
              <w:left w:val="nil"/>
              <w:bottom w:val="nil"/>
              <w:right w:val="nil"/>
            </w:tcBorders>
            <w:shd w:val="clear" w:color="auto" w:fill="auto"/>
            <w:noWrap/>
            <w:hideMark/>
          </w:tcPr>
          <w:p w14:paraId="443A3C41" w14:textId="77777777" w:rsidR="00614DB4" w:rsidRPr="00614DB4" w:rsidRDefault="00614DB4" w:rsidP="00614DB4">
            <w:pPr>
              <w:spacing w:after="0" w:line="240" w:lineRule="auto"/>
              <w:rPr>
                <w:rFonts w:ascii="Calibri" w:eastAsia="Times New Roman" w:hAnsi="Calibri" w:cs="Times New Roman"/>
                <w:i/>
                <w:iCs/>
                <w:color w:val="000000"/>
                <w:sz w:val="22"/>
              </w:rPr>
            </w:pPr>
          </w:p>
        </w:tc>
        <w:tc>
          <w:tcPr>
            <w:tcW w:w="3879" w:type="dxa"/>
            <w:tcBorders>
              <w:top w:val="nil"/>
              <w:left w:val="nil"/>
              <w:bottom w:val="nil"/>
              <w:right w:val="nil"/>
            </w:tcBorders>
            <w:shd w:val="clear" w:color="auto" w:fill="auto"/>
            <w:noWrap/>
            <w:hideMark/>
          </w:tcPr>
          <w:p w14:paraId="0926518C"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Outlier (Excluded):</w:t>
            </w:r>
          </w:p>
        </w:tc>
        <w:tc>
          <w:tcPr>
            <w:tcW w:w="1136" w:type="dxa"/>
            <w:tcBorders>
              <w:top w:val="nil"/>
              <w:left w:val="nil"/>
              <w:bottom w:val="nil"/>
              <w:right w:val="nil"/>
            </w:tcBorders>
            <w:shd w:val="clear" w:color="000000" w:fill="F2DCDB"/>
            <w:noWrap/>
            <w:hideMark/>
          </w:tcPr>
          <w:p w14:paraId="1E1329B9" w14:textId="77777777" w:rsidR="00614DB4" w:rsidRPr="00614DB4" w:rsidRDefault="00614DB4" w:rsidP="00614DB4">
            <w:pPr>
              <w:spacing w:after="0" w:line="240" w:lineRule="auto"/>
              <w:rPr>
                <w:rFonts w:ascii="Calibri" w:eastAsia="Times New Roman" w:hAnsi="Calibri" w:cs="Times New Roman"/>
                <w:i/>
                <w:iCs/>
                <w:color w:val="C00000"/>
                <w:sz w:val="22"/>
              </w:rPr>
            </w:pPr>
            <w:r w:rsidRPr="00614DB4">
              <w:rPr>
                <w:rFonts w:ascii="Calibri" w:eastAsia="Times New Roman" w:hAnsi="Calibri" w:cs="Times New Roman"/>
                <w:i/>
                <w:iCs/>
                <w:color w:val="C00000"/>
                <w:sz w:val="22"/>
              </w:rPr>
              <w:t>XX.X</w:t>
            </w:r>
          </w:p>
        </w:tc>
      </w:tr>
      <w:tr w:rsidR="00614DB4" w:rsidRPr="00614DB4" w14:paraId="744599A8" w14:textId="77777777" w:rsidTr="00614DB4">
        <w:trPr>
          <w:trHeight w:val="300"/>
        </w:trPr>
        <w:tc>
          <w:tcPr>
            <w:tcW w:w="1782" w:type="dxa"/>
            <w:tcBorders>
              <w:top w:val="nil"/>
              <w:left w:val="nil"/>
              <w:bottom w:val="nil"/>
              <w:right w:val="nil"/>
            </w:tcBorders>
            <w:shd w:val="clear" w:color="auto" w:fill="auto"/>
            <w:noWrap/>
            <w:hideMark/>
          </w:tcPr>
          <w:p w14:paraId="55FCEC67"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3879" w:type="dxa"/>
            <w:tcBorders>
              <w:top w:val="nil"/>
              <w:left w:val="nil"/>
              <w:bottom w:val="nil"/>
              <w:right w:val="nil"/>
            </w:tcBorders>
            <w:shd w:val="clear" w:color="auto" w:fill="auto"/>
            <w:noWrap/>
            <w:hideMark/>
          </w:tcPr>
          <w:p w14:paraId="63061B36" w14:textId="77777777" w:rsidR="00614DB4" w:rsidRPr="00614DB4" w:rsidRDefault="00614DB4" w:rsidP="00614DB4">
            <w:pPr>
              <w:spacing w:after="0" w:line="240" w:lineRule="auto"/>
              <w:rPr>
                <w:rFonts w:ascii="Calibri" w:eastAsia="Times New Roman" w:hAnsi="Calibri" w:cs="Times New Roman"/>
                <w:i/>
                <w:iCs/>
                <w:color w:val="000000"/>
                <w:sz w:val="22"/>
              </w:rPr>
            </w:pPr>
            <w:r w:rsidRPr="00614DB4">
              <w:rPr>
                <w:rFonts w:ascii="Calibri" w:eastAsia="Times New Roman" w:hAnsi="Calibri" w:cs="Times New Roman"/>
                <w:i/>
                <w:iCs/>
                <w:color w:val="000000"/>
                <w:sz w:val="22"/>
              </w:rPr>
              <w:t>Excluded (values for all questions identical):</w:t>
            </w:r>
          </w:p>
        </w:tc>
        <w:tc>
          <w:tcPr>
            <w:tcW w:w="1136" w:type="dxa"/>
            <w:tcBorders>
              <w:top w:val="nil"/>
              <w:left w:val="nil"/>
              <w:bottom w:val="nil"/>
              <w:right w:val="nil"/>
            </w:tcBorders>
            <w:shd w:val="clear" w:color="000000" w:fill="F2F2F2"/>
            <w:noWrap/>
            <w:hideMark/>
          </w:tcPr>
          <w:p w14:paraId="7C4EC0C1" w14:textId="77777777" w:rsidR="00614DB4" w:rsidRPr="00614DB4" w:rsidRDefault="00614DB4" w:rsidP="00614DB4">
            <w:pPr>
              <w:spacing w:after="0" w:line="240" w:lineRule="auto"/>
              <w:rPr>
                <w:rFonts w:ascii="Calibri" w:eastAsia="Times New Roman" w:hAnsi="Calibri" w:cs="Times New Roman"/>
                <w:i/>
                <w:iCs/>
                <w:color w:val="BFBFBF"/>
                <w:sz w:val="22"/>
              </w:rPr>
            </w:pPr>
            <w:r w:rsidRPr="00614DB4">
              <w:rPr>
                <w:rFonts w:ascii="Calibri" w:eastAsia="Times New Roman" w:hAnsi="Calibri" w:cs="Times New Roman"/>
                <w:i/>
                <w:iCs/>
                <w:color w:val="BFBFBF"/>
                <w:sz w:val="22"/>
              </w:rPr>
              <w:t>XX.X</w:t>
            </w:r>
          </w:p>
        </w:tc>
      </w:tr>
    </w:tbl>
    <w:p w14:paraId="42880F50" w14:textId="3664AA49" w:rsidR="00614DB4" w:rsidRDefault="00614DB4" w:rsidP="0081420E">
      <w:pPr>
        <w:autoSpaceDE w:val="0"/>
        <w:autoSpaceDN w:val="0"/>
        <w:adjustRightInd w:val="0"/>
      </w:pPr>
      <w:r>
        <w:rPr>
          <w:noProof/>
        </w:rPr>
        <w:drawing>
          <wp:inline distT="0" distB="0" distL="0" distR="0" wp14:anchorId="6FA4BC3D" wp14:editId="1DD66AF8">
            <wp:extent cx="5943600" cy="2939415"/>
            <wp:effectExtent l="0" t="0" r="19050" b="1333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bl>
      <w:tblPr>
        <w:tblW w:w="4000" w:type="pct"/>
        <w:tblInd w:w="108" w:type="dxa"/>
        <w:tblLook w:val="04A0" w:firstRow="1" w:lastRow="0" w:firstColumn="1" w:lastColumn="0" w:noHBand="0" w:noVBand="1"/>
      </w:tblPr>
      <w:tblGrid>
        <w:gridCol w:w="1908"/>
        <w:gridCol w:w="1320"/>
        <w:gridCol w:w="757"/>
        <w:gridCol w:w="863"/>
        <w:gridCol w:w="757"/>
        <w:gridCol w:w="757"/>
        <w:gridCol w:w="757"/>
        <w:gridCol w:w="757"/>
        <w:gridCol w:w="757"/>
        <w:gridCol w:w="757"/>
        <w:gridCol w:w="761"/>
        <w:gridCol w:w="757"/>
      </w:tblGrid>
      <w:tr w:rsidR="00403BE5" w:rsidRPr="00614DB4" w14:paraId="37AA09E3" w14:textId="77777777" w:rsidTr="00614DB4">
        <w:trPr>
          <w:trHeight w:val="330"/>
        </w:trPr>
        <w:tc>
          <w:tcPr>
            <w:tcW w:w="3096" w:type="dxa"/>
            <w:tcBorders>
              <w:top w:val="nil"/>
              <w:left w:val="nil"/>
              <w:bottom w:val="nil"/>
              <w:right w:val="nil"/>
            </w:tcBorders>
            <w:shd w:val="clear" w:color="auto" w:fill="auto"/>
            <w:noWrap/>
            <w:hideMark/>
          </w:tcPr>
          <w:p w14:paraId="78C03871" w14:textId="77777777" w:rsidR="00614DB4" w:rsidRPr="00614DB4" w:rsidRDefault="00614DB4" w:rsidP="00614DB4">
            <w:pPr>
              <w:spacing w:after="0" w:line="240" w:lineRule="auto"/>
              <w:rPr>
                <w:rFonts w:ascii="Cambria" w:eastAsia="Times New Roman" w:hAnsi="Cambria" w:cs="Times New Roman"/>
                <w:b/>
                <w:bCs/>
                <w:color w:val="4F81BD"/>
                <w:sz w:val="26"/>
                <w:szCs w:val="26"/>
              </w:rPr>
            </w:pPr>
            <w:r w:rsidRPr="00614DB4">
              <w:rPr>
                <w:rFonts w:ascii="Cambria" w:eastAsia="Times New Roman" w:hAnsi="Cambria" w:cs="Times New Roman"/>
                <w:b/>
                <w:bCs/>
                <w:color w:val="4F81BD"/>
                <w:sz w:val="26"/>
                <w:szCs w:val="26"/>
              </w:rPr>
              <w:t>SUS Calculation</w:t>
            </w:r>
          </w:p>
        </w:tc>
        <w:tc>
          <w:tcPr>
            <w:tcW w:w="2096" w:type="dxa"/>
            <w:tcBorders>
              <w:top w:val="nil"/>
              <w:left w:val="nil"/>
              <w:bottom w:val="nil"/>
              <w:right w:val="nil"/>
            </w:tcBorders>
            <w:shd w:val="clear" w:color="auto" w:fill="auto"/>
            <w:noWrap/>
            <w:hideMark/>
          </w:tcPr>
          <w:p w14:paraId="014232BA"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63A0BDCB"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316" w:type="dxa"/>
            <w:tcBorders>
              <w:top w:val="nil"/>
              <w:left w:val="nil"/>
              <w:bottom w:val="nil"/>
              <w:right w:val="nil"/>
            </w:tcBorders>
            <w:shd w:val="clear" w:color="auto" w:fill="auto"/>
            <w:noWrap/>
            <w:hideMark/>
          </w:tcPr>
          <w:p w14:paraId="289E05B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514F05AA"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5F993B13"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147C2C76"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7AC25533"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0C4B776C"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4631214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65D79A94"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1B521987" w14:textId="77777777" w:rsidR="00614DB4" w:rsidRPr="00614DB4" w:rsidRDefault="00614DB4" w:rsidP="00614DB4">
            <w:pPr>
              <w:spacing w:after="0" w:line="240" w:lineRule="auto"/>
              <w:rPr>
                <w:rFonts w:ascii="Arial" w:eastAsia="Times New Roman" w:hAnsi="Arial" w:cs="Arial"/>
                <w:b/>
                <w:bCs/>
                <w:sz w:val="20"/>
                <w:szCs w:val="20"/>
              </w:rPr>
            </w:pPr>
          </w:p>
        </w:tc>
      </w:tr>
      <w:tr w:rsidR="00403BE5" w:rsidRPr="00614DB4" w14:paraId="107C5AEF" w14:textId="77777777" w:rsidTr="00614DB4">
        <w:trPr>
          <w:trHeight w:val="300"/>
        </w:trPr>
        <w:tc>
          <w:tcPr>
            <w:tcW w:w="3096" w:type="dxa"/>
            <w:tcBorders>
              <w:top w:val="nil"/>
              <w:left w:val="nil"/>
              <w:bottom w:val="nil"/>
              <w:right w:val="nil"/>
            </w:tcBorders>
            <w:shd w:val="clear" w:color="auto" w:fill="auto"/>
            <w:noWrap/>
            <w:hideMark/>
          </w:tcPr>
          <w:p w14:paraId="114A2C00"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2096" w:type="dxa"/>
            <w:tcBorders>
              <w:top w:val="nil"/>
              <w:left w:val="nil"/>
              <w:bottom w:val="nil"/>
              <w:right w:val="nil"/>
            </w:tcBorders>
            <w:shd w:val="clear" w:color="auto" w:fill="auto"/>
            <w:noWrap/>
            <w:hideMark/>
          </w:tcPr>
          <w:p w14:paraId="6586AA01"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7A34D66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316" w:type="dxa"/>
            <w:tcBorders>
              <w:top w:val="nil"/>
              <w:left w:val="nil"/>
              <w:bottom w:val="nil"/>
              <w:right w:val="nil"/>
            </w:tcBorders>
            <w:shd w:val="clear" w:color="auto" w:fill="auto"/>
            <w:noWrap/>
            <w:hideMark/>
          </w:tcPr>
          <w:p w14:paraId="581333A5"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73B11A2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6C463D5C"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5DACECE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4E0A3FB3"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7A3A9CAD"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35999335"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5FB1238E" w14:textId="77777777" w:rsidR="00614DB4" w:rsidRPr="00614DB4" w:rsidRDefault="00614DB4" w:rsidP="00614DB4">
            <w:pPr>
              <w:spacing w:after="0" w:line="240" w:lineRule="auto"/>
              <w:rPr>
                <w:rFonts w:ascii="Calibri" w:eastAsia="Times New Roman" w:hAnsi="Calibri" w:cs="Times New Roman"/>
                <w:color w:val="000000"/>
                <w:sz w:val="22"/>
              </w:rPr>
            </w:pPr>
          </w:p>
        </w:tc>
        <w:tc>
          <w:tcPr>
            <w:tcW w:w="1136" w:type="dxa"/>
            <w:tcBorders>
              <w:top w:val="nil"/>
              <w:left w:val="nil"/>
              <w:bottom w:val="nil"/>
              <w:right w:val="nil"/>
            </w:tcBorders>
            <w:shd w:val="clear" w:color="auto" w:fill="auto"/>
            <w:noWrap/>
            <w:hideMark/>
          </w:tcPr>
          <w:p w14:paraId="29ADED7B" w14:textId="77777777" w:rsidR="00614DB4" w:rsidRPr="00614DB4" w:rsidRDefault="00614DB4" w:rsidP="00614DB4">
            <w:pPr>
              <w:spacing w:after="0" w:line="240" w:lineRule="auto"/>
              <w:rPr>
                <w:rFonts w:ascii="Arial" w:eastAsia="Times New Roman" w:hAnsi="Arial" w:cs="Arial"/>
                <w:b/>
                <w:bCs/>
                <w:sz w:val="20"/>
                <w:szCs w:val="20"/>
              </w:rPr>
            </w:pPr>
          </w:p>
        </w:tc>
      </w:tr>
      <w:tr w:rsidR="00403BE5" w:rsidRPr="00614DB4" w14:paraId="14692285"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4F81BD" w:fill="4F81BD"/>
            <w:noWrap/>
            <w:hideMark/>
          </w:tcPr>
          <w:p w14:paraId="0DB92EBC" w14:textId="77777777" w:rsidR="00614DB4" w:rsidRPr="00614DB4" w:rsidRDefault="00614DB4" w:rsidP="00614DB4">
            <w:pPr>
              <w:spacing w:after="0" w:line="240" w:lineRule="auto"/>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Participant</w:t>
            </w:r>
          </w:p>
        </w:tc>
        <w:tc>
          <w:tcPr>
            <w:tcW w:w="2096" w:type="dxa"/>
            <w:tcBorders>
              <w:top w:val="single" w:sz="4" w:space="0" w:color="95B3D7"/>
              <w:left w:val="nil"/>
              <w:bottom w:val="single" w:sz="4" w:space="0" w:color="95B3D7"/>
              <w:right w:val="nil"/>
            </w:tcBorders>
            <w:shd w:val="clear" w:color="4F81BD" w:fill="4F81BD"/>
            <w:noWrap/>
            <w:hideMark/>
          </w:tcPr>
          <w:p w14:paraId="1442A6B6"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Column1</w:t>
            </w:r>
          </w:p>
        </w:tc>
        <w:tc>
          <w:tcPr>
            <w:tcW w:w="1136" w:type="dxa"/>
            <w:tcBorders>
              <w:top w:val="single" w:sz="4" w:space="0" w:color="95B3D7"/>
              <w:left w:val="nil"/>
              <w:bottom w:val="single" w:sz="4" w:space="0" w:color="95B3D7"/>
              <w:right w:val="nil"/>
            </w:tcBorders>
            <w:shd w:val="clear" w:color="4F81BD" w:fill="4F81BD"/>
            <w:noWrap/>
            <w:hideMark/>
          </w:tcPr>
          <w:p w14:paraId="5C02415F"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Column2</w:t>
            </w:r>
          </w:p>
        </w:tc>
        <w:tc>
          <w:tcPr>
            <w:tcW w:w="1316" w:type="dxa"/>
            <w:tcBorders>
              <w:top w:val="single" w:sz="4" w:space="0" w:color="95B3D7"/>
              <w:left w:val="nil"/>
              <w:bottom w:val="single" w:sz="4" w:space="0" w:color="95B3D7"/>
              <w:right w:val="nil"/>
            </w:tcBorders>
            <w:shd w:val="clear" w:color="4F81BD" w:fill="4F81BD"/>
            <w:noWrap/>
            <w:hideMark/>
          </w:tcPr>
          <w:p w14:paraId="5D92CEA0"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Column3</w:t>
            </w:r>
          </w:p>
        </w:tc>
        <w:tc>
          <w:tcPr>
            <w:tcW w:w="1136" w:type="dxa"/>
            <w:tcBorders>
              <w:top w:val="single" w:sz="4" w:space="0" w:color="95B3D7"/>
              <w:left w:val="nil"/>
              <w:bottom w:val="single" w:sz="4" w:space="0" w:color="95B3D7"/>
              <w:right w:val="nil"/>
            </w:tcBorders>
            <w:shd w:val="clear" w:color="4F81BD" w:fill="4F81BD"/>
            <w:noWrap/>
            <w:hideMark/>
          </w:tcPr>
          <w:p w14:paraId="640DA64A"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Column4</w:t>
            </w:r>
          </w:p>
        </w:tc>
        <w:tc>
          <w:tcPr>
            <w:tcW w:w="1136" w:type="dxa"/>
            <w:tcBorders>
              <w:top w:val="single" w:sz="4" w:space="0" w:color="95B3D7"/>
              <w:left w:val="nil"/>
              <w:bottom w:val="single" w:sz="4" w:space="0" w:color="95B3D7"/>
              <w:right w:val="nil"/>
            </w:tcBorders>
            <w:shd w:val="clear" w:color="4F81BD" w:fill="4F81BD"/>
            <w:noWrap/>
            <w:hideMark/>
          </w:tcPr>
          <w:p w14:paraId="7AB160BC"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Column5</w:t>
            </w:r>
          </w:p>
        </w:tc>
        <w:tc>
          <w:tcPr>
            <w:tcW w:w="1136" w:type="dxa"/>
            <w:tcBorders>
              <w:top w:val="single" w:sz="4" w:space="0" w:color="95B3D7"/>
              <w:left w:val="nil"/>
              <w:bottom w:val="single" w:sz="4" w:space="0" w:color="95B3D7"/>
              <w:right w:val="nil"/>
            </w:tcBorders>
            <w:shd w:val="clear" w:color="4F81BD" w:fill="4F81BD"/>
            <w:noWrap/>
            <w:hideMark/>
          </w:tcPr>
          <w:p w14:paraId="01D9162B"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Column6</w:t>
            </w:r>
          </w:p>
        </w:tc>
        <w:tc>
          <w:tcPr>
            <w:tcW w:w="1136" w:type="dxa"/>
            <w:tcBorders>
              <w:top w:val="single" w:sz="4" w:space="0" w:color="95B3D7"/>
              <w:left w:val="nil"/>
              <w:bottom w:val="single" w:sz="4" w:space="0" w:color="95B3D7"/>
              <w:right w:val="nil"/>
            </w:tcBorders>
            <w:shd w:val="clear" w:color="4F81BD" w:fill="4F81BD"/>
            <w:noWrap/>
            <w:hideMark/>
          </w:tcPr>
          <w:p w14:paraId="00342B7E"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Column7</w:t>
            </w:r>
          </w:p>
        </w:tc>
        <w:tc>
          <w:tcPr>
            <w:tcW w:w="1136" w:type="dxa"/>
            <w:tcBorders>
              <w:top w:val="single" w:sz="4" w:space="0" w:color="95B3D7"/>
              <w:left w:val="nil"/>
              <w:bottom w:val="single" w:sz="4" w:space="0" w:color="95B3D7"/>
              <w:right w:val="nil"/>
            </w:tcBorders>
            <w:shd w:val="clear" w:color="4F81BD" w:fill="4F81BD"/>
            <w:noWrap/>
            <w:hideMark/>
          </w:tcPr>
          <w:p w14:paraId="6C753945"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Column8</w:t>
            </w:r>
          </w:p>
        </w:tc>
        <w:tc>
          <w:tcPr>
            <w:tcW w:w="1136" w:type="dxa"/>
            <w:tcBorders>
              <w:top w:val="single" w:sz="4" w:space="0" w:color="95B3D7"/>
              <w:left w:val="nil"/>
              <w:bottom w:val="single" w:sz="4" w:space="0" w:color="95B3D7"/>
              <w:right w:val="nil"/>
            </w:tcBorders>
            <w:shd w:val="clear" w:color="4F81BD" w:fill="4F81BD"/>
            <w:noWrap/>
            <w:hideMark/>
          </w:tcPr>
          <w:p w14:paraId="6822FB41"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Column9</w:t>
            </w:r>
          </w:p>
        </w:tc>
        <w:tc>
          <w:tcPr>
            <w:tcW w:w="1136" w:type="dxa"/>
            <w:tcBorders>
              <w:top w:val="single" w:sz="4" w:space="0" w:color="95B3D7"/>
              <w:left w:val="nil"/>
              <w:bottom w:val="single" w:sz="4" w:space="0" w:color="95B3D7"/>
              <w:right w:val="nil"/>
            </w:tcBorders>
            <w:shd w:val="clear" w:color="4F81BD" w:fill="4F81BD"/>
            <w:noWrap/>
            <w:hideMark/>
          </w:tcPr>
          <w:p w14:paraId="210DCB8D" w14:textId="77777777" w:rsidR="00614DB4" w:rsidRPr="00614DB4" w:rsidRDefault="00614DB4" w:rsidP="00614DB4">
            <w:pPr>
              <w:spacing w:after="0" w:line="240" w:lineRule="auto"/>
              <w:jc w:val="center"/>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Column10</w:t>
            </w:r>
          </w:p>
        </w:tc>
        <w:tc>
          <w:tcPr>
            <w:tcW w:w="1136" w:type="dxa"/>
            <w:tcBorders>
              <w:top w:val="single" w:sz="4" w:space="0" w:color="95B3D7"/>
              <w:left w:val="nil"/>
              <w:bottom w:val="single" w:sz="4" w:space="0" w:color="95B3D7"/>
              <w:right w:val="single" w:sz="4" w:space="0" w:color="95B3D7"/>
            </w:tcBorders>
            <w:shd w:val="clear" w:color="4F81BD" w:fill="4F81BD"/>
            <w:noWrap/>
            <w:hideMark/>
          </w:tcPr>
          <w:p w14:paraId="29469905" w14:textId="77777777" w:rsidR="00614DB4" w:rsidRPr="00614DB4" w:rsidRDefault="00614DB4" w:rsidP="00614DB4">
            <w:pPr>
              <w:spacing w:after="0" w:line="240" w:lineRule="auto"/>
              <w:rPr>
                <w:rFonts w:ascii="Calibri" w:eastAsia="Times New Roman" w:hAnsi="Calibri" w:cs="Times New Roman"/>
                <w:b/>
                <w:bCs/>
                <w:color w:val="FFFFFF"/>
                <w:sz w:val="22"/>
              </w:rPr>
            </w:pPr>
            <w:r w:rsidRPr="00614DB4">
              <w:rPr>
                <w:rFonts w:ascii="Calibri" w:eastAsia="Times New Roman" w:hAnsi="Calibri" w:cs="Times New Roman"/>
                <w:b/>
                <w:bCs/>
                <w:color w:val="FFFFFF"/>
                <w:sz w:val="22"/>
              </w:rPr>
              <w:t>SUS Score</w:t>
            </w:r>
          </w:p>
        </w:tc>
      </w:tr>
      <w:tr w:rsidR="00403BE5" w:rsidRPr="00614DB4" w14:paraId="4E474C98"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205E09A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2</w:t>
            </w:r>
          </w:p>
        </w:tc>
        <w:tc>
          <w:tcPr>
            <w:tcW w:w="2096" w:type="dxa"/>
            <w:tcBorders>
              <w:top w:val="single" w:sz="4" w:space="0" w:color="95B3D7"/>
              <w:left w:val="nil"/>
              <w:bottom w:val="single" w:sz="4" w:space="0" w:color="95B3D7"/>
              <w:right w:val="nil"/>
            </w:tcBorders>
            <w:shd w:val="clear" w:color="DCE6F1" w:fill="DCE6F1"/>
            <w:noWrap/>
            <w:hideMark/>
          </w:tcPr>
          <w:p w14:paraId="52A5347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26DBA40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DCE6F1" w:fill="DCE6F1"/>
            <w:noWrap/>
            <w:hideMark/>
          </w:tcPr>
          <w:p w14:paraId="5330B41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0E792FB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5A277DA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380B6BA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292D70D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4F4E77B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105292C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4AD4943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58479C62"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87.5</w:t>
            </w:r>
          </w:p>
        </w:tc>
      </w:tr>
      <w:tr w:rsidR="00403BE5" w:rsidRPr="00614DB4" w14:paraId="04F7EB7A"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205239C3"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3</w:t>
            </w:r>
          </w:p>
        </w:tc>
        <w:tc>
          <w:tcPr>
            <w:tcW w:w="2096" w:type="dxa"/>
            <w:tcBorders>
              <w:top w:val="single" w:sz="4" w:space="0" w:color="95B3D7"/>
              <w:left w:val="nil"/>
              <w:bottom w:val="single" w:sz="4" w:space="0" w:color="95B3D7"/>
              <w:right w:val="nil"/>
            </w:tcBorders>
            <w:shd w:val="clear" w:color="auto" w:fill="auto"/>
            <w:noWrap/>
            <w:hideMark/>
          </w:tcPr>
          <w:p w14:paraId="0D7EBFD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52915D7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auto" w:fill="auto"/>
            <w:noWrap/>
            <w:hideMark/>
          </w:tcPr>
          <w:p w14:paraId="2DBB5BF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07C42CB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auto" w:fill="auto"/>
            <w:noWrap/>
            <w:hideMark/>
          </w:tcPr>
          <w:p w14:paraId="0BF4000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2AB127E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6955180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008753C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62A4E81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6B6846B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1A6DE507"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87.5</w:t>
            </w:r>
          </w:p>
        </w:tc>
      </w:tr>
      <w:tr w:rsidR="00403BE5" w:rsidRPr="00614DB4" w14:paraId="3D3616E5"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3611680F"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4</w:t>
            </w:r>
          </w:p>
        </w:tc>
        <w:tc>
          <w:tcPr>
            <w:tcW w:w="2096" w:type="dxa"/>
            <w:tcBorders>
              <w:top w:val="single" w:sz="4" w:space="0" w:color="95B3D7"/>
              <w:left w:val="nil"/>
              <w:bottom w:val="single" w:sz="4" w:space="0" w:color="95B3D7"/>
              <w:right w:val="nil"/>
            </w:tcBorders>
            <w:shd w:val="clear" w:color="DCE6F1" w:fill="DCE6F1"/>
            <w:noWrap/>
            <w:hideMark/>
          </w:tcPr>
          <w:p w14:paraId="54D1DEE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1260A9B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DCE6F1" w:fill="DCE6F1"/>
            <w:noWrap/>
            <w:hideMark/>
          </w:tcPr>
          <w:p w14:paraId="215AD57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34BC6B8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DCE6F1" w:fill="DCE6F1"/>
            <w:noWrap/>
            <w:hideMark/>
          </w:tcPr>
          <w:p w14:paraId="3B77164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629F818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1C38238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30B7E0F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193D2A6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5A91B69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2316CFFE"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77.5</w:t>
            </w:r>
          </w:p>
        </w:tc>
      </w:tr>
      <w:tr w:rsidR="00403BE5" w:rsidRPr="00614DB4" w14:paraId="6FC12B9F"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5F191DF1"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5</w:t>
            </w:r>
          </w:p>
        </w:tc>
        <w:tc>
          <w:tcPr>
            <w:tcW w:w="2096" w:type="dxa"/>
            <w:tcBorders>
              <w:top w:val="single" w:sz="4" w:space="0" w:color="95B3D7"/>
              <w:left w:val="nil"/>
              <w:bottom w:val="single" w:sz="4" w:space="0" w:color="95B3D7"/>
              <w:right w:val="nil"/>
            </w:tcBorders>
            <w:shd w:val="clear" w:color="auto" w:fill="auto"/>
            <w:noWrap/>
            <w:hideMark/>
          </w:tcPr>
          <w:p w14:paraId="619E7CB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1823745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auto" w:fill="auto"/>
            <w:noWrap/>
            <w:hideMark/>
          </w:tcPr>
          <w:p w14:paraId="2332EAC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7364839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721A234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6FC7735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519FCA4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7A1F2C1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18EBD16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29CCAB3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2BD043AE"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97.5</w:t>
            </w:r>
          </w:p>
        </w:tc>
      </w:tr>
      <w:tr w:rsidR="00403BE5" w:rsidRPr="00614DB4" w14:paraId="4FAE7C88"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60B3628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6</w:t>
            </w:r>
          </w:p>
        </w:tc>
        <w:tc>
          <w:tcPr>
            <w:tcW w:w="2096" w:type="dxa"/>
            <w:tcBorders>
              <w:top w:val="single" w:sz="4" w:space="0" w:color="95B3D7"/>
              <w:left w:val="nil"/>
              <w:bottom w:val="single" w:sz="4" w:space="0" w:color="95B3D7"/>
              <w:right w:val="nil"/>
            </w:tcBorders>
            <w:shd w:val="clear" w:color="DCE6F1" w:fill="DCE6F1"/>
            <w:noWrap/>
            <w:hideMark/>
          </w:tcPr>
          <w:p w14:paraId="5CD8BBB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01A695C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316" w:type="dxa"/>
            <w:tcBorders>
              <w:top w:val="single" w:sz="4" w:space="0" w:color="95B3D7"/>
              <w:left w:val="nil"/>
              <w:bottom w:val="single" w:sz="4" w:space="0" w:color="95B3D7"/>
              <w:right w:val="nil"/>
            </w:tcBorders>
            <w:shd w:val="clear" w:color="DCE6F1" w:fill="DCE6F1"/>
            <w:noWrap/>
            <w:hideMark/>
          </w:tcPr>
          <w:p w14:paraId="6ECBD60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1CDE4D8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175196B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DCE6F1" w:fill="DCE6F1"/>
            <w:noWrap/>
            <w:hideMark/>
          </w:tcPr>
          <w:p w14:paraId="300F3CA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539599A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2D35234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6A96C1F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349D026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06719D5C"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50.0</w:t>
            </w:r>
          </w:p>
        </w:tc>
      </w:tr>
      <w:tr w:rsidR="00403BE5" w:rsidRPr="00614DB4" w14:paraId="5E9F7E68"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73EC4A64"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7</w:t>
            </w:r>
          </w:p>
        </w:tc>
        <w:tc>
          <w:tcPr>
            <w:tcW w:w="2096" w:type="dxa"/>
            <w:tcBorders>
              <w:top w:val="single" w:sz="4" w:space="0" w:color="95B3D7"/>
              <w:left w:val="nil"/>
              <w:bottom w:val="single" w:sz="4" w:space="0" w:color="95B3D7"/>
              <w:right w:val="nil"/>
            </w:tcBorders>
            <w:shd w:val="clear" w:color="auto" w:fill="auto"/>
            <w:noWrap/>
            <w:hideMark/>
          </w:tcPr>
          <w:p w14:paraId="4AEEC82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45805FB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auto" w:fill="auto"/>
            <w:noWrap/>
            <w:hideMark/>
          </w:tcPr>
          <w:p w14:paraId="68E6005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auto" w:fill="auto"/>
            <w:noWrap/>
            <w:hideMark/>
          </w:tcPr>
          <w:p w14:paraId="5AA827A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0005286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60EBB3E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4D60D55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auto" w:fill="auto"/>
            <w:noWrap/>
            <w:hideMark/>
          </w:tcPr>
          <w:p w14:paraId="16E57C6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7CE2DA7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25E470B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47C4A94B"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82.5</w:t>
            </w:r>
          </w:p>
        </w:tc>
      </w:tr>
      <w:tr w:rsidR="00403BE5" w:rsidRPr="00614DB4" w14:paraId="03690595"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27C145A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8</w:t>
            </w:r>
          </w:p>
        </w:tc>
        <w:tc>
          <w:tcPr>
            <w:tcW w:w="2096" w:type="dxa"/>
            <w:tcBorders>
              <w:top w:val="single" w:sz="4" w:space="0" w:color="95B3D7"/>
              <w:left w:val="nil"/>
              <w:bottom w:val="single" w:sz="4" w:space="0" w:color="95B3D7"/>
              <w:right w:val="nil"/>
            </w:tcBorders>
            <w:shd w:val="clear" w:color="DCE6F1" w:fill="DCE6F1"/>
            <w:noWrap/>
            <w:hideMark/>
          </w:tcPr>
          <w:p w14:paraId="3C9A0AC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7C9B8E5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316" w:type="dxa"/>
            <w:tcBorders>
              <w:top w:val="single" w:sz="4" w:space="0" w:color="95B3D7"/>
              <w:left w:val="nil"/>
              <w:bottom w:val="single" w:sz="4" w:space="0" w:color="95B3D7"/>
              <w:right w:val="nil"/>
            </w:tcBorders>
            <w:shd w:val="clear" w:color="DCE6F1" w:fill="DCE6F1"/>
            <w:noWrap/>
            <w:hideMark/>
          </w:tcPr>
          <w:p w14:paraId="76AF8B1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4778179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DCE6F1" w:fill="DCE6F1"/>
            <w:noWrap/>
            <w:hideMark/>
          </w:tcPr>
          <w:p w14:paraId="652F0AF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58C5C97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DCE6F1" w:fill="DCE6F1"/>
            <w:noWrap/>
            <w:hideMark/>
          </w:tcPr>
          <w:p w14:paraId="36CF3C4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4748BD1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4C8B363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13AC609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5702043A"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82.5</w:t>
            </w:r>
          </w:p>
        </w:tc>
      </w:tr>
      <w:tr w:rsidR="00403BE5" w:rsidRPr="00614DB4" w14:paraId="7755B295"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6F07D6CE"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9</w:t>
            </w:r>
          </w:p>
        </w:tc>
        <w:tc>
          <w:tcPr>
            <w:tcW w:w="2096" w:type="dxa"/>
            <w:tcBorders>
              <w:top w:val="single" w:sz="4" w:space="0" w:color="95B3D7"/>
              <w:left w:val="nil"/>
              <w:bottom w:val="single" w:sz="4" w:space="0" w:color="95B3D7"/>
              <w:right w:val="nil"/>
            </w:tcBorders>
            <w:shd w:val="clear" w:color="auto" w:fill="auto"/>
            <w:noWrap/>
            <w:hideMark/>
          </w:tcPr>
          <w:p w14:paraId="1AC8871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19F3205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316" w:type="dxa"/>
            <w:tcBorders>
              <w:top w:val="single" w:sz="4" w:space="0" w:color="95B3D7"/>
              <w:left w:val="nil"/>
              <w:bottom w:val="single" w:sz="4" w:space="0" w:color="95B3D7"/>
              <w:right w:val="nil"/>
            </w:tcBorders>
            <w:shd w:val="clear" w:color="auto" w:fill="auto"/>
            <w:noWrap/>
            <w:hideMark/>
          </w:tcPr>
          <w:p w14:paraId="1F2CC98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143B252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3C0DAB2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736BCA6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094116C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2113BB3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auto" w:fill="auto"/>
            <w:noWrap/>
            <w:hideMark/>
          </w:tcPr>
          <w:p w14:paraId="0D020E8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22F48AA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1A778C7F"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77.5</w:t>
            </w:r>
          </w:p>
        </w:tc>
      </w:tr>
      <w:tr w:rsidR="00403BE5" w:rsidRPr="00614DB4" w14:paraId="26023D4A"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2DB10527"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10</w:t>
            </w:r>
          </w:p>
        </w:tc>
        <w:tc>
          <w:tcPr>
            <w:tcW w:w="2096" w:type="dxa"/>
            <w:tcBorders>
              <w:top w:val="single" w:sz="4" w:space="0" w:color="95B3D7"/>
              <w:left w:val="nil"/>
              <w:bottom w:val="single" w:sz="4" w:space="0" w:color="95B3D7"/>
              <w:right w:val="nil"/>
            </w:tcBorders>
            <w:shd w:val="clear" w:color="DCE6F1" w:fill="DCE6F1"/>
            <w:noWrap/>
            <w:hideMark/>
          </w:tcPr>
          <w:p w14:paraId="7B1F68E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7F096266"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316" w:type="dxa"/>
            <w:tcBorders>
              <w:top w:val="single" w:sz="4" w:space="0" w:color="95B3D7"/>
              <w:left w:val="nil"/>
              <w:bottom w:val="single" w:sz="4" w:space="0" w:color="95B3D7"/>
              <w:right w:val="nil"/>
            </w:tcBorders>
            <w:shd w:val="clear" w:color="DCE6F1" w:fill="DCE6F1"/>
            <w:noWrap/>
            <w:hideMark/>
          </w:tcPr>
          <w:p w14:paraId="2610F1A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731313E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3DEF009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14F5CCD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34C0FC5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DCE6F1" w:fill="DCE6F1"/>
            <w:noWrap/>
            <w:hideMark/>
          </w:tcPr>
          <w:p w14:paraId="6A9EAA4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63F7DAA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368C4FF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3FE3ECDA"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87.5</w:t>
            </w:r>
          </w:p>
        </w:tc>
      </w:tr>
      <w:tr w:rsidR="00403BE5" w:rsidRPr="00614DB4" w14:paraId="60B1C9C6"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3EF60E6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11</w:t>
            </w:r>
          </w:p>
        </w:tc>
        <w:tc>
          <w:tcPr>
            <w:tcW w:w="2096" w:type="dxa"/>
            <w:tcBorders>
              <w:top w:val="single" w:sz="4" w:space="0" w:color="95B3D7"/>
              <w:left w:val="nil"/>
              <w:bottom w:val="single" w:sz="4" w:space="0" w:color="95B3D7"/>
              <w:right w:val="nil"/>
            </w:tcBorders>
            <w:shd w:val="clear" w:color="auto" w:fill="auto"/>
            <w:noWrap/>
            <w:hideMark/>
          </w:tcPr>
          <w:p w14:paraId="0093936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388ADEA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316" w:type="dxa"/>
            <w:tcBorders>
              <w:top w:val="single" w:sz="4" w:space="0" w:color="95B3D7"/>
              <w:left w:val="nil"/>
              <w:bottom w:val="single" w:sz="4" w:space="0" w:color="95B3D7"/>
              <w:right w:val="nil"/>
            </w:tcBorders>
            <w:shd w:val="clear" w:color="auto" w:fill="auto"/>
            <w:noWrap/>
            <w:hideMark/>
          </w:tcPr>
          <w:p w14:paraId="428BF59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0E59C07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2439F69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5EB6CD4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25ED503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1C2B35C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auto" w:fill="auto"/>
            <w:noWrap/>
            <w:hideMark/>
          </w:tcPr>
          <w:p w14:paraId="40BA1CE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3EF3CA6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29A9586B"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72.5</w:t>
            </w:r>
          </w:p>
        </w:tc>
      </w:tr>
      <w:tr w:rsidR="00403BE5" w:rsidRPr="00614DB4" w14:paraId="7CEF0BEB"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1F96A705"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12</w:t>
            </w:r>
          </w:p>
        </w:tc>
        <w:tc>
          <w:tcPr>
            <w:tcW w:w="2096" w:type="dxa"/>
            <w:tcBorders>
              <w:top w:val="single" w:sz="4" w:space="0" w:color="95B3D7"/>
              <w:left w:val="nil"/>
              <w:bottom w:val="single" w:sz="4" w:space="0" w:color="95B3D7"/>
              <w:right w:val="nil"/>
            </w:tcBorders>
            <w:shd w:val="clear" w:color="DCE6F1" w:fill="DCE6F1"/>
            <w:noWrap/>
            <w:hideMark/>
          </w:tcPr>
          <w:p w14:paraId="7192287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0F27E35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316" w:type="dxa"/>
            <w:tcBorders>
              <w:top w:val="single" w:sz="4" w:space="0" w:color="95B3D7"/>
              <w:left w:val="nil"/>
              <w:bottom w:val="single" w:sz="4" w:space="0" w:color="95B3D7"/>
              <w:right w:val="nil"/>
            </w:tcBorders>
            <w:shd w:val="clear" w:color="DCE6F1" w:fill="DCE6F1"/>
            <w:noWrap/>
            <w:hideMark/>
          </w:tcPr>
          <w:p w14:paraId="0848F60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7213C66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7BAE74E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6EC7403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6CF6914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nil"/>
            </w:tcBorders>
            <w:shd w:val="clear" w:color="DCE6F1" w:fill="DCE6F1"/>
            <w:noWrap/>
            <w:hideMark/>
          </w:tcPr>
          <w:p w14:paraId="4A2F7BC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1AAB487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3807132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0275D167"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82.5</w:t>
            </w:r>
          </w:p>
        </w:tc>
      </w:tr>
      <w:tr w:rsidR="00403BE5" w:rsidRPr="00614DB4" w14:paraId="7970F113"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79A93CB7"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13</w:t>
            </w:r>
          </w:p>
        </w:tc>
        <w:tc>
          <w:tcPr>
            <w:tcW w:w="2096" w:type="dxa"/>
            <w:tcBorders>
              <w:top w:val="single" w:sz="4" w:space="0" w:color="95B3D7"/>
              <w:left w:val="nil"/>
              <w:bottom w:val="single" w:sz="4" w:space="0" w:color="95B3D7"/>
              <w:right w:val="nil"/>
            </w:tcBorders>
            <w:shd w:val="clear" w:color="auto" w:fill="auto"/>
            <w:noWrap/>
            <w:hideMark/>
          </w:tcPr>
          <w:p w14:paraId="6C8B437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35A850B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316" w:type="dxa"/>
            <w:tcBorders>
              <w:top w:val="single" w:sz="4" w:space="0" w:color="95B3D7"/>
              <w:left w:val="nil"/>
              <w:bottom w:val="single" w:sz="4" w:space="0" w:color="95B3D7"/>
              <w:right w:val="nil"/>
            </w:tcBorders>
            <w:shd w:val="clear" w:color="auto" w:fill="auto"/>
            <w:noWrap/>
            <w:hideMark/>
          </w:tcPr>
          <w:p w14:paraId="152CB17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auto" w:fill="auto"/>
            <w:noWrap/>
            <w:hideMark/>
          </w:tcPr>
          <w:p w14:paraId="6EA175F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4337DDC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5144BD3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551AD1B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00EC86A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0CF612A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3</w:t>
            </w:r>
          </w:p>
        </w:tc>
        <w:tc>
          <w:tcPr>
            <w:tcW w:w="1136" w:type="dxa"/>
            <w:tcBorders>
              <w:top w:val="single" w:sz="4" w:space="0" w:color="95B3D7"/>
              <w:left w:val="nil"/>
              <w:bottom w:val="single" w:sz="4" w:space="0" w:color="95B3D7"/>
              <w:right w:val="nil"/>
            </w:tcBorders>
            <w:shd w:val="clear" w:color="auto" w:fill="auto"/>
            <w:noWrap/>
            <w:hideMark/>
          </w:tcPr>
          <w:p w14:paraId="573658A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2</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5AF4B92E"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55.0</w:t>
            </w:r>
          </w:p>
        </w:tc>
      </w:tr>
      <w:tr w:rsidR="00403BE5" w:rsidRPr="00614DB4" w14:paraId="67C588A9"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7CDD5E29"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14</w:t>
            </w:r>
          </w:p>
        </w:tc>
        <w:tc>
          <w:tcPr>
            <w:tcW w:w="2096" w:type="dxa"/>
            <w:tcBorders>
              <w:top w:val="single" w:sz="4" w:space="0" w:color="95B3D7"/>
              <w:left w:val="nil"/>
              <w:bottom w:val="single" w:sz="4" w:space="0" w:color="95B3D7"/>
              <w:right w:val="nil"/>
            </w:tcBorders>
            <w:shd w:val="clear" w:color="DCE6F1" w:fill="DCE6F1"/>
            <w:noWrap/>
            <w:hideMark/>
          </w:tcPr>
          <w:p w14:paraId="5372394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600BAE9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DCE6F1" w:fill="DCE6F1"/>
            <w:noWrap/>
            <w:hideMark/>
          </w:tcPr>
          <w:p w14:paraId="3B36666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310314B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5E3EC37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28DE7AC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7A194BD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377F09EA"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1FAC2044"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DCE6F1" w:fill="DCE6F1"/>
            <w:noWrap/>
            <w:hideMark/>
          </w:tcPr>
          <w:p w14:paraId="295E846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2A0A49FF"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95.0</w:t>
            </w:r>
          </w:p>
        </w:tc>
      </w:tr>
      <w:tr w:rsidR="00403BE5" w:rsidRPr="00614DB4" w14:paraId="2796A4D3"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2018B11C"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15</w:t>
            </w:r>
          </w:p>
        </w:tc>
        <w:tc>
          <w:tcPr>
            <w:tcW w:w="2096" w:type="dxa"/>
            <w:tcBorders>
              <w:top w:val="single" w:sz="4" w:space="0" w:color="95B3D7"/>
              <w:left w:val="nil"/>
              <w:bottom w:val="single" w:sz="4" w:space="0" w:color="95B3D7"/>
              <w:right w:val="nil"/>
            </w:tcBorders>
            <w:shd w:val="clear" w:color="auto" w:fill="auto"/>
            <w:noWrap/>
            <w:hideMark/>
          </w:tcPr>
          <w:p w14:paraId="6E4F405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7164E44F"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316" w:type="dxa"/>
            <w:tcBorders>
              <w:top w:val="single" w:sz="4" w:space="0" w:color="95B3D7"/>
              <w:left w:val="nil"/>
              <w:bottom w:val="single" w:sz="4" w:space="0" w:color="95B3D7"/>
              <w:right w:val="nil"/>
            </w:tcBorders>
            <w:shd w:val="clear" w:color="auto" w:fill="auto"/>
            <w:noWrap/>
            <w:hideMark/>
          </w:tcPr>
          <w:p w14:paraId="4697914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3FAD1DE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6F60B08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6B604EA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68B65E5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374F262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727840A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0A54F1E8"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77D0FD69"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90.0</w:t>
            </w:r>
          </w:p>
        </w:tc>
      </w:tr>
      <w:tr w:rsidR="00403BE5" w:rsidRPr="00614DB4" w14:paraId="71B81713"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DCE6F1" w:fill="DCE6F1"/>
            <w:noWrap/>
            <w:hideMark/>
          </w:tcPr>
          <w:p w14:paraId="593DF9E8"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16</w:t>
            </w:r>
          </w:p>
        </w:tc>
        <w:tc>
          <w:tcPr>
            <w:tcW w:w="2096" w:type="dxa"/>
            <w:tcBorders>
              <w:top w:val="single" w:sz="4" w:space="0" w:color="95B3D7"/>
              <w:left w:val="nil"/>
              <w:bottom w:val="single" w:sz="4" w:space="0" w:color="95B3D7"/>
              <w:right w:val="nil"/>
            </w:tcBorders>
            <w:shd w:val="clear" w:color="DCE6F1" w:fill="DCE6F1"/>
            <w:noWrap/>
            <w:hideMark/>
          </w:tcPr>
          <w:p w14:paraId="39A92F8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2A90CCE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DCE6F1" w:fill="DCE6F1"/>
            <w:noWrap/>
            <w:hideMark/>
          </w:tcPr>
          <w:p w14:paraId="101237C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25F2900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658D3CD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76647A3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07B290D1"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686A51C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DCE6F1" w:fill="DCE6F1"/>
            <w:noWrap/>
            <w:hideMark/>
          </w:tcPr>
          <w:p w14:paraId="51D1284C"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DCE6F1" w:fill="DCE6F1"/>
            <w:noWrap/>
            <w:hideMark/>
          </w:tcPr>
          <w:p w14:paraId="6003CAF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DCE6F1" w:fill="DCE6F1"/>
            <w:noWrap/>
            <w:hideMark/>
          </w:tcPr>
          <w:p w14:paraId="0C8F54E2"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100.0</w:t>
            </w:r>
          </w:p>
        </w:tc>
      </w:tr>
      <w:tr w:rsidR="00403BE5" w:rsidRPr="00614DB4" w14:paraId="5B09F629" w14:textId="77777777" w:rsidTr="00614DB4">
        <w:trPr>
          <w:trHeight w:val="300"/>
        </w:trPr>
        <w:tc>
          <w:tcPr>
            <w:tcW w:w="3096" w:type="dxa"/>
            <w:tcBorders>
              <w:top w:val="single" w:sz="4" w:space="0" w:color="95B3D7"/>
              <w:left w:val="single" w:sz="4" w:space="0" w:color="95B3D7"/>
              <w:bottom w:val="single" w:sz="4" w:space="0" w:color="95B3D7"/>
              <w:right w:val="nil"/>
            </w:tcBorders>
            <w:shd w:val="clear" w:color="auto" w:fill="auto"/>
            <w:noWrap/>
            <w:hideMark/>
          </w:tcPr>
          <w:p w14:paraId="3E5A1DDA" w14:textId="77777777" w:rsidR="00614DB4" w:rsidRPr="00614DB4" w:rsidRDefault="00614DB4" w:rsidP="00614DB4">
            <w:pPr>
              <w:spacing w:after="0" w:line="240" w:lineRule="auto"/>
              <w:rPr>
                <w:rFonts w:ascii="Calibri" w:eastAsia="Times New Roman" w:hAnsi="Calibri" w:cs="Times New Roman"/>
                <w:color w:val="000000"/>
                <w:sz w:val="22"/>
              </w:rPr>
            </w:pPr>
            <w:r w:rsidRPr="00614DB4">
              <w:rPr>
                <w:rFonts w:ascii="Calibri" w:eastAsia="Times New Roman" w:hAnsi="Calibri" w:cs="Times New Roman"/>
                <w:color w:val="000000"/>
                <w:sz w:val="22"/>
              </w:rPr>
              <w:t>Session 17</w:t>
            </w:r>
          </w:p>
        </w:tc>
        <w:tc>
          <w:tcPr>
            <w:tcW w:w="2096" w:type="dxa"/>
            <w:tcBorders>
              <w:top w:val="single" w:sz="4" w:space="0" w:color="95B3D7"/>
              <w:left w:val="nil"/>
              <w:bottom w:val="single" w:sz="4" w:space="0" w:color="95B3D7"/>
              <w:right w:val="nil"/>
            </w:tcBorders>
            <w:shd w:val="clear" w:color="auto" w:fill="auto"/>
            <w:noWrap/>
            <w:hideMark/>
          </w:tcPr>
          <w:p w14:paraId="2238080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5A994B49"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316" w:type="dxa"/>
            <w:tcBorders>
              <w:top w:val="single" w:sz="4" w:space="0" w:color="95B3D7"/>
              <w:left w:val="nil"/>
              <w:bottom w:val="single" w:sz="4" w:space="0" w:color="95B3D7"/>
              <w:right w:val="nil"/>
            </w:tcBorders>
            <w:shd w:val="clear" w:color="auto" w:fill="auto"/>
            <w:noWrap/>
            <w:hideMark/>
          </w:tcPr>
          <w:p w14:paraId="45EA1FB0"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41CE798E"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291A1587"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5</w:t>
            </w:r>
          </w:p>
        </w:tc>
        <w:tc>
          <w:tcPr>
            <w:tcW w:w="1136" w:type="dxa"/>
            <w:tcBorders>
              <w:top w:val="single" w:sz="4" w:space="0" w:color="95B3D7"/>
              <w:left w:val="nil"/>
              <w:bottom w:val="single" w:sz="4" w:space="0" w:color="95B3D7"/>
              <w:right w:val="nil"/>
            </w:tcBorders>
            <w:shd w:val="clear" w:color="auto" w:fill="auto"/>
            <w:noWrap/>
            <w:hideMark/>
          </w:tcPr>
          <w:p w14:paraId="68B8A6D2"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0EE4AAC5"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7578114B"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nil"/>
            </w:tcBorders>
            <w:shd w:val="clear" w:color="auto" w:fill="auto"/>
            <w:noWrap/>
            <w:hideMark/>
          </w:tcPr>
          <w:p w14:paraId="1A3C6043"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4</w:t>
            </w:r>
          </w:p>
        </w:tc>
        <w:tc>
          <w:tcPr>
            <w:tcW w:w="1136" w:type="dxa"/>
            <w:tcBorders>
              <w:top w:val="single" w:sz="4" w:space="0" w:color="95B3D7"/>
              <w:left w:val="nil"/>
              <w:bottom w:val="single" w:sz="4" w:space="0" w:color="95B3D7"/>
              <w:right w:val="nil"/>
            </w:tcBorders>
            <w:shd w:val="clear" w:color="auto" w:fill="auto"/>
            <w:noWrap/>
            <w:hideMark/>
          </w:tcPr>
          <w:p w14:paraId="1945A11D" w14:textId="77777777" w:rsidR="00614DB4" w:rsidRPr="00614DB4" w:rsidRDefault="00614DB4" w:rsidP="00614DB4">
            <w:pPr>
              <w:spacing w:after="0" w:line="240" w:lineRule="auto"/>
              <w:jc w:val="right"/>
              <w:rPr>
                <w:rFonts w:ascii="Calibri" w:eastAsia="Times New Roman" w:hAnsi="Calibri" w:cs="Times New Roman"/>
                <w:color w:val="000000"/>
                <w:sz w:val="22"/>
              </w:rPr>
            </w:pPr>
            <w:r w:rsidRPr="00614DB4">
              <w:rPr>
                <w:rFonts w:ascii="Calibri" w:eastAsia="Times New Roman" w:hAnsi="Calibri" w:cs="Times New Roman"/>
                <w:color w:val="000000"/>
                <w:sz w:val="22"/>
              </w:rPr>
              <w:t>1</w:t>
            </w:r>
          </w:p>
        </w:tc>
        <w:tc>
          <w:tcPr>
            <w:tcW w:w="1136" w:type="dxa"/>
            <w:tcBorders>
              <w:top w:val="single" w:sz="4" w:space="0" w:color="95B3D7"/>
              <w:left w:val="nil"/>
              <w:bottom w:val="single" w:sz="4" w:space="0" w:color="95B3D7"/>
              <w:right w:val="single" w:sz="4" w:space="0" w:color="95B3D7"/>
            </w:tcBorders>
            <w:shd w:val="clear" w:color="auto" w:fill="auto"/>
            <w:noWrap/>
            <w:hideMark/>
          </w:tcPr>
          <w:p w14:paraId="1F42A6E9" w14:textId="77777777" w:rsidR="00614DB4" w:rsidRPr="00614DB4" w:rsidRDefault="00614DB4" w:rsidP="00614DB4">
            <w:pPr>
              <w:spacing w:after="0" w:line="240" w:lineRule="auto"/>
              <w:jc w:val="right"/>
              <w:rPr>
                <w:rFonts w:ascii="Arial" w:eastAsia="Times New Roman" w:hAnsi="Arial" w:cs="Arial"/>
                <w:b/>
                <w:bCs/>
                <w:sz w:val="20"/>
                <w:szCs w:val="20"/>
              </w:rPr>
            </w:pPr>
            <w:r w:rsidRPr="00614DB4">
              <w:rPr>
                <w:rFonts w:ascii="Arial" w:eastAsia="Times New Roman" w:hAnsi="Arial" w:cs="Arial"/>
                <w:b/>
                <w:bCs/>
                <w:sz w:val="20"/>
                <w:szCs w:val="20"/>
              </w:rPr>
              <w:t>92.5</w:t>
            </w:r>
          </w:p>
        </w:tc>
      </w:tr>
    </w:tbl>
    <w:p w14:paraId="30C59031" w14:textId="581BEE0B" w:rsidR="00820A94" w:rsidRDefault="00820A94">
      <w:pPr>
        <w:pStyle w:val="Heading1"/>
        <w:rPr>
          <w:rFonts w:asciiTheme="majorHAnsi" w:hAnsiTheme="majorHAnsi"/>
          <w:b w:val="0"/>
          <w:bCs w:val="0"/>
          <w:color w:val="4F81BD" w:themeColor="accent1"/>
          <w:sz w:val="26"/>
          <w:szCs w:val="26"/>
        </w:rPr>
      </w:pPr>
    </w:p>
    <w:sectPr w:rsidR="00820A94" w:rsidSect="007A73AA">
      <w:headerReference w:type="default" r:id="rId37"/>
      <w:footerReference w:type="default" r:id="rId38"/>
      <w:type w:val="continuous"/>
      <w:pgSz w:w="12240" w:h="15840" w:code="1"/>
      <w:pgMar w:top="720" w:right="720" w:bottom="720" w:left="720" w:header="144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Author" w:initials="A">
    <w:p w14:paraId="24624BD8" w14:textId="1706D6EE" w:rsidR="007A55FB" w:rsidRDefault="007A55FB">
      <w:pPr>
        <w:pStyle w:val="CommentText"/>
      </w:pPr>
      <w:r>
        <w:rPr>
          <w:rStyle w:val="CommentReference"/>
        </w:rPr>
        <w:annotationRef/>
      </w:r>
      <w:r>
        <w:t>It looks like 2 identical copies of the same chart?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9B474" w15:done="0"/>
  <w15:commentEx w15:paraId="31EB3E60" w15:done="0"/>
  <w15:commentEx w15:paraId="61C06AF4" w15:done="0"/>
  <w15:commentEx w15:paraId="172095E6" w15:done="0"/>
  <w15:commentEx w15:paraId="4B7D570E" w15:done="0"/>
  <w15:commentEx w15:paraId="4E294B8C" w15:done="0"/>
  <w15:commentEx w15:paraId="0EAEE1FB" w15:done="0"/>
  <w15:commentEx w15:paraId="7AFEA6F3" w15:done="0"/>
  <w15:commentEx w15:paraId="79FEA20C" w15:done="0"/>
  <w15:commentEx w15:paraId="7CECB235" w15:done="0"/>
  <w15:commentEx w15:paraId="17AAF0EC" w15:done="0"/>
  <w15:commentEx w15:paraId="23F2C8C8" w15:done="0"/>
  <w15:commentEx w15:paraId="7E1310F2" w15:done="0"/>
  <w15:commentEx w15:paraId="1EF38566" w15:done="0"/>
  <w15:commentEx w15:paraId="75C61EB8" w15:done="0"/>
  <w15:commentEx w15:paraId="63EDC26B" w15:done="0"/>
  <w15:commentEx w15:paraId="7ACE7CA5" w15:done="0"/>
  <w15:commentEx w15:paraId="4D632834" w15:done="0"/>
  <w15:commentEx w15:paraId="703DDBB8" w15:done="0"/>
  <w15:commentEx w15:paraId="47EEC554" w15:done="0"/>
  <w15:commentEx w15:paraId="137EF88E" w15:done="0"/>
  <w15:commentEx w15:paraId="05293B9C" w15:done="0"/>
  <w15:commentEx w15:paraId="05E0DED4" w15:done="0"/>
  <w15:commentEx w15:paraId="5805C738" w15:done="0"/>
  <w15:commentEx w15:paraId="0DF0080F" w15:done="0"/>
  <w15:commentEx w15:paraId="6212FAEB" w15:done="0"/>
  <w15:commentEx w15:paraId="7CDA23E2" w15:done="0"/>
  <w15:commentEx w15:paraId="5CBD1176" w15:done="0"/>
  <w15:commentEx w15:paraId="057C628E" w15:done="0"/>
  <w15:commentEx w15:paraId="4B904042" w15:done="0"/>
  <w15:commentEx w15:paraId="0A06270B" w15:done="0"/>
  <w15:commentEx w15:paraId="38B8105E" w15:done="0"/>
  <w15:commentEx w15:paraId="31E15B33" w15:done="0"/>
  <w15:commentEx w15:paraId="21D71002" w15:done="0"/>
  <w15:commentEx w15:paraId="7A1F7E54" w15:done="0"/>
  <w15:commentEx w15:paraId="4C2B9239" w15:done="0"/>
  <w15:commentEx w15:paraId="552BF634" w15:done="0"/>
  <w15:commentEx w15:paraId="6ABE20E8" w15:done="0"/>
  <w15:commentEx w15:paraId="362DE720" w15:done="0"/>
  <w15:commentEx w15:paraId="71A778A8" w15:done="0"/>
  <w15:commentEx w15:paraId="2FC36B33" w15:done="0"/>
  <w15:commentEx w15:paraId="2EB38738" w15:done="0"/>
  <w15:commentEx w15:paraId="14C95B62" w15:done="0"/>
  <w15:commentEx w15:paraId="4B792551" w15:done="0"/>
  <w15:commentEx w15:paraId="08B94E2E" w15:done="0"/>
  <w15:commentEx w15:paraId="47F8FFB8" w15:done="0"/>
  <w15:commentEx w15:paraId="3CF8F96E" w15:done="0"/>
  <w15:commentEx w15:paraId="41D0B723" w15:done="0"/>
  <w15:commentEx w15:paraId="2724174F" w15:done="0"/>
  <w15:commentEx w15:paraId="7B2E00E1" w15:done="0"/>
  <w15:commentEx w15:paraId="2E9EF330" w15:done="0"/>
  <w15:commentEx w15:paraId="22E448D6" w15:done="0"/>
  <w15:commentEx w15:paraId="2ACB0FC3" w15:done="0"/>
  <w15:commentEx w15:paraId="4B287365" w15:done="0"/>
  <w15:commentEx w15:paraId="7C7037E2" w15:done="0"/>
  <w15:commentEx w15:paraId="69DFD570" w15:done="0"/>
  <w15:commentEx w15:paraId="4B0C0B2B" w15:done="0"/>
  <w15:commentEx w15:paraId="28155686" w15:done="0"/>
  <w15:commentEx w15:paraId="55A52DB7" w15:done="0"/>
  <w15:commentEx w15:paraId="63DE6769" w15:done="0"/>
  <w15:commentEx w15:paraId="3BF5D046" w15:done="0"/>
  <w15:commentEx w15:paraId="24624BD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FC90BA" w14:textId="77777777" w:rsidR="00FC1646" w:rsidRDefault="00FC1646" w:rsidP="00DC30C1">
      <w:pPr>
        <w:spacing w:after="0" w:line="240" w:lineRule="auto"/>
      </w:pPr>
      <w:r>
        <w:separator/>
      </w:r>
    </w:p>
  </w:endnote>
  <w:endnote w:type="continuationSeparator" w:id="0">
    <w:p w14:paraId="7520B3AA" w14:textId="77777777" w:rsidR="00FC1646" w:rsidRDefault="00FC1646" w:rsidP="00DC3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Regular">
    <w:altName w:val="Myriad Pro"/>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libri Bold">
    <w:panose1 w:val="020F0702030404030204"/>
    <w:charset w:val="00"/>
    <w:family w:val="auto"/>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45121" w14:textId="77777777" w:rsidR="007A55FB" w:rsidRPr="00E95608" w:rsidRDefault="007A55FB">
    <w:pPr>
      <w:pStyle w:val="Footer"/>
      <w:jc w:val="right"/>
      <w:rPr>
        <w:color w:val="000000" w:themeColor="text1"/>
      </w:rPr>
    </w:pPr>
    <w:r>
      <w:rPr>
        <w:rFonts w:ascii="Myriad Pro" w:hAnsi="Myriad Pro"/>
        <w:noProof/>
        <w:color w:val="FFFFFF"/>
        <w:sz w:val="20"/>
      </w:rPr>
      <w:drawing>
        <wp:anchor distT="0" distB="0" distL="114300" distR="114300" simplePos="0" relativeHeight="251668480" behindDoc="1" locked="0" layoutInCell="1" allowOverlap="1" wp14:anchorId="20D6D3E4" wp14:editId="6C8B84C7">
          <wp:simplePos x="0" y="0"/>
          <wp:positionH relativeFrom="column">
            <wp:posOffset>0</wp:posOffset>
          </wp:positionH>
          <wp:positionV relativeFrom="paragraph">
            <wp:posOffset>179705</wp:posOffset>
          </wp:positionV>
          <wp:extent cx="6855460" cy="44069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p w14:paraId="02894E30" w14:textId="77777777" w:rsidR="007A55FB" w:rsidRDefault="007A55FB" w:rsidP="001046A0">
    <w:pPr>
      <w:tabs>
        <w:tab w:val="left" w:pos="9360"/>
      </w:tabs>
    </w:pPr>
    <w:r>
      <w:rPr>
        <w:noProof/>
      </w:rPr>
      <mc:AlternateContent>
        <mc:Choice Requires="wps">
          <w:drawing>
            <wp:anchor distT="0" distB="0" distL="114300" distR="114300" simplePos="0" relativeHeight="251659264" behindDoc="0" locked="0" layoutInCell="1" allowOverlap="1" wp14:anchorId="3F71B3EA" wp14:editId="080FE7F6">
              <wp:simplePos x="0" y="0"/>
              <wp:positionH relativeFrom="column">
                <wp:posOffset>77638</wp:posOffset>
              </wp:positionH>
              <wp:positionV relativeFrom="paragraph">
                <wp:posOffset>64950</wp:posOffset>
              </wp:positionV>
              <wp:extent cx="2950234" cy="299085"/>
              <wp:effectExtent l="0" t="0" r="0" b="571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234" cy="299085"/>
                      </a:xfrm>
                      <a:prstGeom prst="rect">
                        <a:avLst/>
                      </a:prstGeom>
                      <a:noFill/>
                      <a:ln w="9525">
                        <a:noFill/>
                        <a:miter lim="800000"/>
                        <a:headEnd/>
                        <a:tailEnd/>
                      </a:ln>
                    </wps:spPr>
                    <wps:txbx>
                      <w:txbxContent>
                        <w:p w14:paraId="124DCAFB" w14:textId="77777777" w:rsidR="007A55FB" w:rsidRPr="00BC0A6A" w:rsidRDefault="007A55FB" w:rsidP="00BC0A6A">
                          <w:pPr>
                            <w:rPr>
                              <w:rFonts w:ascii="Georgia" w:hAnsi="Georgia"/>
                              <w:color w:val="FFFFFF" w:themeColor="background1"/>
                            </w:rPr>
                          </w:pPr>
                          <w:proofErr w:type="spellStart"/>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w:t>
                          </w:r>
                          <w:proofErr w:type="spellEnd"/>
                          <w:r>
                            <w:rPr>
                              <w:rFonts w:ascii="Georgia" w:hAnsi="Georgia"/>
                              <w:color w:val="FFFFFF" w:themeColor="background1"/>
                            </w:rPr>
                            <w:t xml:space="preserve"> Usability Testing 2016</w:t>
                          </w:r>
                        </w:p>
                        <w:p w14:paraId="4D70B1FC" w14:textId="77777777" w:rsidR="007A55FB" w:rsidRPr="007F3539" w:rsidRDefault="007A55FB">
                          <w:pPr>
                            <w:rPr>
                              <w:rFonts w:ascii="Georgia" w:hAnsi="Georgia"/>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1pt;margin-top:5.1pt;width:232.3pt;height:2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" filled="f" stroked="f">
              <v:textbox>
                <w:txbxContent>
                  <w:p w14:paraId="124DCAFB" w14:textId="77777777" w:rsidR="007A55FB" w:rsidRPr="00BC0A6A" w:rsidRDefault="007A55FB"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 2016</w:t>
                    </w:r>
                  </w:p>
                  <w:p w14:paraId="4D70B1FC" w14:textId="77777777" w:rsidR="007A55FB" w:rsidRPr="007F3539" w:rsidRDefault="007A55FB">
                    <w:pPr>
                      <w:rPr>
                        <w:rFonts w:ascii="Georgia" w:hAnsi="Georgia"/>
                        <w:color w:val="FFFFFF" w:themeColor="background1"/>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5427493" wp14:editId="417F0BAF">
              <wp:simplePos x="0" y="0"/>
              <wp:positionH relativeFrom="column">
                <wp:posOffset>6290945</wp:posOffset>
              </wp:positionH>
              <wp:positionV relativeFrom="paragraph">
                <wp:posOffset>48895</wp:posOffset>
              </wp:positionV>
              <wp:extent cx="500380" cy="299085"/>
              <wp:effectExtent l="0" t="0" r="0" b="571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14:paraId="7768F03A" w14:textId="77777777" w:rsidR="007A55FB" w:rsidRPr="00E95608" w:rsidRDefault="00FC1646" w:rsidP="001F7A09">
                          <w:pPr>
                            <w:pStyle w:val="Footer"/>
                            <w:jc w:val="right"/>
                            <w:rPr>
                              <w:color w:val="000000" w:themeColor="text1"/>
                            </w:rPr>
                          </w:pPr>
                          <w:sdt>
                            <w:sdtPr>
                              <w:rPr>
                                <w:color w:val="000000" w:themeColor="text1"/>
                              </w:rPr>
                              <w:id w:val="1033854170"/>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w:t>
                              </w:r>
                              <w:r w:rsidR="007A55FB"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495.35pt;margin-top:3.85pt;width:39.4pt;height:2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" filled="f" stroked="f">
              <v:textbox>
                <w:txbxContent>
                  <w:p w14:paraId="7768F03A" w14:textId="77777777" w:rsidR="007A55FB" w:rsidRPr="00E95608" w:rsidRDefault="00FC1646" w:rsidP="001F7A09">
                    <w:pPr>
                      <w:pStyle w:val="Footer"/>
                      <w:jc w:val="right"/>
                      <w:rPr>
                        <w:color w:val="000000" w:themeColor="text1"/>
                      </w:rPr>
                    </w:pPr>
                    <w:sdt>
                      <w:sdtPr>
                        <w:rPr>
                          <w:color w:val="000000" w:themeColor="text1"/>
                        </w:rPr>
                        <w:id w:val="1033854170"/>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w:t>
                        </w:r>
                        <w:r w:rsidR="007A55FB" w:rsidRPr="007F3539">
                          <w:rPr>
                            <w:rFonts w:ascii="Georgia" w:hAnsi="Georgia"/>
                            <w:b/>
                            <w:noProof/>
                            <w:color w:val="FFFFFF" w:themeColor="background1"/>
                          </w:rPr>
                          <w:fldChar w:fldCharType="end"/>
                        </w:r>
                      </w:sdtContent>
                    </w:sdt>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1F02213" wp14:editId="34580327">
              <wp:simplePos x="0" y="0"/>
              <wp:positionH relativeFrom="column">
                <wp:posOffset>3092450</wp:posOffset>
              </wp:positionH>
              <wp:positionV relativeFrom="paragraph">
                <wp:posOffset>92710</wp:posOffset>
              </wp:positionV>
              <wp:extent cx="783590" cy="299085"/>
              <wp:effectExtent l="0" t="0" r="0" b="5715"/>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14:paraId="0FD4DF8D" w14:textId="77777777" w:rsidR="007A55FB" w:rsidRPr="00425BC1" w:rsidRDefault="007A55FB" w:rsidP="00425BC1">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43.5pt;margin-top:7.3pt;width:61.7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" filled="f" stroked="f">
              <v:textbox>
                <w:txbxContent>
                  <w:p w14:paraId="0FD4DF8D" w14:textId="77777777" w:rsidR="007A55FB" w:rsidRPr="00425BC1" w:rsidRDefault="007A55FB" w:rsidP="00425BC1">
                    <w:pPr>
                      <w:rPr>
                        <w:rFonts w:ascii="Georgia" w:hAnsi="Georgia"/>
                        <w:b/>
                        <w:color w:val="FF0000"/>
                      </w:rPr>
                    </w:pPr>
                    <w:r w:rsidRPr="00425BC1">
                      <w:rPr>
                        <w:rFonts w:ascii="Georgia" w:hAnsi="Georgia"/>
                        <w:b/>
                        <w:color w:val="FF0000"/>
                      </w:rPr>
                      <w:t>DRAFT</w:t>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B3C3D" w14:textId="77777777" w:rsidR="007A55FB" w:rsidRDefault="007A55FB">
    <w:pPr>
      <w:pStyle w:val="Footer"/>
    </w:pPr>
    <w:r>
      <w:rPr>
        <w:noProof/>
      </w:rPr>
      <mc:AlternateContent>
        <mc:Choice Requires="wps">
          <w:drawing>
            <wp:anchor distT="0" distB="0" distL="114300" distR="114300" simplePos="0" relativeHeight="251696128" behindDoc="0" locked="0" layoutInCell="1" allowOverlap="1" wp14:anchorId="684BD15B" wp14:editId="3FAB7895">
              <wp:simplePos x="0" y="0"/>
              <wp:positionH relativeFrom="column">
                <wp:posOffset>3092450</wp:posOffset>
              </wp:positionH>
              <wp:positionV relativeFrom="paragraph">
                <wp:posOffset>-70485</wp:posOffset>
              </wp:positionV>
              <wp:extent cx="783590" cy="299085"/>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14:paraId="7490EF13" w14:textId="77777777" w:rsidR="007A55FB" w:rsidRPr="00425BC1" w:rsidRDefault="007A55FB" w:rsidP="005B7067">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243.5pt;margin-top:-5.55pt;width:61.7pt;height:23.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" filled="f" stroked="f">
              <v:textbox>
                <w:txbxContent>
                  <w:p w14:paraId="7490EF13" w14:textId="77777777" w:rsidR="007A55FB" w:rsidRPr="00425BC1" w:rsidRDefault="007A55FB" w:rsidP="005B7067">
                    <w:pPr>
                      <w:rPr>
                        <w:rFonts w:ascii="Georgia" w:hAnsi="Georgia"/>
                        <w:b/>
                        <w:color w:val="FF0000"/>
                      </w:rPr>
                    </w:pPr>
                    <w:r w:rsidRPr="00425BC1">
                      <w:rPr>
                        <w:rFonts w:ascii="Georgia" w:hAnsi="Georgia"/>
                        <w:b/>
                        <w:color w:val="FF0000"/>
                      </w:rPr>
                      <w:t>DRAFT</w:t>
                    </w:r>
                  </w:p>
                </w:txbxContent>
              </v:textbox>
            </v:shape>
          </w:pict>
        </mc:Fallback>
      </mc:AlternateContent>
    </w:r>
    <w:r w:rsidRPr="005B7067">
      <w:rPr>
        <w:noProof/>
      </w:rPr>
      <w:drawing>
        <wp:anchor distT="0" distB="0" distL="114300" distR="114300" simplePos="0" relativeHeight="251699200" behindDoc="1" locked="0" layoutInCell="1" allowOverlap="1" wp14:anchorId="303DD4E1" wp14:editId="4F1C9307">
          <wp:simplePos x="0" y="0"/>
          <wp:positionH relativeFrom="column">
            <wp:posOffset>0</wp:posOffset>
          </wp:positionH>
          <wp:positionV relativeFrom="paragraph">
            <wp:posOffset>-122877</wp:posOffset>
          </wp:positionV>
          <wp:extent cx="6855460" cy="44069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E071A" w14:textId="77777777" w:rsidR="007A55FB" w:rsidRPr="00E95608" w:rsidRDefault="007A55FB">
    <w:pPr>
      <w:pStyle w:val="Footer"/>
      <w:jc w:val="right"/>
      <w:rPr>
        <w:color w:val="000000" w:themeColor="text1"/>
      </w:rPr>
    </w:pPr>
    <w:r>
      <w:rPr>
        <w:rFonts w:ascii="Myriad Pro" w:hAnsi="Myriad Pro"/>
        <w:noProof/>
        <w:color w:val="FFFFFF"/>
        <w:sz w:val="20"/>
      </w:rPr>
      <w:drawing>
        <wp:anchor distT="0" distB="0" distL="114300" distR="114300" simplePos="0" relativeHeight="251693056" behindDoc="1" locked="0" layoutInCell="1" allowOverlap="1" wp14:anchorId="7F712098" wp14:editId="31FC5DFB">
          <wp:simplePos x="0" y="0"/>
          <wp:positionH relativeFrom="column">
            <wp:posOffset>5715</wp:posOffset>
          </wp:positionH>
          <wp:positionV relativeFrom="paragraph">
            <wp:posOffset>182245</wp:posOffset>
          </wp:positionV>
          <wp:extent cx="9036685" cy="4406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9036685" cy="440690"/>
                  </a:xfrm>
                  <a:prstGeom prst="rect">
                    <a:avLst/>
                  </a:prstGeom>
                  <a:ln>
                    <a:noFill/>
                  </a:ln>
                  <a:extLst>
                    <a:ext uri="{53640926-AAD7-44D8-BBD7-CCE9431645EC}">
                      <a14:shadowObscured xmlns:a14="http://schemas.microsoft.com/office/drawing/2010/main"/>
                    </a:ext>
                  </a:extLst>
                </pic:spPr>
              </pic:pic>
            </a:graphicData>
          </a:graphic>
        </wp:anchor>
      </w:drawing>
    </w:r>
  </w:p>
  <w:p w14:paraId="19B34BEF" w14:textId="77777777" w:rsidR="007A55FB" w:rsidRDefault="007A55FB">
    <w:r>
      <w:rPr>
        <w:noProof/>
      </w:rPr>
      <mc:AlternateContent>
        <mc:Choice Requires="wps">
          <w:drawing>
            <wp:anchor distT="0" distB="0" distL="114300" distR="114300" simplePos="0" relativeHeight="251671552" behindDoc="0" locked="0" layoutInCell="1" allowOverlap="1" wp14:anchorId="39AE3C47" wp14:editId="6C4B3E51">
              <wp:simplePos x="0" y="0"/>
              <wp:positionH relativeFrom="column">
                <wp:posOffset>86995</wp:posOffset>
              </wp:positionH>
              <wp:positionV relativeFrom="paragraph">
                <wp:posOffset>63500</wp:posOffset>
              </wp:positionV>
              <wp:extent cx="2444750" cy="299085"/>
              <wp:effectExtent l="0" t="0" r="0" b="571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99085"/>
                      </a:xfrm>
                      <a:prstGeom prst="rect">
                        <a:avLst/>
                      </a:prstGeom>
                      <a:noFill/>
                      <a:ln w="9525">
                        <a:noFill/>
                        <a:miter lim="800000"/>
                        <a:headEnd/>
                        <a:tailEnd/>
                      </a:ln>
                    </wps:spPr>
                    <wps:txbx>
                      <w:txbxContent>
                        <w:p w14:paraId="77309759" w14:textId="77777777" w:rsidR="007A55FB" w:rsidRPr="00BC0A6A" w:rsidRDefault="007A55FB" w:rsidP="00BC0A6A">
                          <w:pPr>
                            <w:rPr>
                              <w:rFonts w:ascii="Georgia" w:hAnsi="Georgia"/>
                              <w:color w:val="FFFFFF" w:themeColor="background1"/>
                            </w:rPr>
                          </w:pPr>
                          <w:proofErr w:type="spellStart"/>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w:t>
                          </w:r>
                          <w:proofErr w:type="spellEnd"/>
                          <w:r>
                            <w:rPr>
                              <w:rFonts w:ascii="Georgia" w:hAnsi="Georgia"/>
                              <w:color w:val="FFFFFF" w:themeColor="background1"/>
                            </w:rPr>
                            <w:t xml:space="preserve"> Usability Testing</w:t>
                          </w:r>
                        </w:p>
                        <w:p w14:paraId="1E2B1D75" w14:textId="77777777" w:rsidR="007A55FB" w:rsidRPr="007F3539" w:rsidRDefault="007A55FB">
                          <w:pPr>
                            <w:rPr>
                              <w:rFonts w:ascii="Georgia" w:hAnsi="Georgia"/>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6.85pt;margin-top:5pt;width:192.5pt;height:2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" filled="f" stroked="f">
              <v:textbox>
                <w:txbxContent>
                  <w:p w14:paraId="77309759" w14:textId="77777777" w:rsidR="007A55FB" w:rsidRPr="00BC0A6A" w:rsidRDefault="007A55FB"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p w14:paraId="1E2B1D75" w14:textId="77777777" w:rsidR="007A55FB" w:rsidRPr="007F3539" w:rsidRDefault="007A55FB">
                    <w:pPr>
                      <w:rPr>
                        <w:rFonts w:ascii="Georgia" w:hAnsi="Georgia"/>
                        <w:color w:val="FFFFFF" w:themeColor="background1"/>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DA2910E" wp14:editId="00A381A8">
              <wp:simplePos x="0" y="0"/>
              <wp:positionH relativeFrom="column">
                <wp:posOffset>4154170</wp:posOffset>
              </wp:positionH>
              <wp:positionV relativeFrom="paragraph">
                <wp:posOffset>76835</wp:posOffset>
              </wp:positionV>
              <wp:extent cx="783590" cy="299085"/>
              <wp:effectExtent l="0" t="0" r="0" b="571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14:paraId="7715C92C" w14:textId="77777777" w:rsidR="007A55FB" w:rsidRPr="00425BC1" w:rsidRDefault="007A55FB" w:rsidP="00425BC1">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7.1pt;margin-top:6.05pt;width:61.7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" filled="f" stroked="f">
              <v:textbox>
                <w:txbxContent>
                  <w:p w14:paraId="7715C92C" w14:textId="77777777" w:rsidR="007A55FB" w:rsidRPr="00425BC1" w:rsidRDefault="007A55FB" w:rsidP="00425BC1">
                    <w:pPr>
                      <w:rPr>
                        <w:rFonts w:ascii="Georgia" w:hAnsi="Georgia"/>
                        <w:b/>
                        <w:color w:val="FF0000"/>
                      </w:rPr>
                    </w:pPr>
                    <w:r w:rsidRPr="00425BC1">
                      <w:rPr>
                        <w:rFonts w:ascii="Georgia" w:hAnsi="Georgia"/>
                        <w:b/>
                        <w:color w:val="FF0000"/>
                      </w:rPr>
                      <w:t>DRAFT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BB1CD05" wp14:editId="0F12FB22">
              <wp:simplePos x="0" y="0"/>
              <wp:positionH relativeFrom="column">
                <wp:posOffset>8455025</wp:posOffset>
              </wp:positionH>
              <wp:positionV relativeFrom="paragraph">
                <wp:posOffset>64770</wp:posOffset>
              </wp:positionV>
              <wp:extent cx="500380" cy="299085"/>
              <wp:effectExtent l="0" t="0" r="0" b="571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14:paraId="19D39B9E" w14:textId="77777777" w:rsidR="007A55FB" w:rsidRPr="00E95608" w:rsidRDefault="00FC1646" w:rsidP="001F7A09">
                          <w:pPr>
                            <w:pStyle w:val="Footer"/>
                            <w:jc w:val="right"/>
                            <w:rPr>
                              <w:color w:val="000000" w:themeColor="text1"/>
                            </w:rPr>
                          </w:pPr>
                          <w:sdt>
                            <w:sdtPr>
                              <w:rPr>
                                <w:color w:val="000000" w:themeColor="text1"/>
                              </w:rPr>
                              <w:id w:val="1693954503"/>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37</w:t>
                              </w:r>
                              <w:r w:rsidR="007A55FB"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2" type="#_x0000_t202" style="position:absolute;margin-left:665.75pt;margin-top:5.1pt;width:39.4pt;height:2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" filled="f" stroked="f">
              <v:textbox>
                <w:txbxContent>
                  <w:p w14:paraId="19D39B9E" w14:textId="77777777" w:rsidR="007A55FB" w:rsidRPr="00E95608" w:rsidRDefault="00FC1646" w:rsidP="001F7A09">
                    <w:pPr>
                      <w:pStyle w:val="Footer"/>
                      <w:jc w:val="right"/>
                      <w:rPr>
                        <w:color w:val="000000" w:themeColor="text1"/>
                      </w:rPr>
                    </w:pPr>
                    <w:sdt>
                      <w:sdtPr>
                        <w:rPr>
                          <w:color w:val="000000" w:themeColor="text1"/>
                        </w:rPr>
                        <w:id w:val="1693954503"/>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37</w:t>
                        </w:r>
                        <w:r w:rsidR="007A55FB" w:rsidRPr="007F3539">
                          <w:rPr>
                            <w:rFonts w:ascii="Georgia" w:hAnsi="Georgia"/>
                            <w:b/>
                            <w:noProof/>
                            <w:color w:val="FFFFFF" w:themeColor="background1"/>
                          </w:rPr>
                          <w:fldChar w:fldCharType="end"/>
                        </w:r>
                      </w:sdtContent>
                    </w:sdt>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09D56B" w14:textId="77777777" w:rsidR="007A55FB" w:rsidRPr="00E95608" w:rsidRDefault="007A55FB">
    <w:pPr>
      <w:pStyle w:val="Footer"/>
      <w:jc w:val="right"/>
      <w:rPr>
        <w:color w:val="000000" w:themeColor="text1"/>
      </w:rPr>
    </w:pPr>
    <w:r>
      <w:rPr>
        <w:noProof/>
        <w:color w:val="000000" w:themeColor="text1"/>
      </w:rPr>
      <mc:AlternateContent>
        <mc:Choice Requires="wps">
          <w:drawing>
            <wp:anchor distT="0" distB="0" distL="114300" distR="114300" simplePos="0" relativeHeight="251680768" behindDoc="0" locked="0" layoutInCell="1" allowOverlap="1" wp14:anchorId="5C35F777" wp14:editId="1D637F0D">
              <wp:simplePos x="0" y="0"/>
              <wp:positionH relativeFrom="column">
                <wp:posOffset>77056</wp:posOffset>
              </wp:positionH>
              <wp:positionV relativeFrom="paragraph">
                <wp:posOffset>67902</wp:posOffset>
              </wp:positionV>
              <wp:extent cx="3010328" cy="299085"/>
              <wp:effectExtent l="0" t="0" r="0" b="57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328" cy="299085"/>
                      </a:xfrm>
                      <a:prstGeom prst="rect">
                        <a:avLst/>
                      </a:prstGeom>
                      <a:noFill/>
                      <a:ln w="9525">
                        <a:noFill/>
                        <a:miter lim="800000"/>
                        <a:headEnd/>
                        <a:tailEnd/>
                      </a:ln>
                    </wps:spPr>
                    <wps:txbx>
                      <w:txbxContent>
                        <w:p w14:paraId="6605AEF9" w14:textId="77777777" w:rsidR="007A55FB" w:rsidRPr="00BC0A6A" w:rsidRDefault="007A55FB" w:rsidP="00765BEA">
                          <w:pPr>
                            <w:rPr>
                              <w:rFonts w:ascii="Georgia" w:hAnsi="Georgia"/>
                              <w:color w:val="FFFFFF" w:themeColor="background1"/>
                            </w:rPr>
                          </w:pPr>
                          <w:proofErr w:type="spellStart"/>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w:t>
                          </w:r>
                          <w:proofErr w:type="spellEnd"/>
                          <w:r>
                            <w:rPr>
                              <w:rFonts w:ascii="Georgia" w:hAnsi="Georgia"/>
                              <w:color w:val="FFFFFF" w:themeColor="background1"/>
                            </w:rPr>
                            <w:t xml:space="preserve"> Usability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left:0;text-align:left;margin-left:6.05pt;margin-top:5.35pt;width:237.05pt;height:2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" filled="f" stroked="f">
              <v:textbox>
                <w:txbxContent>
                  <w:p w14:paraId="6605AEF9" w14:textId="77777777" w:rsidR="007A55FB" w:rsidRPr="00BC0A6A" w:rsidRDefault="007A55FB" w:rsidP="00765BE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txbxContent>
              </v:textbox>
            </v:shape>
          </w:pict>
        </mc:Fallback>
      </mc:AlternateContent>
    </w:r>
    <w:r>
      <w:rPr>
        <w:noProof/>
        <w:color w:val="000000" w:themeColor="text1"/>
      </w:rPr>
      <mc:AlternateContent>
        <mc:Choice Requires="wps">
          <w:drawing>
            <wp:anchor distT="0" distB="0" distL="114300" distR="114300" simplePos="0" relativeHeight="251684864" behindDoc="0" locked="0" layoutInCell="1" allowOverlap="1" wp14:anchorId="0D0DE201" wp14:editId="68A3F064">
              <wp:simplePos x="0" y="0"/>
              <wp:positionH relativeFrom="column">
                <wp:posOffset>6290310</wp:posOffset>
              </wp:positionH>
              <wp:positionV relativeFrom="paragraph">
                <wp:posOffset>55245</wp:posOffset>
              </wp:positionV>
              <wp:extent cx="500380" cy="299085"/>
              <wp:effectExtent l="0" t="0" r="0" b="571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14:paraId="51320326" w14:textId="77777777" w:rsidR="007A55FB" w:rsidRPr="00E95608" w:rsidRDefault="00FC1646" w:rsidP="00765BEA">
                          <w:pPr>
                            <w:pStyle w:val="Footer"/>
                            <w:jc w:val="right"/>
                            <w:rPr>
                              <w:color w:val="000000" w:themeColor="text1"/>
                            </w:rPr>
                          </w:pPr>
                          <w:sdt>
                            <w:sdtPr>
                              <w:rPr>
                                <w:color w:val="000000" w:themeColor="text1"/>
                              </w:rPr>
                              <w:id w:val="1039393412"/>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53</w:t>
                              </w:r>
                              <w:r w:rsidR="007A55FB"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left:0;text-align:left;margin-left:495.3pt;margin-top:4.35pt;width:39.4pt;height:2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" filled="f" stroked="f">
              <v:textbox>
                <w:txbxContent>
                  <w:p w14:paraId="51320326" w14:textId="77777777" w:rsidR="007A55FB" w:rsidRPr="00E95608" w:rsidRDefault="00FC1646" w:rsidP="00765BEA">
                    <w:pPr>
                      <w:pStyle w:val="Footer"/>
                      <w:jc w:val="right"/>
                      <w:rPr>
                        <w:color w:val="000000" w:themeColor="text1"/>
                      </w:rPr>
                    </w:pPr>
                    <w:sdt>
                      <w:sdtPr>
                        <w:rPr>
                          <w:color w:val="000000" w:themeColor="text1"/>
                        </w:rPr>
                        <w:id w:val="1039393412"/>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53</w:t>
                        </w:r>
                        <w:r w:rsidR="007A55FB" w:rsidRPr="007F3539">
                          <w:rPr>
                            <w:rFonts w:ascii="Georgia" w:hAnsi="Georgia"/>
                            <w:b/>
                            <w:noProof/>
                            <w:color w:val="FFFFFF" w:themeColor="background1"/>
                          </w:rPr>
                          <w:fldChar w:fldCharType="end"/>
                        </w:r>
                      </w:sdtContent>
                    </w:sdt>
                  </w:p>
                </w:txbxContent>
              </v:textbox>
            </v:shape>
          </w:pict>
        </mc:Fallback>
      </mc:AlternateContent>
    </w:r>
    <w:r>
      <w:rPr>
        <w:noProof/>
        <w:color w:val="000000" w:themeColor="text1"/>
      </w:rPr>
      <mc:AlternateContent>
        <mc:Choice Requires="wps">
          <w:drawing>
            <wp:anchor distT="0" distB="0" distL="114300" distR="114300" simplePos="0" relativeHeight="251686912" behindDoc="0" locked="0" layoutInCell="1" allowOverlap="1" wp14:anchorId="744A16B9" wp14:editId="5956B4B6">
              <wp:simplePos x="0" y="0"/>
              <wp:positionH relativeFrom="column">
                <wp:posOffset>3092450</wp:posOffset>
              </wp:positionH>
              <wp:positionV relativeFrom="paragraph">
                <wp:posOffset>98425</wp:posOffset>
              </wp:positionV>
              <wp:extent cx="783590" cy="299085"/>
              <wp:effectExtent l="0" t="0" r="0" b="571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14:paraId="1A1F2FB4" w14:textId="77777777" w:rsidR="007A55FB" w:rsidRPr="00425BC1" w:rsidRDefault="007A55FB" w:rsidP="00765BEA">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43.5pt;margin-top:7.75pt;width:61.7pt;height:23.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" filled="f" stroked="f">
              <v:textbox>
                <w:txbxContent>
                  <w:p w14:paraId="1A1F2FB4" w14:textId="77777777" w:rsidR="007A55FB" w:rsidRPr="00425BC1" w:rsidRDefault="007A55FB" w:rsidP="00765BEA">
                    <w:pPr>
                      <w:rPr>
                        <w:rFonts w:ascii="Georgia" w:hAnsi="Georgia"/>
                        <w:b/>
                        <w:color w:val="FF0000"/>
                      </w:rPr>
                    </w:pPr>
                    <w:r w:rsidRPr="00425BC1">
                      <w:rPr>
                        <w:rFonts w:ascii="Georgia" w:hAnsi="Georgia"/>
                        <w:b/>
                        <w:color w:val="FF0000"/>
                      </w:rPr>
                      <w:t>DRAFT</w:t>
                    </w:r>
                  </w:p>
                </w:txbxContent>
              </v:textbox>
            </v:shape>
          </w:pict>
        </mc:Fallback>
      </mc:AlternateContent>
    </w:r>
    <w:r w:rsidRPr="00765BEA">
      <w:rPr>
        <w:noProof/>
        <w:color w:val="000000" w:themeColor="text1"/>
      </w:rPr>
      <w:drawing>
        <wp:anchor distT="0" distB="0" distL="114300" distR="114300" simplePos="0" relativeHeight="251689984" behindDoc="1" locked="0" layoutInCell="1" allowOverlap="1" wp14:anchorId="6E5F8D8B" wp14:editId="62C60F1F">
          <wp:simplePos x="0" y="0"/>
          <wp:positionH relativeFrom="column">
            <wp:posOffset>0</wp:posOffset>
          </wp:positionH>
          <wp:positionV relativeFrom="paragraph">
            <wp:posOffset>0</wp:posOffset>
          </wp:positionV>
          <wp:extent cx="6855460" cy="44069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E913C" w14:textId="77777777" w:rsidR="007A55FB" w:rsidRPr="00E95608" w:rsidRDefault="007A55FB">
    <w:pPr>
      <w:pStyle w:val="Footer"/>
      <w:jc w:val="right"/>
      <w:rPr>
        <w:color w:val="000000" w:themeColor="text1"/>
      </w:rPr>
    </w:pPr>
    <w:r>
      <w:rPr>
        <w:noProof/>
        <w:color w:val="000000" w:themeColor="text1"/>
      </w:rPr>
      <mc:AlternateContent>
        <mc:Choice Requires="wps">
          <w:drawing>
            <wp:anchor distT="0" distB="0" distL="114300" distR="114300" simplePos="0" relativeHeight="251625472" behindDoc="0" locked="0" layoutInCell="1" allowOverlap="1" wp14:anchorId="42A26A95" wp14:editId="6BDFA0FB">
              <wp:simplePos x="0" y="0"/>
              <wp:positionH relativeFrom="column">
                <wp:posOffset>77056</wp:posOffset>
              </wp:positionH>
              <wp:positionV relativeFrom="paragraph">
                <wp:posOffset>67902</wp:posOffset>
              </wp:positionV>
              <wp:extent cx="3010328" cy="299085"/>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328" cy="299085"/>
                      </a:xfrm>
                      <a:prstGeom prst="rect">
                        <a:avLst/>
                      </a:prstGeom>
                      <a:noFill/>
                      <a:ln w="9525">
                        <a:noFill/>
                        <a:miter lim="800000"/>
                        <a:headEnd/>
                        <a:tailEnd/>
                      </a:ln>
                    </wps:spPr>
                    <wps:txbx>
                      <w:txbxContent>
                        <w:p w14:paraId="1CE96819" w14:textId="77777777" w:rsidR="007A55FB" w:rsidRPr="00BC0A6A" w:rsidRDefault="007A55FB" w:rsidP="00765BEA">
                          <w:pPr>
                            <w:rPr>
                              <w:rFonts w:ascii="Georgia" w:hAnsi="Georgia"/>
                              <w:color w:val="FFFFFF" w:themeColor="background1"/>
                            </w:rPr>
                          </w:pPr>
                          <w:proofErr w:type="spellStart"/>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w:t>
                          </w:r>
                          <w:proofErr w:type="spellEnd"/>
                          <w:r>
                            <w:rPr>
                              <w:rFonts w:ascii="Georgia" w:hAnsi="Georgia"/>
                              <w:color w:val="FFFFFF" w:themeColor="background1"/>
                            </w:rPr>
                            <w:t xml:space="preserve"> Usability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2A26A95" id="_x0000_t202" coordsize="21600,21600" o:spt="202" path="m,l,21600r21600,l21600,xe">
              <v:stroke joinstyle="miter"/>
              <v:path gradientshapeok="t" o:connecttype="rect"/>
            </v:shapetype>
            <v:shape id="_x0000_s1036" type="#_x0000_t202" style="position:absolute;left:0;text-align:left;margin-left:6.05pt;margin-top:5.35pt;width:237.05pt;height:23.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" filled="f" stroked="f">
              <v:textbox>
                <w:txbxContent>
                  <w:p w14:paraId="1CE96819" w14:textId="77777777" w:rsidR="00731339" w:rsidRPr="00BC0A6A" w:rsidRDefault="00731339" w:rsidP="00765BE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txbxContent>
              </v:textbox>
            </v:shape>
          </w:pict>
        </mc:Fallback>
      </mc:AlternateContent>
    </w:r>
    <w:r>
      <w:rPr>
        <w:noProof/>
        <w:color w:val="000000" w:themeColor="text1"/>
      </w:rPr>
      <mc:AlternateContent>
        <mc:Choice Requires="wps">
          <w:drawing>
            <wp:anchor distT="0" distB="0" distL="114300" distR="114300" simplePos="0" relativeHeight="251628544" behindDoc="0" locked="0" layoutInCell="1" allowOverlap="1" wp14:anchorId="7D2FA8A1" wp14:editId="2865149D">
              <wp:simplePos x="0" y="0"/>
              <wp:positionH relativeFrom="column">
                <wp:posOffset>6290310</wp:posOffset>
              </wp:positionH>
              <wp:positionV relativeFrom="paragraph">
                <wp:posOffset>55245</wp:posOffset>
              </wp:positionV>
              <wp:extent cx="500380" cy="299085"/>
              <wp:effectExtent l="0" t="0" r="0" b="571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14:paraId="7F03C6C1" w14:textId="77777777" w:rsidR="007A55FB" w:rsidRPr="00E95608" w:rsidRDefault="00FC1646" w:rsidP="00765BEA">
                          <w:pPr>
                            <w:pStyle w:val="Footer"/>
                            <w:jc w:val="right"/>
                            <w:rPr>
                              <w:color w:val="000000" w:themeColor="text1"/>
                            </w:rPr>
                          </w:pPr>
                          <w:sdt>
                            <w:sdtPr>
                              <w:rPr>
                                <w:color w:val="000000" w:themeColor="text1"/>
                              </w:rPr>
                              <w:id w:val="2061357249"/>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54</w:t>
                              </w:r>
                              <w:r w:rsidR="007A55FB"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left:0;text-align:left;margin-left:495.3pt;margin-top:4.35pt;width:39.4pt;height:23.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" filled="f" stroked="f">
              <v:textbox>
                <w:txbxContent>
                  <w:p w14:paraId="7F03C6C1" w14:textId="77777777" w:rsidR="007A55FB" w:rsidRPr="00E95608" w:rsidRDefault="00FC1646" w:rsidP="00765BEA">
                    <w:pPr>
                      <w:pStyle w:val="Footer"/>
                      <w:jc w:val="right"/>
                      <w:rPr>
                        <w:color w:val="000000" w:themeColor="text1"/>
                      </w:rPr>
                    </w:pPr>
                    <w:sdt>
                      <w:sdtPr>
                        <w:rPr>
                          <w:color w:val="000000" w:themeColor="text1"/>
                        </w:rPr>
                        <w:id w:val="2061357249"/>
                        <w:docPartObj>
                          <w:docPartGallery w:val="Page Numbers (Bottom of Page)"/>
                          <w:docPartUnique/>
                        </w:docPartObj>
                      </w:sdtPr>
                      <w:sdtEndPr>
                        <w:rPr>
                          <w:noProof/>
                        </w:rPr>
                      </w:sdtEndPr>
                      <w:sdtContent>
                        <w:r w:rsidR="007A55FB" w:rsidRPr="007F3539">
                          <w:rPr>
                            <w:rFonts w:ascii="Georgia" w:hAnsi="Georgia"/>
                            <w:b/>
                            <w:color w:val="FFFFFF" w:themeColor="background1"/>
                          </w:rPr>
                          <w:fldChar w:fldCharType="begin"/>
                        </w:r>
                        <w:r w:rsidR="007A55FB" w:rsidRPr="007F3539">
                          <w:rPr>
                            <w:rFonts w:ascii="Georgia" w:hAnsi="Georgia"/>
                            <w:b/>
                            <w:color w:val="FFFFFF" w:themeColor="background1"/>
                          </w:rPr>
                          <w:instrText xml:space="preserve"> PAGE   \* MERGEFORMAT </w:instrText>
                        </w:r>
                        <w:r w:rsidR="007A55FB" w:rsidRPr="007F3539">
                          <w:rPr>
                            <w:rFonts w:ascii="Georgia" w:hAnsi="Georgia"/>
                            <w:b/>
                            <w:color w:val="FFFFFF" w:themeColor="background1"/>
                          </w:rPr>
                          <w:fldChar w:fldCharType="separate"/>
                        </w:r>
                        <w:r w:rsidR="00A937EE">
                          <w:rPr>
                            <w:rFonts w:ascii="Georgia" w:hAnsi="Georgia"/>
                            <w:b/>
                            <w:noProof/>
                            <w:color w:val="FFFFFF" w:themeColor="background1"/>
                          </w:rPr>
                          <w:t>54</w:t>
                        </w:r>
                        <w:r w:rsidR="007A55FB" w:rsidRPr="007F3539">
                          <w:rPr>
                            <w:rFonts w:ascii="Georgia" w:hAnsi="Georgia"/>
                            <w:b/>
                            <w:noProof/>
                            <w:color w:val="FFFFFF" w:themeColor="background1"/>
                          </w:rPr>
                          <w:fldChar w:fldCharType="end"/>
                        </w:r>
                      </w:sdtContent>
                    </w:sdt>
                  </w:p>
                </w:txbxContent>
              </v:textbox>
            </v:shape>
          </w:pict>
        </mc:Fallback>
      </mc:AlternateContent>
    </w:r>
    <w:r>
      <w:rPr>
        <w:noProof/>
        <w:color w:val="000000" w:themeColor="text1"/>
      </w:rPr>
      <mc:AlternateContent>
        <mc:Choice Requires="wps">
          <w:drawing>
            <wp:anchor distT="0" distB="0" distL="114300" distR="114300" simplePos="0" relativeHeight="251631616" behindDoc="0" locked="0" layoutInCell="1" allowOverlap="1" wp14:anchorId="48D482B5" wp14:editId="1BA73206">
              <wp:simplePos x="0" y="0"/>
              <wp:positionH relativeFrom="column">
                <wp:posOffset>3092450</wp:posOffset>
              </wp:positionH>
              <wp:positionV relativeFrom="paragraph">
                <wp:posOffset>98425</wp:posOffset>
              </wp:positionV>
              <wp:extent cx="783590" cy="299085"/>
              <wp:effectExtent l="0" t="0" r="0" b="5715"/>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14:paraId="6F4C697F" w14:textId="77777777" w:rsidR="007A55FB" w:rsidRPr="00425BC1" w:rsidRDefault="007A55FB" w:rsidP="00765BEA">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482B5" id="_x0000_s1038" type="#_x0000_t202" style="position:absolute;left:0;text-align:left;margin-left:243.5pt;margin-top:7.75pt;width:61.7pt;height:23.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" filled="f" stroked="f">
              <v:textbox>
                <w:txbxContent>
                  <w:p w14:paraId="6F4C697F" w14:textId="77777777" w:rsidR="00731339" w:rsidRPr="00425BC1" w:rsidRDefault="00731339" w:rsidP="00765BEA">
                    <w:pPr>
                      <w:rPr>
                        <w:rFonts w:ascii="Georgia" w:hAnsi="Georgia"/>
                        <w:b/>
                        <w:color w:val="FF0000"/>
                      </w:rPr>
                    </w:pPr>
                    <w:r w:rsidRPr="00425BC1">
                      <w:rPr>
                        <w:rFonts w:ascii="Georgia" w:hAnsi="Georgia"/>
                        <w:b/>
                        <w:color w:val="FF0000"/>
                      </w:rPr>
                      <w:t>DRAFT</w:t>
                    </w:r>
                  </w:p>
                </w:txbxContent>
              </v:textbox>
            </v:shape>
          </w:pict>
        </mc:Fallback>
      </mc:AlternateContent>
    </w:r>
    <w:r w:rsidRPr="00765BEA">
      <w:rPr>
        <w:noProof/>
        <w:color w:val="000000" w:themeColor="text1"/>
      </w:rPr>
      <w:drawing>
        <wp:anchor distT="0" distB="0" distL="114300" distR="114300" simplePos="0" relativeHeight="251634688" behindDoc="1" locked="0" layoutInCell="1" allowOverlap="1" wp14:anchorId="7836C29A" wp14:editId="67D49783">
          <wp:simplePos x="0" y="0"/>
          <wp:positionH relativeFrom="column">
            <wp:posOffset>0</wp:posOffset>
          </wp:positionH>
          <wp:positionV relativeFrom="paragraph">
            <wp:posOffset>0</wp:posOffset>
          </wp:positionV>
          <wp:extent cx="6855460" cy="440690"/>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8AE7E6" w14:textId="77777777" w:rsidR="00FC1646" w:rsidRDefault="00FC1646" w:rsidP="00DC30C1">
      <w:pPr>
        <w:spacing w:after="0" w:line="240" w:lineRule="auto"/>
      </w:pPr>
      <w:r>
        <w:separator/>
      </w:r>
    </w:p>
  </w:footnote>
  <w:footnote w:type="continuationSeparator" w:id="0">
    <w:p w14:paraId="4C1B1550" w14:textId="77777777" w:rsidR="00FC1646" w:rsidRDefault="00FC1646" w:rsidP="00DC30C1">
      <w:pPr>
        <w:spacing w:after="0" w:line="240" w:lineRule="auto"/>
      </w:pPr>
      <w:r>
        <w:continuationSeparator/>
      </w:r>
    </w:p>
  </w:footnote>
  <w:footnote w:id="1">
    <w:p w14:paraId="072796A0" w14:textId="77777777" w:rsidR="007A55FB" w:rsidRDefault="007A55FB" w:rsidP="00035600">
      <w:pPr>
        <w:pStyle w:val="FootnoteText"/>
      </w:pPr>
      <w:r>
        <w:rPr>
          <w:rStyle w:val="FootnoteReference"/>
        </w:rPr>
        <w:footnoteRef/>
      </w:r>
      <w:r>
        <w:t xml:space="preserve"> See Jeff </w:t>
      </w:r>
      <w:proofErr w:type="spellStart"/>
      <w:r>
        <w:t>Sauro</w:t>
      </w:r>
      <w:proofErr w:type="spellEnd"/>
      <w:r>
        <w:t>,</w:t>
      </w:r>
      <w:r w:rsidRPr="00B55B43">
        <w:t xml:space="preserve"> </w:t>
      </w:r>
      <w:r>
        <w:t>“</w:t>
      </w:r>
      <w:r w:rsidRPr="00B55B43">
        <w:t>Report Usability Issues In A User By Problem Matrix</w:t>
      </w:r>
      <w:r>
        <w:t xml:space="preserve">,”  </w:t>
      </w:r>
      <w:hyperlink r:id="rId1" w:history="1">
        <w:r>
          <w:rPr>
            <w:rStyle w:val="Hyperlink"/>
          </w:rPr>
          <w:t>http://www.measuringusability.com/blog/problem-matrix.php</w:t>
        </w:r>
      </w:hyperlink>
      <w:r>
        <w:t xml:space="preserve"> (</w:t>
      </w:r>
      <w:r w:rsidRPr="00B55B43">
        <w:t>June 6, 2012</w:t>
      </w:r>
      <w:r>
        <w:t>)</w:t>
      </w:r>
    </w:p>
  </w:footnote>
  <w:footnote w:id="2">
    <w:p w14:paraId="36771AD9" w14:textId="77777777" w:rsidR="007A55FB" w:rsidRDefault="007A55FB" w:rsidP="007A11DE">
      <w:pPr>
        <w:pStyle w:val="FootnoteText"/>
      </w:pPr>
      <w:r>
        <w:rPr>
          <w:rStyle w:val="FootnoteReference"/>
        </w:rPr>
        <w:footnoteRef/>
      </w:r>
      <w:r>
        <w:t xml:space="preserve"> See Jeff </w:t>
      </w:r>
      <w:proofErr w:type="spellStart"/>
      <w:r>
        <w:t>Sauro</w:t>
      </w:r>
      <w:proofErr w:type="spellEnd"/>
      <w:r>
        <w:t>,</w:t>
      </w:r>
      <w:r w:rsidRPr="00B55B43">
        <w:t xml:space="preserve"> </w:t>
      </w:r>
      <w:r>
        <w:t>“</w:t>
      </w:r>
      <w:r w:rsidRPr="00B55B43">
        <w:t>Report Usability Issues In A User By Problem Matrix</w:t>
      </w:r>
      <w:r>
        <w:t xml:space="preserve">,”  </w:t>
      </w:r>
      <w:hyperlink r:id="rId2" w:history="1">
        <w:r>
          <w:rPr>
            <w:rStyle w:val="Hyperlink"/>
          </w:rPr>
          <w:t>http://www.measuringusability.com/blog/problem-matrix.php</w:t>
        </w:r>
      </w:hyperlink>
      <w:r>
        <w:t xml:space="preserve"> (</w:t>
      </w:r>
      <w:r w:rsidRPr="00B55B43">
        <w:t>June 6, 2012</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AE101" w14:textId="77777777" w:rsidR="007A55FB" w:rsidRPr="00926074" w:rsidRDefault="007A55FB" w:rsidP="00926074">
    <w:pPr>
      <w:pStyle w:val="Header"/>
    </w:pPr>
    <w:r w:rsidRPr="00926074">
      <w:rPr>
        <w:noProof/>
      </w:rPr>
      <w:drawing>
        <wp:anchor distT="0" distB="0" distL="114300" distR="114300" simplePos="0" relativeHeight="251705344" behindDoc="0" locked="0" layoutInCell="1" allowOverlap="1" wp14:anchorId="32661CC6" wp14:editId="126AA8B5">
          <wp:simplePos x="0" y="0"/>
          <wp:positionH relativeFrom="column">
            <wp:posOffset>175036</wp:posOffset>
          </wp:positionH>
          <wp:positionV relativeFrom="paragraph">
            <wp:posOffset>-806824</wp:posOffset>
          </wp:positionV>
          <wp:extent cx="6844329" cy="946673"/>
          <wp:effectExtent l="19050" t="0" r="0" b="0"/>
          <wp:wrapNone/>
          <wp:docPr id="3" name="Picture 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6922A" w14:textId="77777777" w:rsidR="007A55FB" w:rsidRDefault="007A55FB">
    <w:pPr>
      <w:pStyle w:val="Header"/>
    </w:pPr>
    <w:r>
      <w:rPr>
        <w:noProof/>
      </w:rPr>
      <w:drawing>
        <wp:anchor distT="0" distB="0" distL="114300" distR="114300" simplePos="0" relativeHeight="251702272" behindDoc="0" locked="0" layoutInCell="1" allowOverlap="1" wp14:anchorId="2F7DB740" wp14:editId="04EBE20D">
          <wp:simplePos x="0" y="0"/>
          <wp:positionH relativeFrom="margin">
            <wp:align>center</wp:align>
          </wp:positionH>
          <wp:positionV relativeFrom="paragraph">
            <wp:posOffset>-817582</wp:posOffset>
          </wp:positionV>
          <wp:extent cx="6844329" cy="946673"/>
          <wp:effectExtent l="19050" t="0" r="0" b="0"/>
          <wp:wrapNone/>
          <wp:docPr id="11" name="Picture 1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7EF38" w14:textId="77777777" w:rsidR="007A55FB" w:rsidRDefault="007A55FB" w:rsidP="00401584">
    <w:pPr>
      <w:tabs>
        <w:tab w:val="left" w:pos="6727"/>
      </w:tabs>
    </w:pPr>
    <w:r>
      <w:rPr>
        <w:noProof/>
      </w:rPr>
      <w:drawing>
        <wp:anchor distT="0" distB="0" distL="114300" distR="114300" simplePos="0" relativeHeight="251708416" behindDoc="0" locked="0" layoutInCell="1" allowOverlap="1" wp14:anchorId="164164D6" wp14:editId="65C631CB">
          <wp:simplePos x="0" y="0"/>
          <wp:positionH relativeFrom="column">
            <wp:posOffset>24429</wp:posOffset>
          </wp:positionH>
          <wp:positionV relativeFrom="paragraph">
            <wp:posOffset>-360381</wp:posOffset>
          </wp:positionV>
          <wp:extent cx="9146465" cy="978946"/>
          <wp:effectExtent l="19050" t="0" r="0" b="0"/>
          <wp:wrapNone/>
          <wp:docPr id="14" name="Picture 2" descr="M:\Client Data\TIME Systems\VA Work\HFE - Work\StyleGuide\HFE_style guide_banner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lient Data\TIME Systems\VA Work\HFE - Work\StyleGuide\HFE_style guide_banner_Landscape.png"/>
                  <pic:cNvPicPr>
                    <a:picLocks noChangeAspect="1" noChangeArrowheads="1"/>
                  </pic:cNvPicPr>
                </pic:nvPicPr>
                <pic:blipFill>
                  <a:blip r:embed="rId1"/>
                  <a:srcRect/>
                  <a:stretch>
                    <a:fillRect/>
                  </a:stretch>
                </pic:blipFill>
                <pic:spPr bwMode="auto">
                  <a:xfrm>
                    <a:off x="0" y="0"/>
                    <a:ext cx="9146465" cy="978946"/>
                  </a:xfrm>
                  <a:prstGeom prst="rect">
                    <a:avLst/>
                  </a:prstGeom>
                  <a:noFill/>
                  <a:ln w="9525">
                    <a:noFill/>
                    <a:miter lim="800000"/>
                    <a:headEnd/>
                    <a:tailEnd/>
                  </a:ln>
                </pic:spPr>
              </pic:pic>
            </a:graphicData>
          </a:graphic>
        </wp:anchor>
      </w:drawing>
    </w:r>
    <w:r>
      <w:tab/>
    </w:r>
  </w:p>
  <w:p w14:paraId="49110C2A" w14:textId="77777777" w:rsidR="007A55FB" w:rsidRDefault="007A55FB" w:rsidP="00401584">
    <w:pPr>
      <w:tabs>
        <w:tab w:val="left" w:pos="6727"/>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5DEC9" w14:textId="77777777" w:rsidR="007A55FB" w:rsidRDefault="007A55FB" w:rsidP="00E66112">
    <w:pPr>
      <w:tabs>
        <w:tab w:val="right" w:pos="10800"/>
      </w:tabs>
    </w:pPr>
    <w:r w:rsidRPr="004A4C8F">
      <w:rPr>
        <w:noProof/>
      </w:rPr>
      <w:drawing>
        <wp:anchor distT="0" distB="0" distL="114300" distR="114300" simplePos="0" relativeHeight="251711488" behindDoc="0" locked="0" layoutInCell="1" allowOverlap="1" wp14:anchorId="6638FCD0" wp14:editId="33479543">
          <wp:simplePos x="0" y="0"/>
          <wp:positionH relativeFrom="margin">
            <wp:align>center</wp:align>
          </wp:positionH>
          <wp:positionV relativeFrom="paragraph">
            <wp:posOffset>-699247</wp:posOffset>
          </wp:positionV>
          <wp:extent cx="6844329" cy="946673"/>
          <wp:effectExtent l="19050" t="0" r="0" b="0"/>
          <wp:wrapNone/>
          <wp:docPr id="36" name="Picture 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257B15" w14:textId="77777777" w:rsidR="007A55FB" w:rsidRDefault="007A55FB" w:rsidP="00E66112">
    <w:pPr>
      <w:tabs>
        <w:tab w:val="right" w:pos="10800"/>
      </w:tabs>
    </w:pPr>
    <w:r w:rsidRPr="004A4C8F">
      <w:rPr>
        <w:noProof/>
      </w:rPr>
      <w:drawing>
        <wp:anchor distT="0" distB="0" distL="114300" distR="114300" simplePos="0" relativeHeight="251656192" behindDoc="0" locked="0" layoutInCell="1" allowOverlap="1" wp14:anchorId="2392C8C5" wp14:editId="512CE6E3">
          <wp:simplePos x="0" y="0"/>
          <wp:positionH relativeFrom="margin">
            <wp:align>center</wp:align>
          </wp:positionH>
          <wp:positionV relativeFrom="paragraph">
            <wp:posOffset>-699247</wp:posOffset>
          </wp:positionV>
          <wp:extent cx="6844329" cy="946673"/>
          <wp:effectExtent l="19050" t="0" r="0" b="0"/>
          <wp:wrapNone/>
          <wp:docPr id="38" name="Picture 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20083"/>
    <w:multiLevelType w:val="hybridMultilevel"/>
    <w:tmpl w:val="BFD4AF9A"/>
    <w:lvl w:ilvl="0" w:tplc="2D3E1D3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BE23BB"/>
    <w:multiLevelType w:val="hybridMultilevel"/>
    <w:tmpl w:val="D286DD96"/>
    <w:lvl w:ilvl="0" w:tplc="B0C61730">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6D5BE0"/>
    <w:multiLevelType w:val="hybridMultilevel"/>
    <w:tmpl w:val="E120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6A0E55"/>
    <w:multiLevelType w:val="hybridMultilevel"/>
    <w:tmpl w:val="EFAC2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271BA"/>
    <w:multiLevelType w:val="hybridMultilevel"/>
    <w:tmpl w:val="53D0D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54D6DD4"/>
    <w:multiLevelType w:val="hybridMultilevel"/>
    <w:tmpl w:val="9C563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62944F2"/>
    <w:multiLevelType w:val="hybridMultilevel"/>
    <w:tmpl w:val="6EE85BF4"/>
    <w:lvl w:ilvl="0" w:tplc="CFA8F35A">
      <w:start w:val="50"/>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7B82F03"/>
    <w:multiLevelType w:val="hybridMultilevel"/>
    <w:tmpl w:val="242611B8"/>
    <w:lvl w:ilvl="0" w:tplc="DC9E4342">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8">
    <w:nsid w:val="20CB3EE1"/>
    <w:multiLevelType w:val="multilevel"/>
    <w:tmpl w:val="1F601F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23425B5E"/>
    <w:multiLevelType w:val="hybridMultilevel"/>
    <w:tmpl w:val="969A1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6C1263"/>
    <w:multiLevelType w:val="hybridMultilevel"/>
    <w:tmpl w:val="1BF05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3455C"/>
    <w:multiLevelType w:val="hybridMultilevel"/>
    <w:tmpl w:val="223C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677A6F"/>
    <w:multiLevelType w:val="hybridMultilevel"/>
    <w:tmpl w:val="87B6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267BB5"/>
    <w:multiLevelType w:val="hybridMultilevel"/>
    <w:tmpl w:val="D0BC5278"/>
    <w:lvl w:ilvl="0" w:tplc="36385D6A">
      <w:start w:val="1"/>
      <w:numFmt w:val="decimal"/>
      <w:lvlText w:val="%1."/>
      <w:lvlJc w:val="left"/>
      <w:pPr>
        <w:ind w:left="1800" w:hanging="360"/>
      </w:pPr>
      <w:rPr>
        <w:rFonts w:asciiTheme="minorHAnsi" w:eastAsiaTheme="minorHAnsi" w:hAnsiTheme="minorHAnsi" w:cstheme="minorBidi"/>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C766033"/>
    <w:multiLevelType w:val="hybridMultilevel"/>
    <w:tmpl w:val="52C84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D42C3A"/>
    <w:multiLevelType w:val="hybridMultilevel"/>
    <w:tmpl w:val="BCE64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C597440"/>
    <w:multiLevelType w:val="hybridMultilevel"/>
    <w:tmpl w:val="DCA07FD6"/>
    <w:lvl w:ilvl="0" w:tplc="A4A8379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52724A9"/>
    <w:multiLevelType w:val="hybridMultilevel"/>
    <w:tmpl w:val="276CA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3F6726"/>
    <w:multiLevelType w:val="hybridMultilevel"/>
    <w:tmpl w:val="1D7229A8"/>
    <w:lvl w:ilvl="0" w:tplc="FF1EA7C0">
      <w:start w:val="50"/>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C080658"/>
    <w:multiLevelType w:val="hybridMultilevel"/>
    <w:tmpl w:val="80FCC5E4"/>
    <w:lvl w:ilvl="0" w:tplc="2D3E1D3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554CB6"/>
    <w:multiLevelType w:val="hybridMultilevel"/>
    <w:tmpl w:val="5A560E94"/>
    <w:lvl w:ilvl="0" w:tplc="D08C35E0">
      <w:start w:val="1"/>
      <w:numFmt w:val="bullet"/>
      <w:pStyle w:val="OIAListBullet2"/>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F554E7"/>
    <w:multiLevelType w:val="hybridMultilevel"/>
    <w:tmpl w:val="BE3E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CB5727"/>
    <w:multiLevelType w:val="hybridMultilevel"/>
    <w:tmpl w:val="9B28C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BC2DBA"/>
    <w:multiLevelType w:val="hybridMultilevel"/>
    <w:tmpl w:val="2372268C"/>
    <w:lvl w:ilvl="0" w:tplc="BD34F05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1A408F"/>
    <w:multiLevelType w:val="hybridMultilevel"/>
    <w:tmpl w:val="3ED28EDE"/>
    <w:lvl w:ilvl="0" w:tplc="7E725FA4">
      <w:start w:val="1"/>
      <w:numFmt w:val="bullet"/>
      <w:pStyle w:val="OI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955EC"/>
    <w:multiLevelType w:val="hybridMultilevel"/>
    <w:tmpl w:val="AA700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F44737"/>
    <w:multiLevelType w:val="hybridMultilevel"/>
    <w:tmpl w:val="83303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7"/>
  </w:num>
  <w:num w:numId="4">
    <w:abstractNumId w:val="13"/>
  </w:num>
  <w:num w:numId="5">
    <w:abstractNumId w:val="5"/>
  </w:num>
  <w:num w:numId="6">
    <w:abstractNumId w:val="6"/>
  </w:num>
  <w:num w:numId="7">
    <w:abstractNumId w:val="18"/>
  </w:num>
  <w:num w:numId="8">
    <w:abstractNumId w:val="9"/>
  </w:num>
  <w:num w:numId="9">
    <w:abstractNumId w:val="19"/>
  </w:num>
  <w:num w:numId="10">
    <w:abstractNumId w:val="0"/>
  </w:num>
  <w:num w:numId="11">
    <w:abstractNumId w:val="2"/>
  </w:num>
  <w:num w:numId="12">
    <w:abstractNumId w:val="12"/>
  </w:num>
  <w:num w:numId="13">
    <w:abstractNumId w:val="10"/>
  </w:num>
  <w:num w:numId="14">
    <w:abstractNumId w:val="17"/>
  </w:num>
  <w:num w:numId="15">
    <w:abstractNumId w:val="22"/>
  </w:num>
  <w:num w:numId="16">
    <w:abstractNumId w:val="11"/>
  </w:num>
  <w:num w:numId="17">
    <w:abstractNumId w:val="21"/>
  </w:num>
  <w:num w:numId="18">
    <w:abstractNumId w:val="23"/>
  </w:num>
  <w:num w:numId="19">
    <w:abstractNumId w:val="16"/>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26"/>
  </w:num>
  <w:num w:numId="31">
    <w:abstractNumId w:val="4"/>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14"/>
  </w:num>
  <w:num w:numId="3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0C1"/>
    <w:rsid w:val="00001ED5"/>
    <w:rsid w:val="00016600"/>
    <w:rsid w:val="000244A7"/>
    <w:rsid w:val="00024DF3"/>
    <w:rsid w:val="00035600"/>
    <w:rsid w:val="00037301"/>
    <w:rsid w:val="00041479"/>
    <w:rsid w:val="000431BE"/>
    <w:rsid w:val="00044CC6"/>
    <w:rsid w:val="00050FC9"/>
    <w:rsid w:val="00056133"/>
    <w:rsid w:val="0007269D"/>
    <w:rsid w:val="00083309"/>
    <w:rsid w:val="000854B9"/>
    <w:rsid w:val="00085947"/>
    <w:rsid w:val="000943E1"/>
    <w:rsid w:val="000A0146"/>
    <w:rsid w:val="000A01C9"/>
    <w:rsid w:val="000A594E"/>
    <w:rsid w:val="000A7731"/>
    <w:rsid w:val="000A7896"/>
    <w:rsid w:val="000C1947"/>
    <w:rsid w:val="000C34C9"/>
    <w:rsid w:val="000C5FCC"/>
    <w:rsid w:val="000E56DD"/>
    <w:rsid w:val="000F1C4C"/>
    <w:rsid w:val="00102266"/>
    <w:rsid w:val="001046A0"/>
    <w:rsid w:val="001052BF"/>
    <w:rsid w:val="001105E6"/>
    <w:rsid w:val="00117C66"/>
    <w:rsid w:val="00127865"/>
    <w:rsid w:val="001314FA"/>
    <w:rsid w:val="00135673"/>
    <w:rsid w:val="00137A05"/>
    <w:rsid w:val="001407E5"/>
    <w:rsid w:val="0014213E"/>
    <w:rsid w:val="001477FC"/>
    <w:rsid w:val="001478AB"/>
    <w:rsid w:val="00162E91"/>
    <w:rsid w:val="001674EF"/>
    <w:rsid w:val="00170D59"/>
    <w:rsid w:val="00170EE8"/>
    <w:rsid w:val="00182138"/>
    <w:rsid w:val="001824F1"/>
    <w:rsid w:val="00187594"/>
    <w:rsid w:val="00195B53"/>
    <w:rsid w:val="001A46AE"/>
    <w:rsid w:val="001B1264"/>
    <w:rsid w:val="001C01FF"/>
    <w:rsid w:val="001C756D"/>
    <w:rsid w:val="001D27D0"/>
    <w:rsid w:val="001D3153"/>
    <w:rsid w:val="001D33A9"/>
    <w:rsid w:val="001D5A9A"/>
    <w:rsid w:val="001D76CC"/>
    <w:rsid w:val="001D7828"/>
    <w:rsid w:val="001E13B9"/>
    <w:rsid w:val="001F0369"/>
    <w:rsid w:val="001F2CE0"/>
    <w:rsid w:val="001F5609"/>
    <w:rsid w:val="001F7A09"/>
    <w:rsid w:val="00200943"/>
    <w:rsid w:val="0020792A"/>
    <w:rsid w:val="00207F32"/>
    <w:rsid w:val="00210456"/>
    <w:rsid w:val="002121DE"/>
    <w:rsid w:val="00213794"/>
    <w:rsid w:val="0021701A"/>
    <w:rsid w:val="00223353"/>
    <w:rsid w:val="00223479"/>
    <w:rsid w:val="00227485"/>
    <w:rsid w:val="002301B6"/>
    <w:rsid w:val="00231D73"/>
    <w:rsid w:val="00232231"/>
    <w:rsid w:val="0024387D"/>
    <w:rsid w:val="00246392"/>
    <w:rsid w:val="00251E57"/>
    <w:rsid w:val="002544B8"/>
    <w:rsid w:val="00261CAD"/>
    <w:rsid w:val="00266C2F"/>
    <w:rsid w:val="00270247"/>
    <w:rsid w:val="00272C7C"/>
    <w:rsid w:val="00272FA4"/>
    <w:rsid w:val="002758C0"/>
    <w:rsid w:val="0027718B"/>
    <w:rsid w:val="0027728B"/>
    <w:rsid w:val="002806CF"/>
    <w:rsid w:val="00280C02"/>
    <w:rsid w:val="00283502"/>
    <w:rsid w:val="00284B18"/>
    <w:rsid w:val="002A1173"/>
    <w:rsid w:val="002A13EF"/>
    <w:rsid w:val="002A18E1"/>
    <w:rsid w:val="002A2EC7"/>
    <w:rsid w:val="002B0131"/>
    <w:rsid w:val="002B581D"/>
    <w:rsid w:val="002C2E6B"/>
    <w:rsid w:val="002D4D58"/>
    <w:rsid w:val="002E3917"/>
    <w:rsid w:val="002E6701"/>
    <w:rsid w:val="002F332E"/>
    <w:rsid w:val="002F634E"/>
    <w:rsid w:val="002F6F21"/>
    <w:rsid w:val="00320101"/>
    <w:rsid w:val="00324362"/>
    <w:rsid w:val="00325265"/>
    <w:rsid w:val="00325CD1"/>
    <w:rsid w:val="00331242"/>
    <w:rsid w:val="003314D8"/>
    <w:rsid w:val="003317D3"/>
    <w:rsid w:val="00335C98"/>
    <w:rsid w:val="0033638F"/>
    <w:rsid w:val="003450D3"/>
    <w:rsid w:val="00345493"/>
    <w:rsid w:val="00345B68"/>
    <w:rsid w:val="00345E9A"/>
    <w:rsid w:val="00356B25"/>
    <w:rsid w:val="00362381"/>
    <w:rsid w:val="00363131"/>
    <w:rsid w:val="00364C62"/>
    <w:rsid w:val="00365DDC"/>
    <w:rsid w:val="00375B95"/>
    <w:rsid w:val="00376FB4"/>
    <w:rsid w:val="00381A61"/>
    <w:rsid w:val="00394574"/>
    <w:rsid w:val="00396A27"/>
    <w:rsid w:val="003A15E2"/>
    <w:rsid w:val="003B32C8"/>
    <w:rsid w:val="003B526D"/>
    <w:rsid w:val="003B7299"/>
    <w:rsid w:val="003B7587"/>
    <w:rsid w:val="003B78CF"/>
    <w:rsid w:val="003D7E17"/>
    <w:rsid w:val="003E4596"/>
    <w:rsid w:val="003E5D4E"/>
    <w:rsid w:val="003F092D"/>
    <w:rsid w:val="003F0FDE"/>
    <w:rsid w:val="003F17E6"/>
    <w:rsid w:val="003F41EB"/>
    <w:rsid w:val="003F7F89"/>
    <w:rsid w:val="004012D7"/>
    <w:rsid w:val="00401584"/>
    <w:rsid w:val="00401DCA"/>
    <w:rsid w:val="00403BE5"/>
    <w:rsid w:val="0040680B"/>
    <w:rsid w:val="00415C09"/>
    <w:rsid w:val="0042410D"/>
    <w:rsid w:val="00425BC1"/>
    <w:rsid w:val="00427782"/>
    <w:rsid w:val="00431135"/>
    <w:rsid w:val="00433B02"/>
    <w:rsid w:val="00435EE2"/>
    <w:rsid w:val="0044002B"/>
    <w:rsid w:val="00442082"/>
    <w:rsid w:val="00442195"/>
    <w:rsid w:val="00443662"/>
    <w:rsid w:val="00445147"/>
    <w:rsid w:val="0044719E"/>
    <w:rsid w:val="00452449"/>
    <w:rsid w:val="0046159C"/>
    <w:rsid w:val="00463C08"/>
    <w:rsid w:val="00463F81"/>
    <w:rsid w:val="004645FC"/>
    <w:rsid w:val="004671AD"/>
    <w:rsid w:val="0047317B"/>
    <w:rsid w:val="00475E98"/>
    <w:rsid w:val="00481076"/>
    <w:rsid w:val="00484BD8"/>
    <w:rsid w:val="00485CB1"/>
    <w:rsid w:val="004870EC"/>
    <w:rsid w:val="00491619"/>
    <w:rsid w:val="0049252D"/>
    <w:rsid w:val="004A2A21"/>
    <w:rsid w:val="004A4C8F"/>
    <w:rsid w:val="004B1957"/>
    <w:rsid w:val="004C0386"/>
    <w:rsid w:val="004C1FBC"/>
    <w:rsid w:val="004C2841"/>
    <w:rsid w:val="004C54EA"/>
    <w:rsid w:val="004D223D"/>
    <w:rsid w:val="004D3720"/>
    <w:rsid w:val="004D42F9"/>
    <w:rsid w:val="004E0302"/>
    <w:rsid w:val="004E6912"/>
    <w:rsid w:val="004F12AA"/>
    <w:rsid w:val="004F3E4B"/>
    <w:rsid w:val="00507DAE"/>
    <w:rsid w:val="00510F6B"/>
    <w:rsid w:val="00513150"/>
    <w:rsid w:val="00513DC7"/>
    <w:rsid w:val="00520700"/>
    <w:rsid w:val="00520F07"/>
    <w:rsid w:val="00522774"/>
    <w:rsid w:val="00533373"/>
    <w:rsid w:val="005344D3"/>
    <w:rsid w:val="00534895"/>
    <w:rsid w:val="005462AC"/>
    <w:rsid w:val="00546FBA"/>
    <w:rsid w:val="00567079"/>
    <w:rsid w:val="005812BA"/>
    <w:rsid w:val="00585AFA"/>
    <w:rsid w:val="005A43E2"/>
    <w:rsid w:val="005B122B"/>
    <w:rsid w:val="005B1BA4"/>
    <w:rsid w:val="005B1BA5"/>
    <w:rsid w:val="005B63E2"/>
    <w:rsid w:val="005B7067"/>
    <w:rsid w:val="005B7B14"/>
    <w:rsid w:val="005C00C8"/>
    <w:rsid w:val="005C392F"/>
    <w:rsid w:val="005D3F3A"/>
    <w:rsid w:val="005D4F95"/>
    <w:rsid w:val="005D7C83"/>
    <w:rsid w:val="005E2366"/>
    <w:rsid w:val="005E66F8"/>
    <w:rsid w:val="005F4C0B"/>
    <w:rsid w:val="005F5EE2"/>
    <w:rsid w:val="00604180"/>
    <w:rsid w:val="00604333"/>
    <w:rsid w:val="00606585"/>
    <w:rsid w:val="0061335D"/>
    <w:rsid w:val="00614DB4"/>
    <w:rsid w:val="0062155F"/>
    <w:rsid w:val="0063028E"/>
    <w:rsid w:val="00642AD7"/>
    <w:rsid w:val="006538E5"/>
    <w:rsid w:val="00655A4C"/>
    <w:rsid w:val="00671C28"/>
    <w:rsid w:val="00677004"/>
    <w:rsid w:val="006904B6"/>
    <w:rsid w:val="00695598"/>
    <w:rsid w:val="006A0630"/>
    <w:rsid w:val="006A0E11"/>
    <w:rsid w:val="006A1221"/>
    <w:rsid w:val="006A2FDB"/>
    <w:rsid w:val="006C4B9A"/>
    <w:rsid w:val="006C5B18"/>
    <w:rsid w:val="006D1905"/>
    <w:rsid w:val="006E7A15"/>
    <w:rsid w:val="00702F5E"/>
    <w:rsid w:val="0070449E"/>
    <w:rsid w:val="00710212"/>
    <w:rsid w:val="007109F3"/>
    <w:rsid w:val="007128ED"/>
    <w:rsid w:val="007153A3"/>
    <w:rsid w:val="00717F58"/>
    <w:rsid w:val="0072031A"/>
    <w:rsid w:val="00720BDF"/>
    <w:rsid w:val="00721D37"/>
    <w:rsid w:val="00721E83"/>
    <w:rsid w:val="00725F8D"/>
    <w:rsid w:val="00731339"/>
    <w:rsid w:val="0076144C"/>
    <w:rsid w:val="00761673"/>
    <w:rsid w:val="00765BEA"/>
    <w:rsid w:val="00771EA1"/>
    <w:rsid w:val="00777FC3"/>
    <w:rsid w:val="0078510B"/>
    <w:rsid w:val="007859B1"/>
    <w:rsid w:val="007901FF"/>
    <w:rsid w:val="007955E0"/>
    <w:rsid w:val="007A11DE"/>
    <w:rsid w:val="007A4AEF"/>
    <w:rsid w:val="007A55FB"/>
    <w:rsid w:val="007A73AA"/>
    <w:rsid w:val="007B192C"/>
    <w:rsid w:val="007B3BD5"/>
    <w:rsid w:val="007B451A"/>
    <w:rsid w:val="007C2E43"/>
    <w:rsid w:val="007C4CF8"/>
    <w:rsid w:val="007C53B0"/>
    <w:rsid w:val="007D16E1"/>
    <w:rsid w:val="007D1BFF"/>
    <w:rsid w:val="007E4C63"/>
    <w:rsid w:val="007F3015"/>
    <w:rsid w:val="007F3539"/>
    <w:rsid w:val="007F4F56"/>
    <w:rsid w:val="007F58E6"/>
    <w:rsid w:val="007F7039"/>
    <w:rsid w:val="0081420E"/>
    <w:rsid w:val="008143B7"/>
    <w:rsid w:val="00820A94"/>
    <w:rsid w:val="008365C1"/>
    <w:rsid w:val="00842ADE"/>
    <w:rsid w:val="00850668"/>
    <w:rsid w:val="0086004D"/>
    <w:rsid w:val="00864E19"/>
    <w:rsid w:val="008676F7"/>
    <w:rsid w:val="008838A0"/>
    <w:rsid w:val="00885D82"/>
    <w:rsid w:val="00886B44"/>
    <w:rsid w:val="00891106"/>
    <w:rsid w:val="0089632D"/>
    <w:rsid w:val="0089718D"/>
    <w:rsid w:val="008A378F"/>
    <w:rsid w:val="008A7459"/>
    <w:rsid w:val="008B20AC"/>
    <w:rsid w:val="008B23A0"/>
    <w:rsid w:val="008B398D"/>
    <w:rsid w:val="008C1C08"/>
    <w:rsid w:val="008C22FF"/>
    <w:rsid w:val="008C664A"/>
    <w:rsid w:val="008D2B57"/>
    <w:rsid w:val="008D58AB"/>
    <w:rsid w:val="008D7DCA"/>
    <w:rsid w:val="008E686C"/>
    <w:rsid w:val="008F1C14"/>
    <w:rsid w:val="008F4D2B"/>
    <w:rsid w:val="00903874"/>
    <w:rsid w:val="009242D2"/>
    <w:rsid w:val="00925B5B"/>
    <w:rsid w:val="00926074"/>
    <w:rsid w:val="00926822"/>
    <w:rsid w:val="00926B41"/>
    <w:rsid w:val="009331DB"/>
    <w:rsid w:val="00933E7B"/>
    <w:rsid w:val="009342A2"/>
    <w:rsid w:val="0093448B"/>
    <w:rsid w:val="009351CB"/>
    <w:rsid w:val="00940C8A"/>
    <w:rsid w:val="00940E9D"/>
    <w:rsid w:val="00962BDA"/>
    <w:rsid w:val="00963BD8"/>
    <w:rsid w:val="0096618A"/>
    <w:rsid w:val="00974A8D"/>
    <w:rsid w:val="0099028A"/>
    <w:rsid w:val="009938ED"/>
    <w:rsid w:val="009A7C75"/>
    <w:rsid w:val="009B0631"/>
    <w:rsid w:val="009B4E95"/>
    <w:rsid w:val="009B6D95"/>
    <w:rsid w:val="009C3F4A"/>
    <w:rsid w:val="009D3B8C"/>
    <w:rsid w:val="009E0B9C"/>
    <w:rsid w:val="009E0F6F"/>
    <w:rsid w:val="009E1876"/>
    <w:rsid w:val="009E1A59"/>
    <w:rsid w:val="009F6285"/>
    <w:rsid w:val="00A012CB"/>
    <w:rsid w:val="00A052EF"/>
    <w:rsid w:val="00A1009E"/>
    <w:rsid w:val="00A16823"/>
    <w:rsid w:val="00A226C3"/>
    <w:rsid w:val="00A232E0"/>
    <w:rsid w:val="00A23D42"/>
    <w:rsid w:val="00A31034"/>
    <w:rsid w:val="00A34775"/>
    <w:rsid w:val="00A4044C"/>
    <w:rsid w:val="00A43FE2"/>
    <w:rsid w:val="00A46C1B"/>
    <w:rsid w:val="00A5103B"/>
    <w:rsid w:val="00A5412F"/>
    <w:rsid w:val="00A561B0"/>
    <w:rsid w:val="00A602A0"/>
    <w:rsid w:val="00A622EE"/>
    <w:rsid w:val="00A76024"/>
    <w:rsid w:val="00A80EA8"/>
    <w:rsid w:val="00A83A6A"/>
    <w:rsid w:val="00A848ED"/>
    <w:rsid w:val="00A84E2A"/>
    <w:rsid w:val="00A87E98"/>
    <w:rsid w:val="00A90C71"/>
    <w:rsid w:val="00A937EE"/>
    <w:rsid w:val="00A93E91"/>
    <w:rsid w:val="00AA0EA2"/>
    <w:rsid w:val="00AA1096"/>
    <w:rsid w:val="00AA3108"/>
    <w:rsid w:val="00AB0458"/>
    <w:rsid w:val="00AB2DD1"/>
    <w:rsid w:val="00AB6C80"/>
    <w:rsid w:val="00AB7196"/>
    <w:rsid w:val="00AC087A"/>
    <w:rsid w:val="00AC53C7"/>
    <w:rsid w:val="00AC5AAD"/>
    <w:rsid w:val="00AD69C8"/>
    <w:rsid w:val="00AE243F"/>
    <w:rsid w:val="00AF1402"/>
    <w:rsid w:val="00AF1A72"/>
    <w:rsid w:val="00AF35DB"/>
    <w:rsid w:val="00AF44AD"/>
    <w:rsid w:val="00B01538"/>
    <w:rsid w:val="00B12DBB"/>
    <w:rsid w:val="00B14D24"/>
    <w:rsid w:val="00B155A7"/>
    <w:rsid w:val="00B167F5"/>
    <w:rsid w:val="00B210C3"/>
    <w:rsid w:val="00B212F4"/>
    <w:rsid w:val="00B26BAF"/>
    <w:rsid w:val="00B32009"/>
    <w:rsid w:val="00B33E81"/>
    <w:rsid w:val="00B37562"/>
    <w:rsid w:val="00B37DB4"/>
    <w:rsid w:val="00B403F0"/>
    <w:rsid w:val="00B43695"/>
    <w:rsid w:val="00B45F53"/>
    <w:rsid w:val="00B642E3"/>
    <w:rsid w:val="00B678DC"/>
    <w:rsid w:val="00B73FA3"/>
    <w:rsid w:val="00B82AA3"/>
    <w:rsid w:val="00B91009"/>
    <w:rsid w:val="00B95160"/>
    <w:rsid w:val="00B96E09"/>
    <w:rsid w:val="00BA23CF"/>
    <w:rsid w:val="00BB6508"/>
    <w:rsid w:val="00BB686D"/>
    <w:rsid w:val="00BC0A6A"/>
    <w:rsid w:val="00BC20B2"/>
    <w:rsid w:val="00BC34E2"/>
    <w:rsid w:val="00BC4B9A"/>
    <w:rsid w:val="00BD004E"/>
    <w:rsid w:val="00BD6472"/>
    <w:rsid w:val="00BE07B5"/>
    <w:rsid w:val="00BE2AEA"/>
    <w:rsid w:val="00BE6B24"/>
    <w:rsid w:val="00BE786D"/>
    <w:rsid w:val="00BF14DE"/>
    <w:rsid w:val="00BF461E"/>
    <w:rsid w:val="00BF4D1A"/>
    <w:rsid w:val="00BF57AA"/>
    <w:rsid w:val="00C02274"/>
    <w:rsid w:val="00C07170"/>
    <w:rsid w:val="00C1214E"/>
    <w:rsid w:val="00C13266"/>
    <w:rsid w:val="00C16E35"/>
    <w:rsid w:val="00C16FDB"/>
    <w:rsid w:val="00C17549"/>
    <w:rsid w:val="00C20E42"/>
    <w:rsid w:val="00C27CEA"/>
    <w:rsid w:val="00C31EC9"/>
    <w:rsid w:val="00C4038A"/>
    <w:rsid w:val="00C42843"/>
    <w:rsid w:val="00C44A10"/>
    <w:rsid w:val="00C44EB3"/>
    <w:rsid w:val="00C464AE"/>
    <w:rsid w:val="00C53AF1"/>
    <w:rsid w:val="00C53B23"/>
    <w:rsid w:val="00C5556A"/>
    <w:rsid w:val="00C61405"/>
    <w:rsid w:val="00C62FBB"/>
    <w:rsid w:val="00C63610"/>
    <w:rsid w:val="00C65E73"/>
    <w:rsid w:val="00C81349"/>
    <w:rsid w:val="00C95334"/>
    <w:rsid w:val="00C95BF9"/>
    <w:rsid w:val="00CA41DB"/>
    <w:rsid w:val="00CA7082"/>
    <w:rsid w:val="00CA75E0"/>
    <w:rsid w:val="00CC1A71"/>
    <w:rsid w:val="00CC5E06"/>
    <w:rsid w:val="00CD30D9"/>
    <w:rsid w:val="00CD3DCB"/>
    <w:rsid w:val="00CD4B9F"/>
    <w:rsid w:val="00CD76E9"/>
    <w:rsid w:val="00CE009D"/>
    <w:rsid w:val="00CE12E5"/>
    <w:rsid w:val="00CE5B41"/>
    <w:rsid w:val="00CE7763"/>
    <w:rsid w:val="00CF3CAD"/>
    <w:rsid w:val="00D00FC6"/>
    <w:rsid w:val="00D010A1"/>
    <w:rsid w:val="00D0168E"/>
    <w:rsid w:val="00D057CB"/>
    <w:rsid w:val="00D10946"/>
    <w:rsid w:val="00D14900"/>
    <w:rsid w:val="00D14C24"/>
    <w:rsid w:val="00D16AA2"/>
    <w:rsid w:val="00D243EC"/>
    <w:rsid w:val="00D26562"/>
    <w:rsid w:val="00D277DB"/>
    <w:rsid w:val="00D32DEE"/>
    <w:rsid w:val="00D32E01"/>
    <w:rsid w:val="00D37790"/>
    <w:rsid w:val="00D422DD"/>
    <w:rsid w:val="00D44CBC"/>
    <w:rsid w:val="00D45E0B"/>
    <w:rsid w:val="00D543FA"/>
    <w:rsid w:val="00D578E7"/>
    <w:rsid w:val="00D616BB"/>
    <w:rsid w:val="00D63122"/>
    <w:rsid w:val="00D72354"/>
    <w:rsid w:val="00D97DCF"/>
    <w:rsid w:val="00D97FAE"/>
    <w:rsid w:val="00DB3F1D"/>
    <w:rsid w:val="00DB5247"/>
    <w:rsid w:val="00DB5EDD"/>
    <w:rsid w:val="00DB71D4"/>
    <w:rsid w:val="00DC30C1"/>
    <w:rsid w:val="00DC6237"/>
    <w:rsid w:val="00DD6FCA"/>
    <w:rsid w:val="00DE4920"/>
    <w:rsid w:val="00DF3886"/>
    <w:rsid w:val="00DF6D40"/>
    <w:rsid w:val="00E01FA3"/>
    <w:rsid w:val="00E0200D"/>
    <w:rsid w:val="00E0421E"/>
    <w:rsid w:val="00E10C6A"/>
    <w:rsid w:val="00E16E80"/>
    <w:rsid w:val="00E20528"/>
    <w:rsid w:val="00E22976"/>
    <w:rsid w:val="00E25F22"/>
    <w:rsid w:val="00E351F3"/>
    <w:rsid w:val="00E4346C"/>
    <w:rsid w:val="00E452A6"/>
    <w:rsid w:val="00E47168"/>
    <w:rsid w:val="00E50290"/>
    <w:rsid w:val="00E6008D"/>
    <w:rsid w:val="00E66112"/>
    <w:rsid w:val="00E668FF"/>
    <w:rsid w:val="00E6756D"/>
    <w:rsid w:val="00E70383"/>
    <w:rsid w:val="00E73CEA"/>
    <w:rsid w:val="00E7700E"/>
    <w:rsid w:val="00E77647"/>
    <w:rsid w:val="00E77824"/>
    <w:rsid w:val="00E80336"/>
    <w:rsid w:val="00E84EDB"/>
    <w:rsid w:val="00E95608"/>
    <w:rsid w:val="00E966BF"/>
    <w:rsid w:val="00E974EB"/>
    <w:rsid w:val="00EA0DFC"/>
    <w:rsid w:val="00EA1A71"/>
    <w:rsid w:val="00EA356C"/>
    <w:rsid w:val="00EA4C0B"/>
    <w:rsid w:val="00EB4008"/>
    <w:rsid w:val="00EB5185"/>
    <w:rsid w:val="00EB5F17"/>
    <w:rsid w:val="00EC2E2E"/>
    <w:rsid w:val="00EC7BA0"/>
    <w:rsid w:val="00EC7DB9"/>
    <w:rsid w:val="00ED0AE6"/>
    <w:rsid w:val="00ED12EB"/>
    <w:rsid w:val="00ED1D30"/>
    <w:rsid w:val="00ED5EAC"/>
    <w:rsid w:val="00ED7521"/>
    <w:rsid w:val="00EE57C5"/>
    <w:rsid w:val="00EE5BF0"/>
    <w:rsid w:val="00EF0985"/>
    <w:rsid w:val="00EF2322"/>
    <w:rsid w:val="00EF32F3"/>
    <w:rsid w:val="00EF4985"/>
    <w:rsid w:val="00EF4F61"/>
    <w:rsid w:val="00F24AF5"/>
    <w:rsid w:val="00F24CC4"/>
    <w:rsid w:val="00F259DF"/>
    <w:rsid w:val="00F30510"/>
    <w:rsid w:val="00F3090C"/>
    <w:rsid w:val="00F317C1"/>
    <w:rsid w:val="00F3214F"/>
    <w:rsid w:val="00F32737"/>
    <w:rsid w:val="00F33122"/>
    <w:rsid w:val="00F335D1"/>
    <w:rsid w:val="00F37BC8"/>
    <w:rsid w:val="00F4263F"/>
    <w:rsid w:val="00F4265F"/>
    <w:rsid w:val="00F42863"/>
    <w:rsid w:val="00F53AE7"/>
    <w:rsid w:val="00F53CEA"/>
    <w:rsid w:val="00F54481"/>
    <w:rsid w:val="00F55C8A"/>
    <w:rsid w:val="00F6048C"/>
    <w:rsid w:val="00F6232D"/>
    <w:rsid w:val="00F65442"/>
    <w:rsid w:val="00F66EFE"/>
    <w:rsid w:val="00F72A67"/>
    <w:rsid w:val="00F811F3"/>
    <w:rsid w:val="00F91B7E"/>
    <w:rsid w:val="00F94C07"/>
    <w:rsid w:val="00F96617"/>
    <w:rsid w:val="00F96D39"/>
    <w:rsid w:val="00F97195"/>
    <w:rsid w:val="00FA2591"/>
    <w:rsid w:val="00FA41EE"/>
    <w:rsid w:val="00FA44F8"/>
    <w:rsid w:val="00FB0AE4"/>
    <w:rsid w:val="00FB164E"/>
    <w:rsid w:val="00FB1850"/>
    <w:rsid w:val="00FB267E"/>
    <w:rsid w:val="00FB35D1"/>
    <w:rsid w:val="00FB580C"/>
    <w:rsid w:val="00FC1646"/>
    <w:rsid w:val="00FC2857"/>
    <w:rsid w:val="00FC6D41"/>
    <w:rsid w:val="00FD0A5C"/>
    <w:rsid w:val="00FD362E"/>
    <w:rsid w:val="00FD3F95"/>
    <w:rsid w:val="00FD43B5"/>
    <w:rsid w:val="00FD5559"/>
    <w:rsid w:val="00FD57C6"/>
    <w:rsid w:val="00FE2AA0"/>
    <w:rsid w:val="00FE5022"/>
    <w:rsid w:val="00FE6B81"/>
    <w:rsid w:val="00FF52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678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81"/>
    <w:rPr>
      <w:sz w:val="24"/>
    </w:rPr>
  </w:style>
  <w:style w:type="paragraph" w:styleId="Heading1">
    <w:name w:val="heading 1"/>
    <w:basedOn w:val="Normal"/>
    <w:next w:val="Normal"/>
    <w:link w:val="Heading1Char"/>
    <w:uiPriority w:val="9"/>
    <w:qFormat/>
    <w:rsid w:val="00B212F4"/>
    <w:pPr>
      <w:keepNext/>
      <w:keepLines/>
      <w:spacing w:before="480" w:after="0"/>
      <w:outlineLvl w:val="0"/>
    </w:pPr>
    <w:rPr>
      <w:rFonts w:ascii="Georgia" w:eastAsiaTheme="majorEastAsia" w:hAnsi="Georg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12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12F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4B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IA">
    <w:name w:val="OIA"/>
    <w:basedOn w:val="Normal"/>
    <w:rsid w:val="00362381"/>
    <w:pPr>
      <w:numPr>
        <w:numId w:val="1"/>
      </w:numPr>
      <w:spacing w:line="240" w:lineRule="auto"/>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362381"/>
    <w:pPr>
      <w:spacing w:after="0" w:line="240" w:lineRule="auto"/>
    </w:pPr>
    <w:rPr>
      <w:rFonts w:ascii="Tahoma" w:hAnsi="Tahoma" w:cs="Tahoma"/>
      <w:sz w:val="16"/>
      <w:szCs w:val="16"/>
    </w:rPr>
  </w:style>
  <w:style w:type="paragraph" w:customStyle="1" w:styleId="OIAbody">
    <w:name w:val="OIA_body"/>
    <w:autoRedefine/>
    <w:qFormat/>
    <w:rsid w:val="00DC30C1"/>
    <w:pPr>
      <w:widowControl w:val="0"/>
      <w:suppressAutoHyphens/>
      <w:autoSpaceDE w:val="0"/>
      <w:autoSpaceDN w:val="0"/>
      <w:adjustRightInd w:val="0"/>
      <w:spacing w:after="120" w:line="240" w:lineRule="auto"/>
      <w:textAlignment w:val="center"/>
    </w:pPr>
    <w:rPr>
      <w:rFonts w:ascii="Calibri" w:eastAsia="Times New Roman" w:hAnsi="Calibri" w:cs="MyriadPro-Regular"/>
      <w:color w:val="333333"/>
      <w:lang w:bidi="en-US"/>
    </w:rPr>
  </w:style>
  <w:style w:type="paragraph" w:customStyle="1" w:styleId="OIANote">
    <w:name w:val="OIA Note"/>
    <w:basedOn w:val="OIAbody"/>
    <w:autoRedefine/>
    <w:qFormat/>
    <w:rsid w:val="00362381"/>
    <w:pPr>
      <w:spacing w:after="20"/>
    </w:pPr>
    <w:rPr>
      <w:color w:val="FFFFFF" w:themeColor="background1"/>
      <w:sz w:val="18"/>
      <w:szCs w:val="18"/>
    </w:rPr>
  </w:style>
  <w:style w:type="paragraph" w:customStyle="1" w:styleId="OIAOfficeName-SubOffice">
    <w:name w:val="OIA Office Name - Sub Office"/>
    <w:basedOn w:val="OIAbody"/>
    <w:autoRedefine/>
    <w:qFormat/>
    <w:rsid w:val="00DC30C1"/>
    <w:pPr>
      <w:keepNext/>
      <w:tabs>
        <w:tab w:val="right" w:pos="10080"/>
      </w:tabs>
      <w:ind w:right="-288"/>
    </w:pPr>
    <w:rPr>
      <w:rFonts w:eastAsiaTheme="minorEastAsia"/>
      <w:b/>
      <w:color w:val="003E72"/>
      <w:sz w:val="20"/>
      <w:u w:color="FFFFFF" w:themeColor="background1"/>
    </w:rPr>
  </w:style>
  <w:style w:type="paragraph" w:customStyle="1" w:styleId="OIAbody-list">
    <w:name w:val="OIA_body-list"/>
    <w:basedOn w:val="OIAbody"/>
    <w:autoRedefine/>
    <w:qFormat/>
    <w:rsid w:val="00DC30C1"/>
    <w:pPr>
      <w:spacing w:after="60"/>
      <w:ind w:left="274"/>
    </w:pPr>
  </w:style>
  <w:style w:type="paragraph" w:customStyle="1" w:styleId="OIAEditionDate">
    <w:name w:val="OIA_Edition_Date"/>
    <w:basedOn w:val="OIAbody"/>
    <w:autoRedefine/>
    <w:qFormat/>
    <w:rsid w:val="00DC30C1"/>
    <w:pPr>
      <w:spacing w:after="0"/>
    </w:pPr>
    <w:rPr>
      <w:rFonts w:ascii="Calibri Bold" w:hAnsi="Calibri Bold"/>
      <w:caps/>
      <w:color w:val="FFFFFF" w:themeColor="background1"/>
    </w:rPr>
  </w:style>
  <w:style w:type="paragraph" w:customStyle="1" w:styleId="OIAHeader1">
    <w:name w:val="OIA_Header 1"/>
    <w:autoRedefine/>
    <w:qFormat/>
    <w:rsid w:val="00DC30C1"/>
    <w:pPr>
      <w:widowControl w:val="0"/>
      <w:suppressAutoHyphens/>
      <w:autoSpaceDE w:val="0"/>
      <w:autoSpaceDN w:val="0"/>
      <w:adjustRightInd w:val="0"/>
      <w:spacing w:after="0" w:line="240" w:lineRule="auto"/>
      <w:textAlignment w:val="center"/>
    </w:pPr>
    <w:rPr>
      <w:rFonts w:ascii="Calibri Bold" w:eastAsia="Times New Roman" w:hAnsi="Calibri Bold" w:cs="Georgia"/>
      <w:b/>
      <w:bCs/>
      <w:caps/>
      <w:color w:val="003E72"/>
      <w:sz w:val="28"/>
      <w:szCs w:val="35"/>
      <w:lang w:bidi="en-US"/>
    </w:rPr>
  </w:style>
  <w:style w:type="paragraph" w:customStyle="1" w:styleId="OIAHeader2">
    <w:name w:val="OIA_Header 2"/>
    <w:basedOn w:val="OIAbody"/>
    <w:rsid w:val="00DC30C1"/>
    <w:pPr>
      <w:spacing w:after="20"/>
    </w:pPr>
    <w:rPr>
      <w:rFonts w:ascii="Calibri Bold" w:hAnsi="Calibri Bold"/>
      <w:bCs/>
      <w:color w:val="003E72"/>
    </w:rPr>
  </w:style>
  <w:style w:type="paragraph" w:customStyle="1" w:styleId="OIASidebarHeadline">
    <w:name w:val="OIA_Sidebar Headline"/>
    <w:basedOn w:val="OIAHeader1"/>
    <w:next w:val="Normal"/>
    <w:qFormat/>
    <w:rsid w:val="00DC30C1"/>
    <w:pPr>
      <w:spacing w:before="120" w:after="60"/>
    </w:pPr>
    <w:rPr>
      <w:color w:val="FFFFFF"/>
      <w:sz w:val="24"/>
      <w:szCs w:val="24"/>
    </w:rPr>
  </w:style>
  <w:style w:type="paragraph" w:customStyle="1" w:styleId="OIASidebarText">
    <w:name w:val="OIA_Sidebar Text"/>
    <w:basedOn w:val="OIAbody"/>
    <w:autoRedefine/>
    <w:qFormat/>
    <w:rsid w:val="00DC30C1"/>
    <w:pPr>
      <w:spacing w:after="100"/>
    </w:pPr>
    <w:rPr>
      <w:color w:val="FFFFFF"/>
    </w:rPr>
  </w:style>
  <w:style w:type="character" w:customStyle="1" w:styleId="BalloonTextChar">
    <w:name w:val="Balloon Text Char"/>
    <w:basedOn w:val="DefaultParagraphFont"/>
    <w:link w:val="BalloonText"/>
    <w:uiPriority w:val="99"/>
    <w:semiHidden/>
    <w:rsid w:val="00362381"/>
    <w:rPr>
      <w:rFonts w:ascii="Tahoma" w:hAnsi="Tahoma" w:cs="Tahoma"/>
      <w:sz w:val="16"/>
      <w:szCs w:val="16"/>
    </w:rPr>
  </w:style>
  <w:style w:type="table" w:styleId="MediumGrid3-Accent1">
    <w:name w:val="Medium Grid 3 Accent 1"/>
    <w:basedOn w:val="TableNormal"/>
    <w:uiPriority w:val="69"/>
    <w:rsid w:val="0036238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1Char">
    <w:name w:val="Heading 1 Char"/>
    <w:basedOn w:val="DefaultParagraphFont"/>
    <w:link w:val="Heading1"/>
    <w:uiPriority w:val="9"/>
    <w:rsid w:val="00B212F4"/>
    <w:rPr>
      <w:rFonts w:ascii="Georgia" w:eastAsiaTheme="majorEastAsia" w:hAnsi="Georgia" w:cstheme="majorBidi"/>
      <w:b/>
      <w:bCs/>
      <w:color w:val="365F91" w:themeColor="accent1" w:themeShade="BF"/>
      <w:sz w:val="28"/>
      <w:szCs w:val="28"/>
    </w:rPr>
  </w:style>
  <w:style w:type="paragraph" w:styleId="ListParagraph">
    <w:name w:val="List Paragraph"/>
    <w:basedOn w:val="Normal"/>
    <w:link w:val="ListParagraphChar"/>
    <w:uiPriority w:val="34"/>
    <w:qFormat/>
    <w:rsid w:val="00B212F4"/>
    <w:pPr>
      <w:ind w:left="720"/>
      <w:contextualSpacing/>
    </w:pPr>
  </w:style>
  <w:style w:type="character" w:customStyle="1" w:styleId="Heading2Char">
    <w:name w:val="Heading 2 Char"/>
    <w:basedOn w:val="DefaultParagraphFont"/>
    <w:link w:val="Heading2"/>
    <w:uiPriority w:val="9"/>
    <w:rsid w:val="00B21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12F4"/>
    <w:rPr>
      <w:rFonts w:asciiTheme="majorHAnsi" w:eastAsiaTheme="majorEastAsia" w:hAnsiTheme="majorHAnsi" w:cstheme="majorBidi"/>
      <w:b/>
      <w:bCs/>
      <w:color w:val="4F81BD" w:themeColor="accent1"/>
      <w:sz w:val="24"/>
    </w:rPr>
  </w:style>
  <w:style w:type="paragraph" w:customStyle="1" w:styleId="OIAListBullet2">
    <w:name w:val="OIA_List Bullet 2"/>
    <w:basedOn w:val="ListParagraph"/>
    <w:link w:val="OIAListBullet2Char"/>
    <w:qFormat/>
    <w:rsid w:val="00E966BF"/>
    <w:pPr>
      <w:numPr>
        <w:numId w:val="2"/>
      </w:numPr>
      <w:spacing w:before="200"/>
    </w:pPr>
  </w:style>
  <w:style w:type="paragraph" w:styleId="Header">
    <w:name w:val="header"/>
    <w:basedOn w:val="Normal"/>
    <w:link w:val="HeaderChar"/>
    <w:uiPriority w:val="99"/>
    <w:unhideWhenUsed/>
    <w:rsid w:val="004E0302"/>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E966BF"/>
    <w:rPr>
      <w:sz w:val="24"/>
    </w:rPr>
  </w:style>
  <w:style w:type="character" w:customStyle="1" w:styleId="OIAListBullet2Char">
    <w:name w:val="OIA_List Bullet 2 Char"/>
    <w:basedOn w:val="ListParagraphChar"/>
    <w:link w:val="OIAListBullet2"/>
    <w:rsid w:val="00E966BF"/>
    <w:rPr>
      <w:sz w:val="24"/>
    </w:rPr>
  </w:style>
  <w:style w:type="character" w:customStyle="1" w:styleId="HeaderChar">
    <w:name w:val="Header Char"/>
    <w:basedOn w:val="DefaultParagraphFont"/>
    <w:link w:val="Header"/>
    <w:uiPriority w:val="99"/>
    <w:rsid w:val="004E0302"/>
    <w:rPr>
      <w:sz w:val="24"/>
    </w:rPr>
  </w:style>
  <w:style w:type="paragraph" w:styleId="Footer">
    <w:name w:val="footer"/>
    <w:basedOn w:val="Normal"/>
    <w:link w:val="FooterChar"/>
    <w:uiPriority w:val="99"/>
    <w:unhideWhenUsed/>
    <w:rsid w:val="004E03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302"/>
    <w:rPr>
      <w:sz w:val="24"/>
    </w:rPr>
  </w:style>
  <w:style w:type="paragraph" w:styleId="TOCHeading">
    <w:name w:val="TOC Heading"/>
    <w:basedOn w:val="Heading1"/>
    <w:next w:val="Normal"/>
    <w:uiPriority w:val="39"/>
    <w:semiHidden/>
    <w:unhideWhenUsed/>
    <w:qFormat/>
    <w:rsid w:val="00D97FAE"/>
    <w:pPr>
      <w:outlineLvl w:val="9"/>
    </w:pPr>
    <w:rPr>
      <w:rFonts w:asciiTheme="majorHAnsi" w:hAnsiTheme="majorHAnsi"/>
      <w:lang w:eastAsia="ja-JP"/>
    </w:rPr>
  </w:style>
  <w:style w:type="paragraph" w:styleId="TOC1">
    <w:name w:val="toc 1"/>
    <w:basedOn w:val="Normal"/>
    <w:next w:val="Normal"/>
    <w:autoRedefine/>
    <w:uiPriority w:val="39"/>
    <w:unhideWhenUsed/>
    <w:rsid w:val="00D97FAE"/>
    <w:pPr>
      <w:spacing w:after="100"/>
    </w:pPr>
  </w:style>
  <w:style w:type="paragraph" w:styleId="TOC2">
    <w:name w:val="toc 2"/>
    <w:basedOn w:val="Normal"/>
    <w:next w:val="Normal"/>
    <w:autoRedefine/>
    <w:uiPriority w:val="39"/>
    <w:unhideWhenUsed/>
    <w:rsid w:val="00D97FAE"/>
    <w:pPr>
      <w:spacing w:after="100"/>
      <w:ind w:left="240"/>
    </w:pPr>
  </w:style>
  <w:style w:type="paragraph" w:styleId="TOC3">
    <w:name w:val="toc 3"/>
    <w:basedOn w:val="Normal"/>
    <w:next w:val="Normal"/>
    <w:autoRedefine/>
    <w:uiPriority w:val="39"/>
    <w:unhideWhenUsed/>
    <w:rsid w:val="002A18E1"/>
    <w:pPr>
      <w:tabs>
        <w:tab w:val="right" w:leader="dot" w:pos="10800"/>
      </w:tabs>
      <w:spacing w:after="100"/>
      <w:ind w:left="480"/>
    </w:pPr>
  </w:style>
  <w:style w:type="character" w:styleId="Hyperlink">
    <w:name w:val="Hyperlink"/>
    <w:basedOn w:val="DefaultParagraphFont"/>
    <w:uiPriority w:val="99"/>
    <w:unhideWhenUsed/>
    <w:rsid w:val="00D97FAE"/>
    <w:rPr>
      <w:color w:val="0000FF" w:themeColor="hyperlink"/>
      <w:u w:val="single"/>
    </w:rPr>
  </w:style>
  <w:style w:type="paragraph" w:styleId="FootnoteText">
    <w:name w:val="footnote text"/>
    <w:basedOn w:val="Normal"/>
    <w:link w:val="FootnoteTextChar"/>
    <w:uiPriority w:val="99"/>
    <w:unhideWhenUsed/>
    <w:rsid w:val="00251E57"/>
    <w:pPr>
      <w:spacing w:after="0" w:line="240" w:lineRule="auto"/>
    </w:pPr>
    <w:rPr>
      <w:sz w:val="20"/>
      <w:szCs w:val="20"/>
    </w:rPr>
  </w:style>
  <w:style w:type="character" w:customStyle="1" w:styleId="FootnoteTextChar">
    <w:name w:val="Footnote Text Char"/>
    <w:basedOn w:val="DefaultParagraphFont"/>
    <w:link w:val="FootnoteText"/>
    <w:uiPriority w:val="99"/>
    <w:rsid w:val="00251E57"/>
    <w:rPr>
      <w:sz w:val="20"/>
      <w:szCs w:val="20"/>
    </w:rPr>
  </w:style>
  <w:style w:type="character" w:styleId="FootnoteReference">
    <w:name w:val="footnote reference"/>
    <w:basedOn w:val="DefaultParagraphFont"/>
    <w:unhideWhenUsed/>
    <w:rsid w:val="00251E57"/>
    <w:rPr>
      <w:vertAlign w:val="superscript"/>
    </w:rPr>
  </w:style>
  <w:style w:type="table" w:styleId="TableGrid">
    <w:name w:val="Table Grid"/>
    <w:basedOn w:val="TableNormal"/>
    <w:uiPriority w:val="59"/>
    <w:rsid w:val="0025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A13EF"/>
    <w:rPr>
      <w:sz w:val="16"/>
      <w:szCs w:val="16"/>
    </w:rPr>
  </w:style>
  <w:style w:type="paragraph" w:styleId="CommentText">
    <w:name w:val="annotation text"/>
    <w:basedOn w:val="Normal"/>
    <w:link w:val="CommentTextChar"/>
    <w:uiPriority w:val="99"/>
    <w:semiHidden/>
    <w:unhideWhenUsed/>
    <w:rsid w:val="002A13EF"/>
    <w:pPr>
      <w:spacing w:line="240" w:lineRule="auto"/>
    </w:pPr>
    <w:rPr>
      <w:sz w:val="20"/>
      <w:szCs w:val="20"/>
    </w:rPr>
  </w:style>
  <w:style w:type="character" w:customStyle="1" w:styleId="CommentTextChar">
    <w:name w:val="Comment Text Char"/>
    <w:basedOn w:val="DefaultParagraphFont"/>
    <w:link w:val="CommentText"/>
    <w:uiPriority w:val="99"/>
    <w:semiHidden/>
    <w:rsid w:val="002A13EF"/>
    <w:rPr>
      <w:sz w:val="20"/>
      <w:szCs w:val="20"/>
    </w:rPr>
  </w:style>
  <w:style w:type="paragraph" w:styleId="Caption">
    <w:name w:val="caption"/>
    <w:basedOn w:val="Normal"/>
    <w:next w:val="Normal"/>
    <w:uiPriority w:val="35"/>
    <w:unhideWhenUsed/>
    <w:qFormat/>
    <w:rsid w:val="002A13EF"/>
    <w:pPr>
      <w:spacing w:line="240" w:lineRule="auto"/>
    </w:pPr>
    <w:rPr>
      <w:i/>
      <w:iCs/>
      <w:color w:val="1F497D" w:themeColor="text2"/>
      <w:sz w:val="18"/>
      <w:szCs w:val="18"/>
    </w:rPr>
  </w:style>
  <w:style w:type="table" w:customStyle="1" w:styleId="MediumShading1-Accent11">
    <w:name w:val="Medium Shading 1 - Accent 11"/>
    <w:basedOn w:val="TableNormal"/>
    <w:uiPriority w:val="63"/>
    <w:rsid w:val="001046A0"/>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TMLTypewriter">
    <w:name w:val="HTML Typewriter"/>
    <w:basedOn w:val="DefaultParagraphFont"/>
    <w:uiPriority w:val="99"/>
    <w:semiHidden/>
    <w:unhideWhenUsed/>
    <w:rsid w:val="00BF461E"/>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E01FA3"/>
    <w:rPr>
      <w:b/>
      <w:bCs/>
    </w:rPr>
  </w:style>
  <w:style w:type="character" w:customStyle="1" w:styleId="CommentSubjectChar">
    <w:name w:val="Comment Subject Char"/>
    <w:basedOn w:val="CommentTextChar"/>
    <w:link w:val="CommentSubject"/>
    <w:uiPriority w:val="99"/>
    <w:semiHidden/>
    <w:rsid w:val="00E01FA3"/>
    <w:rPr>
      <w:b/>
      <w:bCs/>
      <w:sz w:val="20"/>
      <w:szCs w:val="20"/>
    </w:rPr>
  </w:style>
  <w:style w:type="table" w:styleId="MediumShading1-Accent1">
    <w:name w:val="Medium Shading 1 Accent 1"/>
    <w:basedOn w:val="TableNormal"/>
    <w:uiPriority w:val="63"/>
    <w:rsid w:val="00F33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284B18"/>
    <w:rPr>
      <w:rFonts w:asciiTheme="majorHAnsi" w:eastAsiaTheme="majorEastAsia" w:hAnsiTheme="majorHAnsi" w:cstheme="majorBidi"/>
      <w:b/>
      <w:bCs/>
      <w:i/>
      <w:iCs/>
      <w:color w:val="4F81BD" w:themeColor="accent1"/>
      <w:sz w:val="24"/>
    </w:rPr>
  </w:style>
  <w:style w:type="character" w:customStyle="1" w:styleId="apple-converted-space">
    <w:name w:val="apple-converted-space"/>
    <w:basedOn w:val="DefaultParagraphFont"/>
    <w:rsid w:val="002E6701"/>
  </w:style>
  <w:style w:type="character" w:styleId="FollowedHyperlink">
    <w:name w:val="FollowedHyperlink"/>
    <w:basedOn w:val="DefaultParagraphFont"/>
    <w:uiPriority w:val="99"/>
    <w:semiHidden/>
    <w:unhideWhenUsed/>
    <w:rsid w:val="00376FB4"/>
    <w:rPr>
      <w:color w:val="800080" w:themeColor="followedHyperlink"/>
      <w:u w:val="single"/>
    </w:rPr>
  </w:style>
  <w:style w:type="table" w:styleId="MediumGrid2-Accent5">
    <w:name w:val="Medium Grid 2 Accent 5"/>
    <w:basedOn w:val="TableNormal"/>
    <w:uiPriority w:val="68"/>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1">
    <w:name w:val="Medium List 2 Accent 1"/>
    <w:basedOn w:val="TableNormal"/>
    <w:uiPriority w:val="66"/>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semiHidden/>
    <w:unhideWhenUsed/>
    <w:rsid w:val="005D4F95"/>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E0421E"/>
    <w:pPr>
      <w:spacing w:after="0"/>
    </w:pPr>
  </w:style>
  <w:style w:type="paragraph" w:styleId="Revision">
    <w:name w:val="Revision"/>
    <w:hidden/>
    <w:uiPriority w:val="99"/>
    <w:semiHidden/>
    <w:rsid w:val="00375B95"/>
    <w:pPr>
      <w:spacing w:after="0" w:line="240" w:lineRule="auto"/>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81"/>
    <w:rPr>
      <w:sz w:val="24"/>
    </w:rPr>
  </w:style>
  <w:style w:type="paragraph" w:styleId="Heading1">
    <w:name w:val="heading 1"/>
    <w:basedOn w:val="Normal"/>
    <w:next w:val="Normal"/>
    <w:link w:val="Heading1Char"/>
    <w:uiPriority w:val="9"/>
    <w:qFormat/>
    <w:rsid w:val="00B212F4"/>
    <w:pPr>
      <w:keepNext/>
      <w:keepLines/>
      <w:spacing w:before="480" w:after="0"/>
      <w:outlineLvl w:val="0"/>
    </w:pPr>
    <w:rPr>
      <w:rFonts w:ascii="Georgia" w:eastAsiaTheme="majorEastAsia" w:hAnsi="Georg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12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12F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4B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IA">
    <w:name w:val="OIA"/>
    <w:basedOn w:val="Normal"/>
    <w:rsid w:val="00362381"/>
    <w:pPr>
      <w:numPr>
        <w:numId w:val="1"/>
      </w:numPr>
      <w:spacing w:line="240" w:lineRule="auto"/>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362381"/>
    <w:pPr>
      <w:spacing w:after="0" w:line="240" w:lineRule="auto"/>
    </w:pPr>
    <w:rPr>
      <w:rFonts w:ascii="Tahoma" w:hAnsi="Tahoma" w:cs="Tahoma"/>
      <w:sz w:val="16"/>
      <w:szCs w:val="16"/>
    </w:rPr>
  </w:style>
  <w:style w:type="paragraph" w:customStyle="1" w:styleId="OIAbody">
    <w:name w:val="OIA_body"/>
    <w:autoRedefine/>
    <w:qFormat/>
    <w:rsid w:val="00DC30C1"/>
    <w:pPr>
      <w:widowControl w:val="0"/>
      <w:suppressAutoHyphens/>
      <w:autoSpaceDE w:val="0"/>
      <w:autoSpaceDN w:val="0"/>
      <w:adjustRightInd w:val="0"/>
      <w:spacing w:after="120" w:line="240" w:lineRule="auto"/>
      <w:textAlignment w:val="center"/>
    </w:pPr>
    <w:rPr>
      <w:rFonts w:ascii="Calibri" w:eastAsia="Times New Roman" w:hAnsi="Calibri" w:cs="MyriadPro-Regular"/>
      <w:color w:val="333333"/>
      <w:lang w:bidi="en-US"/>
    </w:rPr>
  </w:style>
  <w:style w:type="paragraph" w:customStyle="1" w:styleId="OIANote">
    <w:name w:val="OIA Note"/>
    <w:basedOn w:val="OIAbody"/>
    <w:autoRedefine/>
    <w:qFormat/>
    <w:rsid w:val="00362381"/>
    <w:pPr>
      <w:spacing w:after="20"/>
    </w:pPr>
    <w:rPr>
      <w:color w:val="FFFFFF" w:themeColor="background1"/>
      <w:sz w:val="18"/>
      <w:szCs w:val="18"/>
    </w:rPr>
  </w:style>
  <w:style w:type="paragraph" w:customStyle="1" w:styleId="OIAOfficeName-SubOffice">
    <w:name w:val="OIA Office Name - Sub Office"/>
    <w:basedOn w:val="OIAbody"/>
    <w:autoRedefine/>
    <w:qFormat/>
    <w:rsid w:val="00DC30C1"/>
    <w:pPr>
      <w:keepNext/>
      <w:tabs>
        <w:tab w:val="right" w:pos="10080"/>
      </w:tabs>
      <w:ind w:right="-288"/>
    </w:pPr>
    <w:rPr>
      <w:rFonts w:eastAsiaTheme="minorEastAsia"/>
      <w:b/>
      <w:color w:val="003E72"/>
      <w:sz w:val="20"/>
      <w:u w:color="FFFFFF" w:themeColor="background1"/>
    </w:rPr>
  </w:style>
  <w:style w:type="paragraph" w:customStyle="1" w:styleId="OIAbody-list">
    <w:name w:val="OIA_body-list"/>
    <w:basedOn w:val="OIAbody"/>
    <w:autoRedefine/>
    <w:qFormat/>
    <w:rsid w:val="00DC30C1"/>
    <w:pPr>
      <w:spacing w:after="60"/>
      <w:ind w:left="274"/>
    </w:pPr>
  </w:style>
  <w:style w:type="paragraph" w:customStyle="1" w:styleId="OIAEditionDate">
    <w:name w:val="OIA_Edition_Date"/>
    <w:basedOn w:val="OIAbody"/>
    <w:autoRedefine/>
    <w:qFormat/>
    <w:rsid w:val="00DC30C1"/>
    <w:pPr>
      <w:spacing w:after="0"/>
    </w:pPr>
    <w:rPr>
      <w:rFonts w:ascii="Calibri Bold" w:hAnsi="Calibri Bold"/>
      <w:caps/>
      <w:color w:val="FFFFFF" w:themeColor="background1"/>
    </w:rPr>
  </w:style>
  <w:style w:type="paragraph" w:customStyle="1" w:styleId="OIAHeader1">
    <w:name w:val="OIA_Header 1"/>
    <w:autoRedefine/>
    <w:qFormat/>
    <w:rsid w:val="00DC30C1"/>
    <w:pPr>
      <w:widowControl w:val="0"/>
      <w:suppressAutoHyphens/>
      <w:autoSpaceDE w:val="0"/>
      <w:autoSpaceDN w:val="0"/>
      <w:adjustRightInd w:val="0"/>
      <w:spacing w:after="0" w:line="240" w:lineRule="auto"/>
      <w:textAlignment w:val="center"/>
    </w:pPr>
    <w:rPr>
      <w:rFonts w:ascii="Calibri Bold" w:eastAsia="Times New Roman" w:hAnsi="Calibri Bold" w:cs="Georgia"/>
      <w:b/>
      <w:bCs/>
      <w:caps/>
      <w:color w:val="003E72"/>
      <w:sz w:val="28"/>
      <w:szCs w:val="35"/>
      <w:lang w:bidi="en-US"/>
    </w:rPr>
  </w:style>
  <w:style w:type="paragraph" w:customStyle="1" w:styleId="OIAHeader2">
    <w:name w:val="OIA_Header 2"/>
    <w:basedOn w:val="OIAbody"/>
    <w:rsid w:val="00DC30C1"/>
    <w:pPr>
      <w:spacing w:after="20"/>
    </w:pPr>
    <w:rPr>
      <w:rFonts w:ascii="Calibri Bold" w:hAnsi="Calibri Bold"/>
      <w:bCs/>
      <w:color w:val="003E72"/>
    </w:rPr>
  </w:style>
  <w:style w:type="paragraph" w:customStyle="1" w:styleId="OIASidebarHeadline">
    <w:name w:val="OIA_Sidebar Headline"/>
    <w:basedOn w:val="OIAHeader1"/>
    <w:next w:val="Normal"/>
    <w:qFormat/>
    <w:rsid w:val="00DC30C1"/>
    <w:pPr>
      <w:spacing w:before="120" w:after="60"/>
    </w:pPr>
    <w:rPr>
      <w:color w:val="FFFFFF"/>
      <w:sz w:val="24"/>
      <w:szCs w:val="24"/>
    </w:rPr>
  </w:style>
  <w:style w:type="paragraph" w:customStyle="1" w:styleId="OIASidebarText">
    <w:name w:val="OIA_Sidebar Text"/>
    <w:basedOn w:val="OIAbody"/>
    <w:autoRedefine/>
    <w:qFormat/>
    <w:rsid w:val="00DC30C1"/>
    <w:pPr>
      <w:spacing w:after="100"/>
    </w:pPr>
    <w:rPr>
      <w:color w:val="FFFFFF"/>
    </w:rPr>
  </w:style>
  <w:style w:type="character" w:customStyle="1" w:styleId="BalloonTextChar">
    <w:name w:val="Balloon Text Char"/>
    <w:basedOn w:val="DefaultParagraphFont"/>
    <w:link w:val="BalloonText"/>
    <w:uiPriority w:val="99"/>
    <w:semiHidden/>
    <w:rsid w:val="00362381"/>
    <w:rPr>
      <w:rFonts w:ascii="Tahoma" w:hAnsi="Tahoma" w:cs="Tahoma"/>
      <w:sz w:val="16"/>
      <w:szCs w:val="16"/>
    </w:rPr>
  </w:style>
  <w:style w:type="table" w:styleId="MediumGrid3-Accent1">
    <w:name w:val="Medium Grid 3 Accent 1"/>
    <w:basedOn w:val="TableNormal"/>
    <w:uiPriority w:val="69"/>
    <w:rsid w:val="0036238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1Char">
    <w:name w:val="Heading 1 Char"/>
    <w:basedOn w:val="DefaultParagraphFont"/>
    <w:link w:val="Heading1"/>
    <w:uiPriority w:val="9"/>
    <w:rsid w:val="00B212F4"/>
    <w:rPr>
      <w:rFonts w:ascii="Georgia" w:eastAsiaTheme="majorEastAsia" w:hAnsi="Georgia" w:cstheme="majorBidi"/>
      <w:b/>
      <w:bCs/>
      <w:color w:val="365F91" w:themeColor="accent1" w:themeShade="BF"/>
      <w:sz w:val="28"/>
      <w:szCs w:val="28"/>
    </w:rPr>
  </w:style>
  <w:style w:type="paragraph" w:styleId="ListParagraph">
    <w:name w:val="List Paragraph"/>
    <w:basedOn w:val="Normal"/>
    <w:link w:val="ListParagraphChar"/>
    <w:uiPriority w:val="34"/>
    <w:qFormat/>
    <w:rsid w:val="00B212F4"/>
    <w:pPr>
      <w:ind w:left="720"/>
      <w:contextualSpacing/>
    </w:pPr>
  </w:style>
  <w:style w:type="character" w:customStyle="1" w:styleId="Heading2Char">
    <w:name w:val="Heading 2 Char"/>
    <w:basedOn w:val="DefaultParagraphFont"/>
    <w:link w:val="Heading2"/>
    <w:uiPriority w:val="9"/>
    <w:rsid w:val="00B21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12F4"/>
    <w:rPr>
      <w:rFonts w:asciiTheme="majorHAnsi" w:eastAsiaTheme="majorEastAsia" w:hAnsiTheme="majorHAnsi" w:cstheme="majorBidi"/>
      <w:b/>
      <w:bCs/>
      <w:color w:val="4F81BD" w:themeColor="accent1"/>
      <w:sz w:val="24"/>
    </w:rPr>
  </w:style>
  <w:style w:type="paragraph" w:customStyle="1" w:styleId="OIAListBullet2">
    <w:name w:val="OIA_List Bullet 2"/>
    <w:basedOn w:val="ListParagraph"/>
    <w:link w:val="OIAListBullet2Char"/>
    <w:qFormat/>
    <w:rsid w:val="00E966BF"/>
    <w:pPr>
      <w:numPr>
        <w:numId w:val="2"/>
      </w:numPr>
      <w:spacing w:before="200"/>
    </w:pPr>
  </w:style>
  <w:style w:type="paragraph" w:styleId="Header">
    <w:name w:val="header"/>
    <w:basedOn w:val="Normal"/>
    <w:link w:val="HeaderChar"/>
    <w:uiPriority w:val="99"/>
    <w:unhideWhenUsed/>
    <w:rsid w:val="004E0302"/>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E966BF"/>
    <w:rPr>
      <w:sz w:val="24"/>
    </w:rPr>
  </w:style>
  <w:style w:type="character" w:customStyle="1" w:styleId="OIAListBullet2Char">
    <w:name w:val="OIA_List Bullet 2 Char"/>
    <w:basedOn w:val="ListParagraphChar"/>
    <w:link w:val="OIAListBullet2"/>
    <w:rsid w:val="00E966BF"/>
    <w:rPr>
      <w:sz w:val="24"/>
    </w:rPr>
  </w:style>
  <w:style w:type="character" w:customStyle="1" w:styleId="HeaderChar">
    <w:name w:val="Header Char"/>
    <w:basedOn w:val="DefaultParagraphFont"/>
    <w:link w:val="Header"/>
    <w:uiPriority w:val="99"/>
    <w:rsid w:val="004E0302"/>
    <w:rPr>
      <w:sz w:val="24"/>
    </w:rPr>
  </w:style>
  <w:style w:type="paragraph" w:styleId="Footer">
    <w:name w:val="footer"/>
    <w:basedOn w:val="Normal"/>
    <w:link w:val="FooterChar"/>
    <w:uiPriority w:val="99"/>
    <w:unhideWhenUsed/>
    <w:rsid w:val="004E03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302"/>
    <w:rPr>
      <w:sz w:val="24"/>
    </w:rPr>
  </w:style>
  <w:style w:type="paragraph" w:styleId="TOCHeading">
    <w:name w:val="TOC Heading"/>
    <w:basedOn w:val="Heading1"/>
    <w:next w:val="Normal"/>
    <w:uiPriority w:val="39"/>
    <w:semiHidden/>
    <w:unhideWhenUsed/>
    <w:qFormat/>
    <w:rsid w:val="00D97FAE"/>
    <w:pPr>
      <w:outlineLvl w:val="9"/>
    </w:pPr>
    <w:rPr>
      <w:rFonts w:asciiTheme="majorHAnsi" w:hAnsiTheme="majorHAnsi"/>
      <w:lang w:eastAsia="ja-JP"/>
    </w:rPr>
  </w:style>
  <w:style w:type="paragraph" w:styleId="TOC1">
    <w:name w:val="toc 1"/>
    <w:basedOn w:val="Normal"/>
    <w:next w:val="Normal"/>
    <w:autoRedefine/>
    <w:uiPriority w:val="39"/>
    <w:unhideWhenUsed/>
    <w:rsid w:val="00D97FAE"/>
    <w:pPr>
      <w:spacing w:after="100"/>
    </w:pPr>
  </w:style>
  <w:style w:type="paragraph" w:styleId="TOC2">
    <w:name w:val="toc 2"/>
    <w:basedOn w:val="Normal"/>
    <w:next w:val="Normal"/>
    <w:autoRedefine/>
    <w:uiPriority w:val="39"/>
    <w:unhideWhenUsed/>
    <w:rsid w:val="00D97FAE"/>
    <w:pPr>
      <w:spacing w:after="100"/>
      <w:ind w:left="240"/>
    </w:pPr>
  </w:style>
  <w:style w:type="paragraph" w:styleId="TOC3">
    <w:name w:val="toc 3"/>
    <w:basedOn w:val="Normal"/>
    <w:next w:val="Normal"/>
    <w:autoRedefine/>
    <w:uiPriority w:val="39"/>
    <w:unhideWhenUsed/>
    <w:rsid w:val="002A18E1"/>
    <w:pPr>
      <w:tabs>
        <w:tab w:val="right" w:leader="dot" w:pos="10800"/>
      </w:tabs>
      <w:spacing w:after="100"/>
      <w:ind w:left="480"/>
    </w:pPr>
  </w:style>
  <w:style w:type="character" w:styleId="Hyperlink">
    <w:name w:val="Hyperlink"/>
    <w:basedOn w:val="DefaultParagraphFont"/>
    <w:uiPriority w:val="99"/>
    <w:unhideWhenUsed/>
    <w:rsid w:val="00D97FAE"/>
    <w:rPr>
      <w:color w:val="0000FF" w:themeColor="hyperlink"/>
      <w:u w:val="single"/>
    </w:rPr>
  </w:style>
  <w:style w:type="paragraph" w:styleId="FootnoteText">
    <w:name w:val="footnote text"/>
    <w:basedOn w:val="Normal"/>
    <w:link w:val="FootnoteTextChar"/>
    <w:uiPriority w:val="99"/>
    <w:unhideWhenUsed/>
    <w:rsid w:val="00251E57"/>
    <w:pPr>
      <w:spacing w:after="0" w:line="240" w:lineRule="auto"/>
    </w:pPr>
    <w:rPr>
      <w:sz w:val="20"/>
      <w:szCs w:val="20"/>
    </w:rPr>
  </w:style>
  <w:style w:type="character" w:customStyle="1" w:styleId="FootnoteTextChar">
    <w:name w:val="Footnote Text Char"/>
    <w:basedOn w:val="DefaultParagraphFont"/>
    <w:link w:val="FootnoteText"/>
    <w:uiPriority w:val="99"/>
    <w:rsid w:val="00251E57"/>
    <w:rPr>
      <w:sz w:val="20"/>
      <w:szCs w:val="20"/>
    </w:rPr>
  </w:style>
  <w:style w:type="character" w:styleId="FootnoteReference">
    <w:name w:val="footnote reference"/>
    <w:basedOn w:val="DefaultParagraphFont"/>
    <w:unhideWhenUsed/>
    <w:rsid w:val="00251E57"/>
    <w:rPr>
      <w:vertAlign w:val="superscript"/>
    </w:rPr>
  </w:style>
  <w:style w:type="table" w:styleId="TableGrid">
    <w:name w:val="Table Grid"/>
    <w:basedOn w:val="TableNormal"/>
    <w:uiPriority w:val="59"/>
    <w:rsid w:val="0025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A13EF"/>
    <w:rPr>
      <w:sz w:val="16"/>
      <w:szCs w:val="16"/>
    </w:rPr>
  </w:style>
  <w:style w:type="paragraph" w:styleId="CommentText">
    <w:name w:val="annotation text"/>
    <w:basedOn w:val="Normal"/>
    <w:link w:val="CommentTextChar"/>
    <w:uiPriority w:val="99"/>
    <w:semiHidden/>
    <w:unhideWhenUsed/>
    <w:rsid w:val="002A13EF"/>
    <w:pPr>
      <w:spacing w:line="240" w:lineRule="auto"/>
    </w:pPr>
    <w:rPr>
      <w:sz w:val="20"/>
      <w:szCs w:val="20"/>
    </w:rPr>
  </w:style>
  <w:style w:type="character" w:customStyle="1" w:styleId="CommentTextChar">
    <w:name w:val="Comment Text Char"/>
    <w:basedOn w:val="DefaultParagraphFont"/>
    <w:link w:val="CommentText"/>
    <w:uiPriority w:val="99"/>
    <w:semiHidden/>
    <w:rsid w:val="002A13EF"/>
    <w:rPr>
      <w:sz w:val="20"/>
      <w:szCs w:val="20"/>
    </w:rPr>
  </w:style>
  <w:style w:type="paragraph" w:styleId="Caption">
    <w:name w:val="caption"/>
    <w:basedOn w:val="Normal"/>
    <w:next w:val="Normal"/>
    <w:uiPriority w:val="35"/>
    <w:unhideWhenUsed/>
    <w:qFormat/>
    <w:rsid w:val="002A13EF"/>
    <w:pPr>
      <w:spacing w:line="240" w:lineRule="auto"/>
    </w:pPr>
    <w:rPr>
      <w:i/>
      <w:iCs/>
      <w:color w:val="1F497D" w:themeColor="text2"/>
      <w:sz w:val="18"/>
      <w:szCs w:val="18"/>
    </w:rPr>
  </w:style>
  <w:style w:type="table" w:customStyle="1" w:styleId="MediumShading1-Accent11">
    <w:name w:val="Medium Shading 1 - Accent 11"/>
    <w:basedOn w:val="TableNormal"/>
    <w:uiPriority w:val="63"/>
    <w:rsid w:val="001046A0"/>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TMLTypewriter">
    <w:name w:val="HTML Typewriter"/>
    <w:basedOn w:val="DefaultParagraphFont"/>
    <w:uiPriority w:val="99"/>
    <w:semiHidden/>
    <w:unhideWhenUsed/>
    <w:rsid w:val="00BF461E"/>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E01FA3"/>
    <w:rPr>
      <w:b/>
      <w:bCs/>
    </w:rPr>
  </w:style>
  <w:style w:type="character" w:customStyle="1" w:styleId="CommentSubjectChar">
    <w:name w:val="Comment Subject Char"/>
    <w:basedOn w:val="CommentTextChar"/>
    <w:link w:val="CommentSubject"/>
    <w:uiPriority w:val="99"/>
    <w:semiHidden/>
    <w:rsid w:val="00E01FA3"/>
    <w:rPr>
      <w:b/>
      <w:bCs/>
      <w:sz w:val="20"/>
      <w:szCs w:val="20"/>
    </w:rPr>
  </w:style>
  <w:style w:type="table" w:styleId="MediumShading1-Accent1">
    <w:name w:val="Medium Shading 1 Accent 1"/>
    <w:basedOn w:val="TableNormal"/>
    <w:uiPriority w:val="63"/>
    <w:rsid w:val="00F33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284B18"/>
    <w:rPr>
      <w:rFonts w:asciiTheme="majorHAnsi" w:eastAsiaTheme="majorEastAsia" w:hAnsiTheme="majorHAnsi" w:cstheme="majorBidi"/>
      <w:b/>
      <w:bCs/>
      <w:i/>
      <w:iCs/>
      <w:color w:val="4F81BD" w:themeColor="accent1"/>
      <w:sz w:val="24"/>
    </w:rPr>
  </w:style>
  <w:style w:type="character" w:customStyle="1" w:styleId="apple-converted-space">
    <w:name w:val="apple-converted-space"/>
    <w:basedOn w:val="DefaultParagraphFont"/>
    <w:rsid w:val="002E6701"/>
  </w:style>
  <w:style w:type="character" w:styleId="FollowedHyperlink">
    <w:name w:val="FollowedHyperlink"/>
    <w:basedOn w:val="DefaultParagraphFont"/>
    <w:uiPriority w:val="99"/>
    <w:semiHidden/>
    <w:unhideWhenUsed/>
    <w:rsid w:val="00376FB4"/>
    <w:rPr>
      <w:color w:val="800080" w:themeColor="followedHyperlink"/>
      <w:u w:val="single"/>
    </w:rPr>
  </w:style>
  <w:style w:type="table" w:styleId="MediumGrid2-Accent5">
    <w:name w:val="Medium Grid 2 Accent 5"/>
    <w:basedOn w:val="TableNormal"/>
    <w:uiPriority w:val="68"/>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1">
    <w:name w:val="Medium List 2 Accent 1"/>
    <w:basedOn w:val="TableNormal"/>
    <w:uiPriority w:val="66"/>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semiHidden/>
    <w:unhideWhenUsed/>
    <w:rsid w:val="005D4F95"/>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E0421E"/>
    <w:pPr>
      <w:spacing w:after="0"/>
    </w:pPr>
  </w:style>
  <w:style w:type="paragraph" w:styleId="Revision">
    <w:name w:val="Revision"/>
    <w:hidden/>
    <w:uiPriority w:val="99"/>
    <w:semiHidden/>
    <w:rsid w:val="00375B95"/>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9081">
      <w:bodyDiv w:val="1"/>
      <w:marLeft w:val="0"/>
      <w:marRight w:val="0"/>
      <w:marTop w:val="0"/>
      <w:marBottom w:val="0"/>
      <w:divBdr>
        <w:top w:val="none" w:sz="0" w:space="0" w:color="auto"/>
        <w:left w:val="none" w:sz="0" w:space="0" w:color="auto"/>
        <w:bottom w:val="none" w:sz="0" w:space="0" w:color="auto"/>
        <w:right w:val="none" w:sz="0" w:space="0" w:color="auto"/>
      </w:divBdr>
    </w:div>
    <w:div w:id="47414574">
      <w:bodyDiv w:val="1"/>
      <w:marLeft w:val="0"/>
      <w:marRight w:val="0"/>
      <w:marTop w:val="0"/>
      <w:marBottom w:val="0"/>
      <w:divBdr>
        <w:top w:val="none" w:sz="0" w:space="0" w:color="auto"/>
        <w:left w:val="none" w:sz="0" w:space="0" w:color="auto"/>
        <w:bottom w:val="none" w:sz="0" w:space="0" w:color="auto"/>
        <w:right w:val="none" w:sz="0" w:space="0" w:color="auto"/>
      </w:divBdr>
    </w:div>
    <w:div w:id="179585410">
      <w:bodyDiv w:val="1"/>
      <w:marLeft w:val="0"/>
      <w:marRight w:val="0"/>
      <w:marTop w:val="0"/>
      <w:marBottom w:val="0"/>
      <w:divBdr>
        <w:top w:val="none" w:sz="0" w:space="0" w:color="auto"/>
        <w:left w:val="none" w:sz="0" w:space="0" w:color="auto"/>
        <w:bottom w:val="none" w:sz="0" w:space="0" w:color="auto"/>
        <w:right w:val="none" w:sz="0" w:space="0" w:color="auto"/>
      </w:divBdr>
    </w:div>
    <w:div w:id="290088460">
      <w:bodyDiv w:val="1"/>
      <w:marLeft w:val="0"/>
      <w:marRight w:val="0"/>
      <w:marTop w:val="0"/>
      <w:marBottom w:val="0"/>
      <w:divBdr>
        <w:top w:val="none" w:sz="0" w:space="0" w:color="auto"/>
        <w:left w:val="none" w:sz="0" w:space="0" w:color="auto"/>
        <w:bottom w:val="none" w:sz="0" w:space="0" w:color="auto"/>
        <w:right w:val="none" w:sz="0" w:space="0" w:color="auto"/>
      </w:divBdr>
    </w:div>
    <w:div w:id="307905099">
      <w:bodyDiv w:val="1"/>
      <w:marLeft w:val="0"/>
      <w:marRight w:val="0"/>
      <w:marTop w:val="0"/>
      <w:marBottom w:val="0"/>
      <w:divBdr>
        <w:top w:val="none" w:sz="0" w:space="0" w:color="auto"/>
        <w:left w:val="none" w:sz="0" w:space="0" w:color="auto"/>
        <w:bottom w:val="none" w:sz="0" w:space="0" w:color="auto"/>
        <w:right w:val="none" w:sz="0" w:space="0" w:color="auto"/>
      </w:divBdr>
    </w:div>
    <w:div w:id="343291433">
      <w:bodyDiv w:val="1"/>
      <w:marLeft w:val="0"/>
      <w:marRight w:val="0"/>
      <w:marTop w:val="0"/>
      <w:marBottom w:val="0"/>
      <w:divBdr>
        <w:top w:val="none" w:sz="0" w:space="0" w:color="auto"/>
        <w:left w:val="none" w:sz="0" w:space="0" w:color="auto"/>
        <w:bottom w:val="none" w:sz="0" w:space="0" w:color="auto"/>
        <w:right w:val="none" w:sz="0" w:space="0" w:color="auto"/>
      </w:divBdr>
    </w:div>
    <w:div w:id="402146849">
      <w:bodyDiv w:val="1"/>
      <w:marLeft w:val="0"/>
      <w:marRight w:val="0"/>
      <w:marTop w:val="0"/>
      <w:marBottom w:val="0"/>
      <w:divBdr>
        <w:top w:val="none" w:sz="0" w:space="0" w:color="auto"/>
        <w:left w:val="none" w:sz="0" w:space="0" w:color="auto"/>
        <w:bottom w:val="none" w:sz="0" w:space="0" w:color="auto"/>
        <w:right w:val="none" w:sz="0" w:space="0" w:color="auto"/>
      </w:divBdr>
    </w:div>
    <w:div w:id="432433272">
      <w:bodyDiv w:val="1"/>
      <w:marLeft w:val="0"/>
      <w:marRight w:val="0"/>
      <w:marTop w:val="0"/>
      <w:marBottom w:val="0"/>
      <w:divBdr>
        <w:top w:val="none" w:sz="0" w:space="0" w:color="auto"/>
        <w:left w:val="none" w:sz="0" w:space="0" w:color="auto"/>
        <w:bottom w:val="none" w:sz="0" w:space="0" w:color="auto"/>
        <w:right w:val="none" w:sz="0" w:space="0" w:color="auto"/>
      </w:divBdr>
    </w:div>
    <w:div w:id="549801004">
      <w:bodyDiv w:val="1"/>
      <w:marLeft w:val="0"/>
      <w:marRight w:val="0"/>
      <w:marTop w:val="0"/>
      <w:marBottom w:val="0"/>
      <w:divBdr>
        <w:top w:val="none" w:sz="0" w:space="0" w:color="auto"/>
        <w:left w:val="none" w:sz="0" w:space="0" w:color="auto"/>
        <w:bottom w:val="none" w:sz="0" w:space="0" w:color="auto"/>
        <w:right w:val="none" w:sz="0" w:space="0" w:color="auto"/>
      </w:divBdr>
    </w:div>
    <w:div w:id="616107377">
      <w:bodyDiv w:val="1"/>
      <w:marLeft w:val="0"/>
      <w:marRight w:val="0"/>
      <w:marTop w:val="0"/>
      <w:marBottom w:val="0"/>
      <w:divBdr>
        <w:top w:val="none" w:sz="0" w:space="0" w:color="auto"/>
        <w:left w:val="none" w:sz="0" w:space="0" w:color="auto"/>
        <w:bottom w:val="none" w:sz="0" w:space="0" w:color="auto"/>
        <w:right w:val="none" w:sz="0" w:space="0" w:color="auto"/>
      </w:divBdr>
    </w:div>
    <w:div w:id="637338409">
      <w:bodyDiv w:val="1"/>
      <w:marLeft w:val="0"/>
      <w:marRight w:val="0"/>
      <w:marTop w:val="0"/>
      <w:marBottom w:val="0"/>
      <w:divBdr>
        <w:top w:val="none" w:sz="0" w:space="0" w:color="auto"/>
        <w:left w:val="none" w:sz="0" w:space="0" w:color="auto"/>
        <w:bottom w:val="none" w:sz="0" w:space="0" w:color="auto"/>
        <w:right w:val="none" w:sz="0" w:space="0" w:color="auto"/>
      </w:divBdr>
    </w:div>
    <w:div w:id="643968442">
      <w:bodyDiv w:val="1"/>
      <w:marLeft w:val="0"/>
      <w:marRight w:val="0"/>
      <w:marTop w:val="0"/>
      <w:marBottom w:val="0"/>
      <w:divBdr>
        <w:top w:val="none" w:sz="0" w:space="0" w:color="auto"/>
        <w:left w:val="none" w:sz="0" w:space="0" w:color="auto"/>
        <w:bottom w:val="none" w:sz="0" w:space="0" w:color="auto"/>
        <w:right w:val="none" w:sz="0" w:space="0" w:color="auto"/>
      </w:divBdr>
    </w:div>
    <w:div w:id="671028017">
      <w:bodyDiv w:val="1"/>
      <w:marLeft w:val="0"/>
      <w:marRight w:val="0"/>
      <w:marTop w:val="0"/>
      <w:marBottom w:val="0"/>
      <w:divBdr>
        <w:top w:val="none" w:sz="0" w:space="0" w:color="auto"/>
        <w:left w:val="none" w:sz="0" w:space="0" w:color="auto"/>
        <w:bottom w:val="none" w:sz="0" w:space="0" w:color="auto"/>
        <w:right w:val="none" w:sz="0" w:space="0" w:color="auto"/>
      </w:divBdr>
    </w:div>
    <w:div w:id="699815793">
      <w:bodyDiv w:val="1"/>
      <w:marLeft w:val="0"/>
      <w:marRight w:val="0"/>
      <w:marTop w:val="0"/>
      <w:marBottom w:val="0"/>
      <w:divBdr>
        <w:top w:val="none" w:sz="0" w:space="0" w:color="auto"/>
        <w:left w:val="none" w:sz="0" w:space="0" w:color="auto"/>
        <w:bottom w:val="none" w:sz="0" w:space="0" w:color="auto"/>
        <w:right w:val="none" w:sz="0" w:space="0" w:color="auto"/>
      </w:divBdr>
    </w:div>
    <w:div w:id="783573531">
      <w:bodyDiv w:val="1"/>
      <w:marLeft w:val="0"/>
      <w:marRight w:val="0"/>
      <w:marTop w:val="0"/>
      <w:marBottom w:val="0"/>
      <w:divBdr>
        <w:top w:val="none" w:sz="0" w:space="0" w:color="auto"/>
        <w:left w:val="none" w:sz="0" w:space="0" w:color="auto"/>
        <w:bottom w:val="none" w:sz="0" w:space="0" w:color="auto"/>
        <w:right w:val="none" w:sz="0" w:space="0" w:color="auto"/>
      </w:divBdr>
    </w:div>
    <w:div w:id="804200766">
      <w:bodyDiv w:val="1"/>
      <w:marLeft w:val="0"/>
      <w:marRight w:val="0"/>
      <w:marTop w:val="0"/>
      <w:marBottom w:val="0"/>
      <w:divBdr>
        <w:top w:val="none" w:sz="0" w:space="0" w:color="auto"/>
        <w:left w:val="none" w:sz="0" w:space="0" w:color="auto"/>
        <w:bottom w:val="none" w:sz="0" w:space="0" w:color="auto"/>
        <w:right w:val="none" w:sz="0" w:space="0" w:color="auto"/>
      </w:divBdr>
    </w:div>
    <w:div w:id="820121082">
      <w:bodyDiv w:val="1"/>
      <w:marLeft w:val="0"/>
      <w:marRight w:val="0"/>
      <w:marTop w:val="0"/>
      <w:marBottom w:val="0"/>
      <w:divBdr>
        <w:top w:val="none" w:sz="0" w:space="0" w:color="auto"/>
        <w:left w:val="none" w:sz="0" w:space="0" w:color="auto"/>
        <w:bottom w:val="none" w:sz="0" w:space="0" w:color="auto"/>
        <w:right w:val="none" w:sz="0" w:space="0" w:color="auto"/>
      </w:divBdr>
    </w:div>
    <w:div w:id="856696823">
      <w:bodyDiv w:val="1"/>
      <w:marLeft w:val="0"/>
      <w:marRight w:val="0"/>
      <w:marTop w:val="0"/>
      <w:marBottom w:val="0"/>
      <w:divBdr>
        <w:top w:val="none" w:sz="0" w:space="0" w:color="auto"/>
        <w:left w:val="none" w:sz="0" w:space="0" w:color="auto"/>
        <w:bottom w:val="none" w:sz="0" w:space="0" w:color="auto"/>
        <w:right w:val="none" w:sz="0" w:space="0" w:color="auto"/>
      </w:divBdr>
    </w:div>
    <w:div w:id="913778906">
      <w:bodyDiv w:val="1"/>
      <w:marLeft w:val="0"/>
      <w:marRight w:val="0"/>
      <w:marTop w:val="0"/>
      <w:marBottom w:val="0"/>
      <w:divBdr>
        <w:top w:val="none" w:sz="0" w:space="0" w:color="auto"/>
        <w:left w:val="none" w:sz="0" w:space="0" w:color="auto"/>
        <w:bottom w:val="none" w:sz="0" w:space="0" w:color="auto"/>
        <w:right w:val="none" w:sz="0" w:space="0" w:color="auto"/>
      </w:divBdr>
    </w:div>
    <w:div w:id="927814305">
      <w:bodyDiv w:val="1"/>
      <w:marLeft w:val="0"/>
      <w:marRight w:val="0"/>
      <w:marTop w:val="0"/>
      <w:marBottom w:val="0"/>
      <w:divBdr>
        <w:top w:val="none" w:sz="0" w:space="0" w:color="auto"/>
        <w:left w:val="none" w:sz="0" w:space="0" w:color="auto"/>
        <w:bottom w:val="none" w:sz="0" w:space="0" w:color="auto"/>
        <w:right w:val="none" w:sz="0" w:space="0" w:color="auto"/>
      </w:divBdr>
    </w:div>
    <w:div w:id="1013341332">
      <w:bodyDiv w:val="1"/>
      <w:marLeft w:val="0"/>
      <w:marRight w:val="0"/>
      <w:marTop w:val="0"/>
      <w:marBottom w:val="0"/>
      <w:divBdr>
        <w:top w:val="none" w:sz="0" w:space="0" w:color="auto"/>
        <w:left w:val="none" w:sz="0" w:space="0" w:color="auto"/>
        <w:bottom w:val="none" w:sz="0" w:space="0" w:color="auto"/>
        <w:right w:val="none" w:sz="0" w:space="0" w:color="auto"/>
      </w:divBdr>
    </w:div>
    <w:div w:id="1057777910">
      <w:bodyDiv w:val="1"/>
      <w:marLeft w:val="0"/>
      <w:marRight w:val="0"/>
      <w:marTop w:val="0"/>
      <w:marBottom w:val="0"/>
      <w:divBdr>
        <w:top w:val="none" w:sz="0" w:space="0" w:color="auto"/>
        <w:left w:val="none" w:sz="0" w:space="0" w:color="auto"/>
        <w:bottom w:val="none" w:sz="0" w:space="0" w:color="auto"/>
        <w:right w:val="none" w:sz="0" w:space="0" w:color="auto"/>
      </w:divBdr>
    </w:div>
    <w:div w:id="1075469112">
      <w:bodyDiv w:val="1"/>
      <w:marLeft w:val="0"/>
      <w:marRight w:val="0"/>
      <w:marTop w:val="0"/>
      <w:marBottom w:val="0"/>
      <w:divBdr>
        <w:top w:val="none" w:sz="0" w:space="0" w:color="auto"/>
        <w:left w:val="none" w:sz="0" w:space="0" w:color="auto"/>
        <w:bottom w:val="none" w:sz="0" w:space="0" w:color="auto"/>
        <w:right w:val="none" w:sz="0" w:space="0" w:color="auto"/>
      </w:divBdr>
    </w:div>
    <w:div w:id="1079518873">
      <w:bodyDiv w:val="1"/>
      <w:marLeft w:val="0"/>
      <w:marRight w:val="0"/>
      <w:marTop w:val="0"/>
      <w:marBottom w:val="0"/>
      <w:divBdr>
        <w:top w:val="none" w:sz="0" w:space="0" w:color="auto"/>
        <w:left w:val="none" w:sz="0" w:space="0" w:color="auto"/>
        <w:bottom w:val="none" w:sz="0" w:space="0" w:color="auto"/>
        <w:right w:val="none" w:sz="0" w:space="0" w:color="auto"/>
      </w:divBdr>
    </w:div>
    <w:div w:id="1175531602">
      <w:bodyDiv w:val="1"/>
      <w:marLeft w:val="0"/>
      <w:marRight w:val="0"/>
      <w:marTop w:val="0"/>
      <w:marBottom w:val="0"/>
      <w:divBdr>
        <w:top w:val="none" w:sz="0" w:space="0" w:color="auto"/>
        <w:left w:val="none" w:sz="0" w:space="0" w:color="auto"/>
        <w:bottom w:val="none" w:sz="0" w:space="0" w:color="auto"/>
        <w:right w:val="none" w:sz="0" w:space="0" w:color="auto"/>
      </w:divBdr>
    </w:div>
    <w:div w:id="1227453684">
      <w:bodyDiv w:val="1"/>
      <w:marLeft w:val="0"/>
      <w:marRight w:val="0"/>
      <w:marTop w:val="0"/>
      <w:marBottom w:val="0"/>
      <w:divBdr>
        <w:top w:val="none" w:sz="0" w:space="0" w:color="auto"/>
        <w:left w:val="none" w:sz="0" w:space="0" w:color="auto"/>
        <w:bottom w:val="none" w:sz="0" w:space="0" w:color="auto"/>
        <w:right w:val="none" w:sz="0" w:space="0" w:color="auto"/>
      </w:divBdr>
    </w:div>
    <w:div w:id="1271821388">
      <w:bodyDiv w:val="1"/>
      <w:marLeft w:val="0"/>
      <w:marRight w:val="0"/>
      <w:marTop w:val="0"/>
      <w:marBottom w:val="0"/>
      <w:divBdr>
        <w:top w:val="none" w:sz="0" w:space="0" w:color="auto"/>
        <w:left w:val="none" w:sz="0" w:space="0" w:color="auto"/>
        <w:bottom w:val="none" w:sz="0" w:space="0" w:color="auto"/>
        <w:right w:val="none" w:sz="0" w:space="0" w:color="auto"/>
      </w:divBdr>
    </w:div>
    <w:div w:id="1343314418">
      <w:bodyDiv w:val="1"/>
      <w:marLeft w:val="0"/>
      <w:marRight w:val="0"/>
      <w:marTop w:val="0"/>
      <w:marBottom w:val="0"/>
      <w:divBdr>
        <w:top w:val="none" w:sz="0" w:space="0" w:color="auto"/>
        <w:left w:val="none" w:sz="0" w:space="0" w:color="auto"/>
        <w:bottom w:val="none" w:sz="0" w:space="0" w:color="auto"/>
        <w:right w:val="none" w:sz="0" w:space="0" w:color="auto"/>
      </w:divBdr>
    </w:div>
    <w:div w:id="1374499177">
      <w:bodyDiv w:val="1"/>
      <w:marLeft w:val="0"/>
      <w:marRight w:val="0"/>
      <w:marTop w:val="0"/>
      <w:marBottom w:val="0"/>
      <w:divBdr>
        <w:top w:val="none" w:sz="0" w:space="0" w:color="auto"/>
        <w:left w:val="none" w:sz="0" w:space="0" w:color="auto"/>
        <w:bottom w:val="none" w:sz="0" w:space="0" w:color="auto"/>
        <w:right w:val="none" w:sz="0" w:space="0" w:color="auto"/>
      </w:divBdr>
    </w:div>
    <w:div w:id="1412578690">
      <w:bodyDiv w:val="1"/>
      <w:marLeft w:val="0"/>
      <w:marRight w:val="0"/>
      <w:marTop w:val="0"/>
      <w:marBottom w:val="0"/>
      <w:divBdr>
        <w:top w:val="none" w:sz="0" w:space="0" w:color="auto"/>
        <w:left w:val="none" w:sz="0" w:space="0" w:color="auto"/>
        <w:bottom w:val="none" w:sz="0" w:space="0" w:color="auto"/>
        <w:right w:val="none" w:sz="0" w:space="0" w:color="auto"/>
      </w:divBdr>
    </w:div>
    <w:div w:id="1512451509">
      <w:bodyDiv w:val="1"/>
      <w:marLeft w:val="0"/>
      <w:marRight w:val="0"/>
      <w:marTop w:val="0"/>
      <w:marBottom w:val="0"/>
      <w:divBdr>
        <w:top w:val="none" w:sz="0" w:space="0" w:color="auto"/>
        <w:left w:val="none" w:sz="0" w:space="0" w:color="auto"/>
        <w:bottom w:val="none" w:sz="0" w:space="0" w:color="auto"/>
        <w:right w:val="none" w:sz="0" w:space="0" w:color="auto"/>
      </w:divBdr>
    </w:div>
    <w:div w:id="1530606822">
      <w:bodyDiv w:val="1"/>
      <w:marLeft w:val="0"/>
      <w:marRight w:val="0"/>
      <w:marTop w:val="0"/>
      <w:marBottom w:val="0"/>
      <w:divBdr>
        <w:top w:val="none" w:sz="0" w:space="0" w:color="auto"/>
        <w:left w:val="none" w:sz="0" w:space="0" w:color="auto"/>
        <w:bottom w:val="none" w:sz="0" w:space="0" w:color="auto"/>
        <w:right w:val="none" w:sz="0" w:space="0" w:color="auto"/>
      </w:divBdr>
    </w:div>
    <w:div w:id="1557473255">
      <w:bodyDiv w:val="1"/>
      <w:marLeft w:val="0"/>
      <w:marRight w:val="0"/>
      <w:marTop w:val="0"/>
      <w:marBottom w:val="0"/>
      <w:divBdr>
        <w:top w:val="none" w:sz="0" w:space="0" w:color="auto"/>
        <w:left w:val="none" w:sz="0" w:space="0" w:color="auto"/>
        <w:bottom w:val="none" w:sz="0" w:space="0" w:color="auto"/>
        <w:right w:val="none" w:sz="0" w:space="0" w:color="auto"/>
      </w:divBdr>
    </w:div>
    <w:div w:id="1586957643">
      <w:bodyDiv w:val="1"/>
      <w:marLeft w:val="0"/>
      <w:marRight w:val="0"/>
      <w:marTop w:val="0"/>
      <w:marBottom w:val="0"/>
      <w:divBdr>
        <w:top w:val="none" w:sz="0" w:space="0" w:color="auto"/>
        <w:left w:val="none" w:sz="0" w:space="0" w:color="auto"/>
        <w:bottom w:val="none" w:sz="0" w:space="0" w:color="auto"/>
        <w:right w:val="none" w:sz="0" w:space="0" w:color="auto"/>
      </w:divBdr>
    </w:div>
    <w:div w:id="1591617916">
      <w:bodyDiv w:val="1"/>
      <w:marLeft w:val="0"/>
      <w:marRight w:val="0"/>
      <w:marTop w:val="0"/>
      <w:marBottom w:val="0"/>
      <w:divBdr>
        <w:top w:val="none" w:sz="0" w:space="0" w:color="auto"/>
        <w:left w:val="none" w:sz="0" w:space="0" w:color="auto"/>
        <w:bottom w:val="none" w:sz="0" w:space="0" w:color="auto"/>
        <w:right w:val="none" w:sz="0" w:space="0" w:color="auto"/>
      </w:divBdr>
    </w:div>
    <w:div w:id="1609001588">
      <w:bodyDiv w:val="1"/>
      <w:marLeft w:val="0"/>
      <w:marRight w:val="0"/>
      <w:marTop w:val="0"/>
      <w:marBottom w:val="0"/>
      <w:divBdr>
        <w:top w:val="none" w:sz="0" w:space="0" w:color="auto"/>
        <w:left w:val="none" w:sz="0" w:space="0" w:color="auto"/>
        <w:bottom w:val="none" w:sz="0" w:space="0" w:color="auto"/>
        <w:right w:val="none" w:sz="0" w:space="0" w:color="auto"/>
      </w:divBdr>
    </w:div>
    <w:div w:id="1617643166">
      <w:bodyDiv w:val="1"/>
      <w:marLeft w:val="0"/>
      <w:marRight w:val="0"/>
      <w:marTop w:val="0"/>
      <w:marBottom w:val="0"/>
      <w:divBdr>
        <w:top w:val="none" w:sz="0" w:space="0" w:color="auto"/>
        <w:left w:val="none" w:sz="0" w:space="0" w:color="auto"/>
        <w:bottom w:val="none" w:sz="0" w:space="0" w:color="auto"/>
        <w:right w:val="none" w:sz="0" w:space="0" w:color="auto"/>
      </w:divBdr>
    </w:div>
    <w:div w:id="1785348712">
      <w:bodyDiv w:val="1"/>
      <w:marLeft w:val="0"/>
      <w:marRight w:val="0"/>
      <w:marTop w:val="0"/>
      <w:marBottom w:val="0"/>
      <w:divBdr>
        <w:top w:val="none" w:sz="0" w:space="0" w:color="auto"/>
        <w:left w:val="none" w:sz="0" w:space="0" w:color="auto"/>
        <w:bottom w:val="none" w:sz="0" w:space="0" w:color="auto"/>
        <w:right w:val="none" w:sz="0" w:space="0" w:color="auto"/>
      </w:divBdr>
    </w:div>
    <w:div w:id="1800680227">
      <w:bodyDiv w:val="1"/>
      <w:marLeft w:val="0"/>
      <w:marRight w:val="0"/>
      <w:marTop w:val="0"/>
      <w:marBottom w:val="0"/>
      <w:divBdr>
        <w:top w:val="none" w:sz="0" w:space="0" w:color="auto"/>
        <w:left w:val="none" w:sz="0" w:space="0" w:color="auto"/>
        <w:bottom w:val="none" w:sz="0" w:space="0" w:color="auto"/>
        <w:right w:val="none" w:sz="0" w:space="0" w:color="auto"/>
      </w:divBdr>
    </w:div>
    <w:div w:id="1884829498">
      <w:bodyDiv w:val="1"/>
      <w:marLeft w:val="0"/>
      <w:marRight w:val="0"/>
      <w:marTop w:val="0"/>
      <w:marBottom w:val="0"/>
      <w:divBdr>
        <w:top w:val="none" w:sz="0" w:space="0" w:color="auto"/>
        <w:left w:val="none" w:sz="0" w:space="0" w:color="auto"/>
        <w:bottom w:val="none" w:sz="0" w:space="0" w:color="auto"/>
        <w:right w:val="none" w:sz="0" w:space="0" w:color="auto"/>
      </w:divBdr>
    </w:div>
    <w:div w:id="1963072350">
      <w:bodyDiv w:val="1"/>
      <w:marLeft w:val="0"/>
      <w:marRight w:val="0"/>
      <w:marTop w:val="0"/>
      <w:marBottom w:val="0"/>
      <w:divBdr>
        <w:top w:val="none" w:sz="0" w:space="0" w:color="auto"/>
        <w:left w:val="none" w:sz="0" w:space="0" w:color="auto"/>
        <w:bottom w:val="none" w:sz="0" w:space="0" w:color="auto"/>
        <w:right w:val="none" w:sz="0" w:space="0" w:color="auto"/>
      </w:divBdr>
    </w:div>
    <w:div w:id="1963732905">
      <w:bodyDiv w:val="1"/>
      <w:marLeft w:val="0"/>
      <w:marRight w:val="0"/>
      <w:marTop w:val="0"/>
      <w:marBottom w:val="0"/>
      <w:divBdr>
        <w:top w:val="none" w:sz="0" w:space="0" w:color="auto"/>
        <w:left w:val="none" w:sz="0" w:space="0" w:color="auto"/>
        <w:bottom w:val="none" w:sz="0" w:space="0" w:color="auto"/>
        <w:right w:val="none" w:sz="0" w:space="0" w:color="auto"/>
      </w:divBdr>
    </w:div>
    <w:div w:id="1964116118">
      <w:bodyDiv w:val="1"/>
      <w:marLeft w:val="0"/>
      <w:marRight w:val="0"/>
      <w:marTop w:val="0"/>
      <w:marBottom w:val="0"/>
      <w:divBdr>
        <w:top w:val="none" w:sz="0" w:space="0" w:color="auto"/>
        <w:left w:val="none" w:sz="0" w:space="0" w:color="auto"/>
        <w:bottom w:val="none" w:sz="0" w:space="0" w:color="auto"/>
        <w:right w:val="none" w:sz="0" w:space="0" w:color="auto"/>
      </w:divBdr>
    </w:div>
    <w:div w:id="1967199078">
      <w:bodyDiv w:val="1"/>
      <w:marLeft w:val="0"/>
      <w:marRight w:val="0"/>
      <w:marTop w:val="0"/>
      <w:marBottom w:val="0"/>
      <w:divBdr>
        <w:top w:val="none" w:sz="0" w:space="0" w:color="auto"/>
        <w:left w:val="none" w:sz="0" w:space="0" w:color="auto"/>
        <w:bottom w:val="none" w:sz="0" w:space="0" w:color="auto"/>
        <w:right w:val="none" w:sz="0" w:space="0" w:color="auto"/>
      </w:divBdr>
    </w:div>
    <w:div w:id="1972512510">
      <w:bodyDiv w:val="1"/>
      <w:marLeft w:val="0"/>
      <w:marRight w:val="0"/>
      <w:marTop w:val="0"/>
      <w:marBottom w:val="0"/>
      <w:divBdr>
        <w:top w:val="none" w:sz="0" w:space="0" w:color="auto"/>
        <w:left w:val="none" w:sz="0" w:space="0" w:color="auto"/>
        <w:bottom w:val="none" w:sz="0" w:space="0" w:color="auto"/>
        <w:right w:val="none" w:sz="0" w:space="0" w:color="auto"/>
      </w:divBdr>
    </w:div>
    <w:div w:id="2007827690">
      <w:bodyDiv w:val="1"/>
      <w:marLeft w:val="0"/>
      <w:marRight w:val="0"/>
      <w:marTop w:val="0"/>
      <w:marBottom w:val="0"/>
      <w:divBdr>
        <w:top w:val="none" w:sz="0" w:space="0" w:color="auto"/>
        <w:left w:val="none" w:sz="0" w:space="0" w:color="auto"/>
        <w:bottom w:val="none" w:sz="0" w:space="0" w:color="auto"/>
        <w:right w:val="none" w:sz="0" w:space="0" w:color="auto"/>
      </w:divBdr>
    </w:div>
    <w:div w:id="2112116096">
      <w:bodyDiv w:val="1"/>
      <w:marLeft w:val="0"/>
      <w:marRight w:val="0"/>
      <w:marTop w:val="0"/>
      <w:marBottom w:val="0"/>
      <w:divBdr>
        <w:top w:val="none" w:sz="0" w:space="0" w:color="auto"/>
        <w:left w:val="none" w:sz="0" w:space="0" w:color="auto"/>
        <w:bottom w:val="none" w:sz="0" w:space="0" w:color="auto"/>
        <w:right w:val="none" w:sz="0" w:space="0" w:color="auto"/>
      </w:divBdr>
    </w:div>
    <w:div w:id="2112428803">
      <w:bodyDiv w:val="1"/>
      <w:marLeft w:val="0"/>
      <w:marRight w:val="0"/>
      <w:marTop w:val="0"/>
      <w:marBottom w:val="0"/>
      <w:divBdr>
        <w:top w:val="none" w:sz="0" w:space="0" w:color="auto"/>
        <w:left w:val="none" w:sz="0" w:space="0" w:color="auto"/>
        <w:bottom w:val="none" w:sz="0" w:space="0" w:color="auto"/>
        <w:right w:val="none" w:sz="0" w:space="0" w:color="auto"/>
      </w:divBdr>
    </w:div>
    <w:div w:id="212187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2.xml"/><Relationship Id="rId39" Type="http://schemas.openxmlformats.org/officeDocument/2006/relationships/fontTable" Target="fontTable.xml"/><Relationship Id="rId21" Type="http://schemas.openxmlformats.org/officeDocument/2006/relationships/chart" Target="charts/chart4.xml"/><Relationship Id="rId34" Type="http://schemas.openxmlformats.org/officeDocument/2006/relationships/footer" Target="footer4.xml"/><Relationship Id="rId42" Type="http://schemas.openxmlformats.org/officeDocument/2006/relationships/customXml" Target="../customXml/item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3.xml"/><Relationship Id="rId29" Type="http://schemas.openxmlformats.org/officeDocument/2006/relationships/footer" Target="footer3.xml"/><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header" Target="header1.xml"/><Relationship Id="rId32" Type="http://schemas.openxmlformats.org/officeDocument/2006/relationships/image" Target="media/image14.jpg"/><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chart" Target="charts/chart6.xml"/><Relationship Id="rId28" Type="http://schemas.openxmlformats.org/officeDocument/2006/relationships/header" Target="header3.xml"/><Relationship Id="rId36" Type="http://schemas.openxmlformats.org/officeDocument/2006/relationships/chart" Target="charts/chart7.xml"/><Relationship Id="rId10" Type="http://schemas.openxmlformats.org/officeDocument/2006/relationships/chart" Target="charts/chart2.xml"/><Relationship Id="rId19" Type="http://schemas.openxmlformats.org/officeDocument/2006/relationships/image" Target="media/image9.jpeg"/><Relationship Id="rId31" Type="http://schemas.openxmlformats.org/officeDocument/2006/relationships/package" Target="embeddings/Microsoft_Excel_Worksheet1.xlsx"/><Relationship Id="rId44" Type="http://schemas.openxmlformats.org/officeDocument/2006/relationships/customXml" Target="../customXml/item4.xml"/><Relationship Id="rId4" Type="http://schemas.microsoft.com/office/2007/relationships/stylesWithEffects" Target="stylesWithEffects.xml"/><Relationship Id="rId9" Type="http://schemas.openxmlformats.org/officeDocument/2006/relationships/chart" Target="charts/chart1.xml"/><Relationship Id="rId14" Type="http://schemas.openxmlformats.org/officeDocument/2006/relationships/image" Target="media/image4.jpeg"/><Relationship Id="rId22" Type="http://schemas.openxmlformats.org/officeDocument/2006/relationships/chart" Target="charts/chart5.xml"/><Relationship Id="rId27" Type="http://schemas.openxmlformats.org/officeDocument/2006/relationships/footer" Target="footer2.xml"/><Relationship Id="rId30" Type="http://schemas.openxmlformats.org/officeDocument/2006/relationships/image" Target="media/image13.emf"/><Relationship Id="rId35" Type="http://schemas.openxmlformats.org/officeDocument/2006/relationships/comments" Target="comments.xml"/><Relationship Id="rId43" Type="http://schemas.openxmlformats.org/officeDocument/2006/relationships/customXml" Target="../customXml/item3.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1.xml"/><Relationship Id="rId33" Type="http://schemas.openxmlformats.org/officeDocument/2006/relationships/header" Target="header4.xml"/><Relationship Id="rId38"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1" Type="http://schemas.openxmlformats.org/officeDocument/2006/relationships/image" Target="media/image11.png"/></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www.measuringusability.com/blog/problem-matrix.php" TargetMode="External"/><Relationship Id="rId1" Type="http://schemas.openxmlformats.org/officeDocument/2006/relationships/hyperlink" Target="http://www.measuringusability.com/blog/problem-matrix.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vmarasigan\Dropbox\VA-usability-2015\MHV\MHV%20summative%202016\MHV_2016_UTResultsvDRAFT-VM-v0_6.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vmarasigan\Dropbox\VA-usability-2015\MHV\MHV%20summative%202016\MHV_2016_UTResultsvDRAFT-VM-v0_6.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vmarasigan\Dropbox\VA-usability-2015\MHV\MHV%20summative%202016\MHV_2016_UTResultsvDRAFT-VM-v0_4.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vmarasigan\Dropbox\VA-usability-2015\MHV\MHV%20summative%202016\MHV_2016_UTResultsvDRAFT-VM-v0_6.xlsx" TargetMode="External"/><Relationship Id="rId1" Type="http://schemas.openxmlformats.org/officeDocument/2006/relationships/themeOverride" Target="../theme/themeOverride3.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vmarasigan\Dropbox\VA-usability-2015\MHV\MHV%20summative%202016\MHV_2016_UTResultsvDRAFT-VM-v0_6.xlsx" TargetMode="External"/><Relationship Id="rId1" Type="http://schemas.openxmlformats.org/officeDocument/2006/relationships/themeOverride" Target="../theme/themeOverride4.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vmarasigan\Dropbox\VA-usability-2015\MHV\MHV%20summative%202016\MHV_2016_UTResultsvDRAFT-VM-v0_6.xlsx" TargetMode="External"/><Relationship Id="rId1" Type="http://schemas.openxmlformats.org/officeDocument/2006/relationships/themeOverride" Target="../theme/themeOverride5.xml"/></Relationships>
</file>

<file path=word/charts/_rels/chart7.xml.rels><?xml version="1.0" encoding="UTF-8" standalone="yes"?>
<Relationships xmlns="http://schemas.openxmlformats.org/package/2006/relationships"><Relationship Id="rId1" Type="http://schemas.openxmlformats.org/officeDocument/2006/relationships/oleObject" Target="file:///C:\Users\vmarasigan\Dropbox\VA-usability-2015\MHV\MHV%20summative%202016\MHV_2016_UTResultsvDRAFT-VM-v0_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Easiest Tasks</a:t>
            </a:r>
          </a:p>
        </c:rich>
      </c:tx>
      <c:overlay val="0"/>
      <c:spPr>
        <a:noFill/>
        <a:ln>
          <a:noFill/>
        </a:ln>
        <a:effectLst/>
      </c:spPr>
    </c:title>
    <c:autoTitleDeleted val="0"/>
    <c:plotArea>
      <c:layout/>
      <c:pieChart>
        <c:varyColors val="1"/>
        <c:ser>
          <c:idx val="0"/>
          <c:order val="0"/>
          <c:tx>
            <c:strRef>
              <c:f>'[MHV_2016_UTResultsvDRAFT-VM-v0_6.xlsx]Questionnaire Charts'!$C$66</c:f>
              <c:strCache>
                <c:ptCount val="1"/>
                <c:pt idx="0">
                  <c:v>Number of Participants</c:v>
                </c:pt>
              </c:strCache>
            </c:strRef>
          </c:tx>
          <c:spPr>
            <a:ln>
              <a:solidFill>
                <a:schemeClr val="tx1"/>
              </a:solidFill>
            </a:ln>
          </c:spPr>
          <c:dPt>
            <c:idx val="0"/>
            <c:bubble3D val="0"/>
            <c:spPr>
              <a:solidFill>
                <a:schemeClr val="accent1">
                  <a:lumMod val="40000"/>
                  <a:lumOff val="60000"/>
                </a:schemeClr>
              </a:solidFill>
              <a:ln>
                <a:solidFill>
                  <a:schemeClr val="tx1"/>
                </a:solidFill>
              </a:ln>
              <a:effectLst>
                <a:outerShdw blurRad="317500" algn="ctr" rotWithShape="0">
                  <a:prstClr val="black">
                    <a:alpha val="25000"/>
                  </a:prstClr>
                </a:outerShdw>
              </a:effectLst>
            </c:spPr>
          </c:dPt>
          <c:dPt>
            <c:idx val="1"/>
            <c:bubble3D val="0"/>
            <c:spPr>
              <a:solidFill>
                <a:srgbClr val="680000"/>
              </a:solidFill>
              <a:ln>
                <a:solidFill>
                  <a:schemeClr val="tx1"/>
                </a:solidFill>
              </a:ln>
              <a:effectLst>
                <a:outerShdw blurRad="317500" algn="ctr" rotWithShape="0">
                  <a:prstClr val="black">
                    <a:alpha val="25000"/>
                  </a:prstClr>
                </a:outerShdw>
              </a:effectLst>
            </c:spPr>
          </c:dPt>
          <c:dPt>
            <c:idx val="2"/>
            <c:bubble3D val="0"/>
            <c:spPr>
              <a:solidFill>
                <a:schemeClr val="accent6">
                  <a:lumMod val="40000"/>
                  <a:lumOff val="60000"/>
                </a:schemeClr>
              </a:solidFill>
              <a:ln>
                <a:solidFill>
                  <a:schemeClr val="tx1"/>
                </a:solidFill>
              </a:ln>
              <a:effectLst>
                <a:outerShdw blurRad="317500" algn="ctr" rotWithShape="0">
                  <a:prstClr val="black">
                    <a:alpha val="25000"/>
                  </a:prstClr>
                </a:outerShdw>
              </a:effectLst>
            </c:spPr>
          </c:dPt>
          <c:dPt>
            <c:idx val="3"/>
            <c:bubble3D val="0"/>
            <c:spPr>
              <a:solidFill>
                <a:srgbClr val="401B5B"/>
              </a:solidFill>
              <a:ln>
                <a:solidFill>
                  <a:schemeClr val="tx1"/>
                </a:solidFill>
              </a:ln>
              <a:effectLst>
                <a:outerShdw blurRad="317500" algn="ctr" rotWithShape="0">
                  <a:prstClr val="black">
                    <a:alpha val="25000"/>
                  </a:prstClr>
                </a:outerShdw>
              </a:effectLst>
            </c:spPr>
          </c:dPt>
          <c:dPt>
            <c:idx val="4"/>
            <c:bubble3D val="0"/>
            <c:spPr>
              <a:solidFill>
                <a:schemeClr val="accent4">
                  <a:lumMod val="40000"/>
                  <a:lumOff val="60000"/>
                </a:schemeClr>
              </a:solidFill>
              <a:ln>
                <a:solidFill>
                  <a:schemeClr val="tx1"/>
                </a:solidFill>
              </a:ln>
              <a:effectLst>
                <a:outerShdw blurRad="317500" algn="ctr" rotWithShape="0">
                  <a:prstClr val="black">
                    <a:alpha val="25000"/>
                  </a:prstClr>
                </a:outerShdw>
              </a:effectLst>
            </c:spPr>
          </c:dPt>
          <c:dPt>
            <c:idx val="5"/>
            <c:bubble3D val="0"/>
            <c:spPr>
              <a:solidFill>
                <a:schemeClr val="accent2">
                  <a:lumMod val="75000"/>
                </a:schemeClr>
              </a:solidFill>
              <a:ln>
                <a:solidFill>
                  <a:schemeClr val="tx1"/>
                </a:solidFill>
              </a:ln>
              <a:effectLst>
                <a:outerShdw blurRad="317500" algn="ctr" rotWithShape="0">
                  <a:prstClr val="black">
                    <a:alpha val="25000"/>
                  </a:prstClr>
                </a:outerShdw>
              </a:effectLst>
            </c:spPr>
          </c:dPt>
          <c:dLbls>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'[MHV_2016_UTResultsvDRAFT-VM-v0_6.xlsx]Questionnaire Charts'!$B$67:$B$72</c:f>
              <c:strCache>
                <c:ptCount val="6"/>
                <c:pt idx="0">
                  <c:v>Login</c:v>
                </c:pt>
                <c:pt idx="1">
                  <c:v>Prescription Refill</c:v>
                </c:pt>
                <c:pt idx="2">
                  <c:v>Secure Messaging</c:v>
                </c:pt>
                <c:pt idx="3">
                  <c:v>Appointments</c:v>
                </c:pt>
                <c:pt idx="4">
                  <c:v>Blue Button</c:v>
                </c:pt>
                <c:pt idx="5">
                  <c:v>Veteran's Health Library</c:v>
                </c:pt>
              </c:strCache>
            </c:strRef>
          </c:cat>
          <c:val>
            <c:numRef>
              <c:f>'[MHV_2016_UTResultsvDRAFT-VM-v0_6.xlsx]Questionnaire Charts'!$C$67:$C$72</c:f>
              <c:numCache>
                <c:formatCode>0</c:formatCode>
                <c:ptCount val="6"/>
                <c:pt idx="0">
                  <c:v>8</c:v>
                </c:pt>
                <c:pt idx="1">
                  <c:v>7</c:v>
                </c:pt>
                <c:pt idx="2">
                  <c:v>0</c:v>
                </c:pt>
                <c:pt idx="3">
                  <c:v>0</c:v>
                </c:pt>
                <c:pt idx="4">
                  <c:v>0</c:v>
                </c:pt>
                <c:pt idx="5">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legendEntry>
        <c:idx val="4"/>
        <c:delete val="1"/>
      </c:legendEntry>
      <c:layout>
        <c:manualLayout>
          <c:xMode val="edge"/>
          <c:yMode val="edge"/>
          <c:x val="0.67853610286844712"/>
          <c:y val="0.34438577530749831"/>
          <c:w val="0.29772502472799206"/>
          <c:h val="0.4731894395553497"/>
        </c:manualLayout>
      </c:layout>
      <c:overlay val="0"/>
      <c:spPr>
        <a:solidFill>
          <a:schemeClr val="lt1">
            <a:alpha val="78000"/>
          </a:schemeClr>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Most Difficult Tasks</a:t>
            </a:r>
          </a:p>
        </c:rich>
      </c:tx>
      <c:overlay val="0"/>
      <c:spPr>
        <a:noFill/>
        <a:ln>
          <a:noFill/>
        </a:ln>
        <a:effectLst/>
      </c:spPr>
    </c:title>
    <c:autoTitleDeleted val="0"/>
    <c:plotArea>
      <c:layout/>
      <c:pieChart>
        <c:varyColors val="1"/>
        <c:ser>
          <c:idx val="0"/>
          <c:order val="0"/>
          <c:tx>
            <c:strRef>
              <c:f>'[MHV_2016_UTResultsvDRAFT-VM-v0_6.xlsx]Questionnaire Charts'!$F$66</c:f>
              <c:strCache>
                <c:ptCount val="1"/>
                <c:pt idx="0">
                  <c:v>Number of Participants</c:v>
                </c:pt>
              </c:strCache>
            </c:strRef>
          </c:tx>
          <c:spPr>
            <a:ln>
              <a:solidFill>
                <a:schemeClr val="tx1"/>
              </a:solidFill>
            </a:ln>
          </c:spPr>
          <c:dPt>
            <c:idx val="0"/>
            <c:bubble3D val="0"/>
            <c:spPr>
              <a:solidFill>
                <a:schemeClr val="accent1">
                  <a:lumMod val="40000"/>
                  <a:lumOff val="60000"/>
                </a:schemeClr>
              </a:solidFill>
              <a:ln>
                <a:solidFill>
                  <a:schemeClr val="tx1"/>
                </a:solidFill>
              </a:ln>
              <a:effectLst>
                <a:outerShdw blurRad="317500" algn="ctr" rotWithShape="0">
                  <a:prstClr val="black">
                    <a:alpha val="25000"/>
                  </a:prstClr>
                </a:outerShdw>
              </a:effectLst>
            </c:spPr>
          </c:dPt>
          <c:dPt>
            <c:idx val="1"/>
            <c:bubble3D val="0"/>
            <c:spPr>
              <a:solidFill>
                <a:srgbClr val="680000"/>
              </a:solidFill>
              <a:ln>
                <a:solidFill>
                  <a:schemeClr val="tx1"/>
                </a:solidFill>
              </a:ln>
              <a:effectLst>
                <a:outerShdw blurRad="317500" algn="ctr" rotWithShape="0">
                  <a:prstClr val="black">
                    <a:alpha val="25000"/>
                  </a:prstClr>
                </a:outerShdw>
              </a:effectLst>
            </c:spPr>
          </c:dPt>
          <c:dPt>
            <c:idx val="2"/>
            <c:bubble3D val="0"/>
            <c:spPr>
              <a:solidFill>
                <a:schemeClr val="accent6">
                  <a:lumMod val="40000"/>
                  <a:lumOff val="60000"/>
                </a:schemeClr>
              </a:solidFill>
              <a:ln>
                <a:solidFill>
                  <a:schemeClr val="tx1"/>
                </a:solidFill>
              </a:ln>
              <a:effectLst>
                <a:outerShdw blurRad="317500" algn="ctr" rotWithShape="0">
                  <a:prstClr val="black">
                    <a:alpha val="25000"/>
                  </a:prstClr>
                </a:outerShdw>
              </a:effectLst>
            </c:spPr>
          </c:dPt>
          <c:dPt>
            <c:idx val="3"/>
            <c:bubble3D val="0"/>
            <c:spPr>
              <a:solidFill>
                <a:srgbClr val="401B5B"/>
              </a:solidFill>
              <a:ln>
                <a:solidFill>
                  <a:schemeClr val="tx1"/>
                </a:solidFill>
              </a:ln>
              <a:effectLst>
                <a:outerShdw blurRad="317500" algn="ctr" rotWithShape="0">
                  <a:prstClr val="black">
                    <a:alpha val="25000"/>
                  </a:prstClr>
                </a:outerShdw>
              </a:effectLst>
            </c:spPr>
          </c:dPt>
          <c:dPt>
            <c:idx val="4"/>
            <c:bubble3D val="0"/>
            <c:spPr>
              <a:solidFill>
                <a:schemeClr val="accent4">
                  <a:lumMod val="40000"/>
                  <a:lumOff val="60000"/>
                </a:schemeClr>
              </a:solidFill>
              <a:ln>
                <a:solidFill>
                  <a:schemeClr val="tx1"/>
                </a:solidFill>
              </a:ln>
              <a:effectLst>
                <a:outerShdw blurRad="317500" algn="ctr" rotWithShape="0">
                  <a:prstClr val="black">
                    <a:alpha val="25000"/>
                  </a:prstClr>
                </a:outerShdw>
              </a:effectLst>
            </c:spPr>
          </c:dPt>
          <c:dPt>
            <c:idx val="5"/>
            <c:bubble3D val="0"/>
            <c:spPr>
              <a:solidFill>
                <a:schemeClr val="accent2">
                  <a:lumMod val="75000"/>
                </a:schemeClr>
              </a:solidFill>
              <a:ln>
                <a:solidFill>
                  <a:schemeClr val="tx1"/>
                </a:solidFill>
              </a:ln>
              <a:effectLst>
                <a:outerShdw blurRad="317500" algn="ctr" rotWithShape="0">
                  <a:prstClr val="black">
                    <a:alpha val="25000"/>
                  </a:prstClr>
                </a:outerShdw>
              </a:effectLst>
            </c:spPr>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'[MHV_2016_UTResultsvDRAFT-VM-v0_6.xlsx]Questionnaire Charts'!$E$67:$E$72</c:f>
              <c:strCache>
                <c:ptCount val="6"/>
                <c:pt idx="0">
                  <c:v>Login</c:v>
                </c:pt>
                <c:pt idx="1">
                  <c:v>Prescription Refill</c:v>
                </c:pt>
                <c:pt idx="2">
                  <c:v>Secure Messaging</c:v>
                </c:pt>
                <c:pt idx="3">
                  <c:v>Appointments</c:v>
                </c:pt>
                <c:pt idx="4">
                  <c:v>Blue Button</c:v>
                </c:pt>
                <c:pt idx="5">
                  <c:v>Veteran's Health Library</c:v>
                </c:pt>
              </c:strCache>
            </c:strRef>
          </c:cat>
          <c:val>
            <c:numRef>
              <c:f>'[MHV_2016_UTResultsvDRAFT-VM-v0_6.xlsx]Questionnaire Charts'!$F$67:$F$72</c:f>
              <c:numCache>
                <c:formatCode>0</c:formatCode>
                <c:ptCount val="6"/>
                <c:pt idx="0">
                  <c:v>0</c:v>
                </c:pt>
                <c:pt idx="1">
                  <c:v>0</c:v>
                </c:pt>
                <c:pt idx="2">
                  <c:v>1</c:v>
                </c:pt>
                <c:pt idx="3">
                  <c:v>6</c:v>
                </c:pt>
                <c:pt idx="4">
                  <c:v>8</c:v>
                </c:pt>
                <c:pt idx="5">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delete val="1"/>
      </c:legendEntry>
      <c:legendEntry>
        <c:idx val="1"/>
        <c:delete val="1"/>
      </c:legendEntry>
      <c:layout>
        <c:manualLayout>
          <c:xMode val="edge"/>
          <c:yMode val="edge"/>
          <c:x val="0.67176298853054328"/>
          <c:y val="0.26552086871494002"/>
          <c:w val="0.30631920325027867"/>
          <c:h val="0.63091925274046623"/>
        </c:manualLayout>
      </c:layout>
      <c:overlay val="0"/>
      <c:spPr>
        <a:solidFill>
          <a:schemeClr val="lt1">
            <a:alpha val="78000"/>
          </a:schemeClr>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'SUS (System Usability Scale)'!$C$4</c:f>
              <c:strCache>
                <c:ptCount val="1"/>
                <c:pt idx="0">
                  <c:v>SUS</c:v>
                </c:pt>
              </c:strCache>
            </c:strRef>
          </c:tx>
          <c:spPr>
            <a:ln w="28575">
              <a:noFill/>
            </a:ln>
          </c:spPr>
          <c:dLbls>
            <c:dLbl>
              <c:idx val="6"/>
              <c:layout>
                <c:manualLayout>
                  <c:x val="-5.67375802032605E-3"/>
                  <c:y val="5.6460369163952202E-2"/>
                </c:manualLayout>
              </c:layout>
              <c:showLegendKey val="0"/>
              <c:showVal val="1"/>
              <c:showCatName val="0"/>
              <c:showSerName val="0"/>
              <c:showPercent val="0"/>
              <c:showBubbleSize val="0"/>
              <c:extLst>
                <c:ext xmlns:c15="http://schemas.microsoft.com/office/drawing/2012/chart" uri="{CE6537A1-D6FC-4f65-9D91-7224C49458BB}"/>
              </c:extLst>
            </c:dLbl>
            <c:dLbl>
              <c:idx val="8"/>
              <c:layout>
                <c:manualLayout>
                  <c:x val="0"/>
                  <c:y val="4.9951969260326599E-2"/>
                </c:manualLayout>
              </c:layout>
              <c:showLegendKey val="0"/>
              <c:showVal val="1"/>
              <c:showCatName val="0"/>
              <c:showSerName val="0"/>
              <c:showPercent val="0"/>
              <c:showBubbleSize val="0"/>
              <c:extLst>
                <c:ext xmlns:c15="http://schemas.microsoft.com/office/drawing/2012/chart" uri="{CE6537A1-D6FC-4f65-9D91-7224C49458BB}"/>
              </c:extLst>
            </c:dLbl>
            <c:dLbl>
              <c:idx val="12"/>
              <c:layout>
                <c:manualLayout>
                  <c:x val="-1.8912529550827401E-3"/>
                  <c:y val="3.3426183844011102E-2"/>
                </c:manualLayout>
              </c:layout>
              <c:showLegendKey val="0"/>
              <c:showVal val="1"/>
              <c:showCatName val="0"/>
              <c:showSerName val="0"/>
              <c:showPercent val="0"/>
              <c:showBubbleSize val="0"/>
              <c:extLst>
                <c:ext xmlns:c15="http://schemas.microsoft.com/office/drawing/2012/chart" uri="{CE6537A1-D6FC-4f65-9D91-7224C49458BB}"/>
              </c:extLst>
            </c:dLbl>
            <c:dLbl>
              <c:idx val="14"/>
              <c:layout>
                <c:manualLayout>
                  <c:x val="-1.8912529550827401E-3"/>
                  <c:y val="4.4568245125348203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'SUS (System Usability Scale)'!$B$5:$B$23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'SUS (System Usability Scale)'!$C$5:$C$23</c:f>
              <c:numCache>
                <c:formatCode>0.0</c:formatCode>
                <c:ptCount val="19"/>
                <c:pt idx="0">
                  <c:v>87.5</c:v>
                </c:pt>
                <c:pt idx="1">
                  <c:v>87.5</c:v>
                </c:pt>
                <c:pt idx="2">
                  <c:v>77.5</c:v>
                </c:pt>
                <c:pt idx="3">
                  <c:v>97.5</c:v>
                </c:pt>
                <c:pt idx="4">
                  <c:v>50</c:v>
                </c:pt>
                <c:pt idx="5">
                  <c:v>82.5</c:v>
                </c:pt>
                <c:pt idx="6">
                  <c:v>82.5</c:v>
                </c:pt>
                <c:pt idx="7">
                  <c:v>77.5</c:v>
                </c:pt>
                <c:pt idx="8">
                  <c:v>87.5</c:v>
                </c:pt>
                <c:pt idx="9">
                  <c:v>72.5</c:v>
                </c:pt>
                <c:pt idx="10">
                  <c:v>82.5</c:v>
                </c:pt>
                <c:pt idx="11">
                  <c:v>55</c:v>
                </c:pt>
                <c:pt idx="12">
                  <c:v>95</c:v>
                </c:pt>
                <c:pt idx="13">
                  <c:v>90</c:v>
                </c:pt>
                <c:pt idx="14">
                  <c:v>100</c:v>
                </c:pt>
                <c:pt idx="15">
                  <c:v>92.5</c:v>
                </c:pt>
                <c:pt idx="16">
                  <c:v>70</c:v>
                </c:pt>
                <c:pt idx="17">
                  <c:v>82.5</c:v>
                </c:pt>
                <c:pt idx="18">
                  <c:v>6.6926576684204209</c:v>
                </c:pt>
              </c:numCache>
            </c:numRef>
          </c:yVal>
          <c:smooth val="0"/>
        </c:ser>
        <c:dLbls>
          <c:showLegendKey val="0"/>
          <c:showVal val="0"/>
          <c:showCatName val="0"/>
          <c:showSerName val="0"/>
          <c:showPercent val="0"/>
          <c:showBubbleSize val="0"/>
        </c:dLbls>
        <c:axId val="198348160"/>
        <c:axId val="198351040"/>
      </c:scatterChart>
      <c:valAx>
        <c:axId val="198348160"/>
        <c:scaling>
          <c:orientation val="minMax"/>
          <c:max val="9"/>
        </c:scaling>
        <c:delete val="0"/>
        <c:axPos val="b"/>
        <c:title>
          <c:tx>
            <c:rich>
              <a:bodyPr/>
              <a:lstStyle/>
              <a:p>
                <a:pPr>
                  <a:defRPr/>
                </a:pPr>
                <a:r>
                  <a:rPr lang="en-US"/>
                  <a:t>Participant #</a:t>
                </a:r>
              </a:p>
            </c:rich>
          </c:tx>
          <c:layout>
            <c:manualLayout>
              <c:xMode val="edge"/>
              <c:yMode val="edge"/>
              <c:x val="0.450914779453359"/>
              <c:y val="0.91647452681490704"/>
            </c:manualLayout>
          </c:layout>
          <c:overlay val="0"/>
        </c:title>
        <c:numFmt formatCode="General" sourceLinked="1"/>
        <c:majorTickMark val="none"/>
        <c:minorTickMark val="none"/>
        <c:tickLblPos val="nextTo"/>
        <c:crossAx val="198351040"/>
        <c:crosses val="autoZero"/>
        <c:crossBetween val="midCat"/>
        <c:majorUnit val="1"/>
      </c:valAx>
      <c:valAx>
        <c:axId val="198351040"/>
        <c:scaling>
          <c:orientation val="minMax"/>
          <c:max val="100"/>
        </c:scaling>
        <c:delete val="0"/>
        <c:axPos val="l"/>
        <c:majorGridlines/>
        <c:title>
          <c:tx>
            <c:rich>
              <a:bodyPr/>
              <a:lstStyle/>
              <a:p>
                <a:pPr>
                  <a:defRPr/>
                </a:pPr>
                <a:r>
                  <a:rPr lang="en-US"/>
                  <a:t>SUS Usability Score</a:t>
                </a:r>
              </a:p>
              <a:p>
                <a:pPr>
                  <a:defRPr/>
                </a:pPr>
                <a:r>
                  <a:rPr lang="en-US" b="0"/>
                  <a:t>1 - lowest usability rating</a:t>
                </a:r>
              </a:p>
              <a:p>
                <a:pPr>
                  <a:defRPr/>
                </a:pPr>
                <a:r>
                  <a:rPr lang="en-US" b="0"/>
                  <a:t>100 - highest usability rating</a:t>
                </a:r>
              </a:p>
            </c:rich>
          </c:tx>
          <c:layout>
            <c:manualLayout>
              <c:xMode val="edge"/>
              <c:yMode val="edge"/>
              <c:x val="1.7316014692706602E-2"/>
              <c:y val="0.22415726747666301"/>
            </c:manualLayout>
          </c:layout>
          <c:overlay val="0"/>
        </c:title>
        <c:numFmt formatCode="0.0" sourceLinked="1"/>
        <c:majorTickMark val="none"/>
        <c:minorTickMark val="none"/>
        <c:tickLblPos val="nextTo"/>
        <c:crossAx val="198348160"/>
        <c:crosses val="autoZero"/>
        <c:crossBetween val="midCat"/>
      </c:valAx>
    </c:plotArea>
    <c:plotVisOnly val="1"/>
    <c:dispBlanksAs val="gap"/>
    <c:showDLblsOverMax val="0"/>
  </c:chart>
  <c:spPr>
    <a:ln>
      <a:solidFill>
        <a:sysClr val="windowText" lastClr="000000"/>
      </a:solidFill>
    </a:ln>
  </c:spPr>
  <c:txPr>
    <a:bodyPr/>
    <a:lstStyle/>
    <a:p>
      <a:pPr>
        <a:defRPr>
          <a:ln>
            <a:noFill/>
          </a:ln>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DId the website meet your expectations?</a:t>
            </a:r>
          </a:p>
        </c:rich>
      </c:tx>
      <c:layout>
        <c:manualLayout>
          <c:xMode val="edge"/>
          <c:yMode val="edge"/>
          <c:x val="0.24165062700495774"/>
          <c:y val="3.2449972958355867E-2"/>
        </c:manualLayout>
      </c:layout>
      <c:overlay val="0"/>
      <c:spPr>
        <a:noFill/>
        <a:ln>
          <a:noFill/>
        </a:ln>
        <a:effectLst/>
      </c:spPr>
    </c:title>
    <c:autoTitleDeleted val="0"/>
    <c:plotArea>
      <c:layout/>
      <c:pieChart>
        <c:varyColors val="1"/>
        <c:ser>
          <c:idx val="0"/>
          <c:order val="0"/>
          <c:tx>
            <c:strRef>
              <c:f>'[MHV_2016_UTResultsvDRAFT-VM-v0_6.xlsx]Questionnaire Charts'!$I$66</c:f>
              <c:strCache>
                <c:ptCount val="1"/>
                <c:pt idx="0">
                  <c:v>Number of Participants</c:v>
                </c:pt>
              </c:strCache>
            </c:strRef>
          </c:tx>
          <c:spPr>
            <a:ln>
              <a:solidFill>
                <a:schemeClr val="tx1"/>
              </a:solidFill>
            </a:ln>
          </c:spPr>
          <c:dPt>
            <c:idx val="0"/>
            <c:bubble3D val="0"/>
            <c:spPr>
              <a:solidFill>
                <a:schemeClr val="accent1">
                  <a:lumMod val="40000"/>
                  <a:lumOff val="60000"/>
                </a:schemeClr>
              </a:solidFill>
              <a:ln>
                <a:solidFill>
                  <a:schemeClr val="tx1"/>
                </a:solidFill>
              </a:ln>
              <a:effectLst>
                <a:outerShdw blurRad="317500" algn="ctr" rotWithShape="0">
                  <a:prstClr val="black">
                    <a:alpha val="25000"/>
                  </a:prstClr>
                </a:outerShdw>
              </a:effectLst>
            </c:spPr>
          </c:dPt>
          <c:dPt>
            <c:idx val="1"/>
            <c:bubble3D val="0"/>
            <c:spPr>
              <a:solidFill>
                <a:srgbClr val="680000"/>
              </a:solidFill>
              <a:ln>
                <a:solidFill>
                  <a:schemeClr val="tx1"/>
                </a:solidFill>
              </a:ln>
              <a:effectLst>
                <a:outerShdw blurRad="317500" algn="ctr" rotWithShape="0">
                  <a:prstClr val="black">
                    <a:alpha val="25000"/>
                  </a:prstClr>
                </a:outerShdw>
              </a:effectLst>
            </c:spPr>
          </c:dPt>
          <c:dPt>
            <c:idx val="2"/>
            <c:bubble3D val="0"/>
            <c:spPr>
              <a:solidFill>
                <a:schemeClr val="accent6">
                  <a:lumMod val="40000"/>
                  <a:lumOff val="60000"/>
                </a:schemeClr>
              </a:solidFill>
              <a:ln>
                <a:solidFill>
                  <a:schemeClr val="tx1"/>
                </a:solidFill>
              </a:ln>
              <a:effectLst>
                <a:outerShdw blurRad="317500" algn="ctr" rotWithShape="0">
                  <a:prstClr val="black">
                    <a:alpha val="25000"/>
                  </a:prstClr>
                </a:outerShdw>
              </a:effectLst>
            </c:spPr>
          </c:dPt>
          <c:dPt>
            <c:idx val="3"/>
            <c:bubble3D val="0"/>
            <c:spPr>
              <a:solidFill>
                <a:srgbClr val="401B5B"/>
              </a:solidFill>
              <a:ln>
                <a:solidFill>
                  <a:schemeClr val="tx1"/>
                </a:solidFill>
              </a:ln>
              <a:effectLst>
                <a:outerShdw blurRad="317500" algn="ctr" rotWithShape="0">
                  <a:prstClr val="black">
                    <a:alpha val="25000"/>
                  </a:prstClr>
                </a:outerShdw>
              </a:effectLst>
            </c:spPr>
          </c:dPt>
          <c:dPt>
            <c:idx val="4"/>
            <c:bubble3D val="0"/>
            <c:spPr>
              <a:solidFill>
                <a:schemeClr val="accent4">
                  <a:lumMod val="40000"/>
                  <a:lumOff val="60000"/>
                </a:schemeClr>
              </a:solidFill>
              <a:ln>
                <a:solidFill>
                  <a:schemeClr val="tx1"/>
                </a:solidFill>
              </a:ln>
              <a:effectLst>
                <a:outerShdw blurRad="317500" algn="ctr" rotWithShape="0">
                  <a:prstClr val="black">
                    <a:alpha val="25000"/>
                  </a:prstClr>
                </a:outerShdw>
              </a:effectLst>
            </c:spPr>
          </c:dPt>
          <c:dPt>
            <c:idx val="5"/>
            <c:bubble3D val="0"/>
            <c:spPr>
              <a:solidFill>
                <a:schemeClr val="accent2">
                  <a:lumMod val="75000"/>
                </a:schemeClr>
              </a:solidFill>
              <a:ln>
                <a:solidFill>
                  <a:schemeClr val="tx1"/>
                </a:solidFill>
              </a:ln>
              <a:effectLst>
                <a:outerShdw blurRad="317500" algn="ctr" rotWithShape="0">
                  <a:prstClr val="black">
                    <a:alpha val="25000"/>
                  </a:prstClr>
                </a:outerShdw>
              </a:effectLst>
            </c:spPr>
          </c:dPt>
          <c:dLbls>
            <c:dLbl>
              <c:idx val="1"/>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'[MHV_2016_UTResultsvDRAFT-VM-v0_6.xlsx]Questionnaire Charts'!$H$67:$H$68</c:f>
              <c:strCache>
                <c:ptCount val="2"/>
                <c:pt idx="0">
                  <c:v>Yes</c:v>
                </c:pt>
                <c:pt idx="1">
                  <c:v>No</c:v>
                </c:pt>
              </c:strCache>
            </c:strRef>
          </c:cat>
          <c:val>
            <c:numRef>
              <c:f>'[MHV_2016_UTResultsvDRAFT-VM-v0_6.xlsx]Questionnaire Charts'!$I$67:$I$68</c:f>
              <c:numCache>
                <c:formatCode>0</c:formatCode>
                <c:ptCount val="2"/>
                <c:pt idx="0">
                  <c:v>17</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1"/>
        <c:delete val="1"/>
      </c:legendEntry>
      <c:overlay val="0"/>
      <c:spPr>
        <a:solidFill>
          <a:schemeClr val="lt1">
            <a:alpha val="78000"/>
          </a:schemeClr>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Do you feel the</a:t>
            </a:r>
            <a:r>
              <a:rPr lang="en-US" baseline="0"/>
              <a:t> content of the site could be u</a:t>
            </a:r>
            <a:r>
              <a:rPr lang="en-US"/>
              <a:t>seful to you?</a:t>
            </a:r>
          </a:p>
        </c:rich>
      </c:tx>
      <c:overlay val="0"/>
      <c:spPr>
        <a:noFill/>
        <a:ln>
          <a:noFill/>
        </a:ln>
        <a:effectLst/>
      </c:spPr>
    </c:title>
    <c:autoTitleDeleted val="0"/>
    <c:plotArea>
      <c:layout/>
      <c:pieChart>
        <c:varyColors val="1"/>
        <c:ser>
          <c:idx val="0"/>
          <c:order val="0"/>
          <c:tx>
            <c:strRef>
              <c:f>'[MHV_2016_UTResultsvDRAFT-VM-v0_6.xlsx]Questionnaire Charts'!$L$66</c:f>
              <c:strCache>
                <c:ptCount val="1"/>
                <c:pt idx="0">
                  <c:v>Number of Participants</c:v>
                </c:pt>
              </c:strCache>
            </c:strRef>
          </c:tx>
          <c:spPr>
            <a:ln>
              <a:solidFill>
                <a:schemeClr val="tx1"/>
              </a:solidFill>
            </a:ln>
          </c:spPr>
          <c:dPt>
            <c:idx val="0"/>
            <c:bubble3D val="0"/>
            <c:spPr>
              <a:solidFill>
                <a:schemeClr val="accent1">
                  <a:lumMod val="40000"/>
                  <a:lumOff val="60000"/>
                </a:schemeClr>
              </a:solidFill>
              <a:ln>
                <a:solidFill>
                  <a:schemeClr val="tx1"/>
                </a:solidFill>
              </a:ln>
              <a:effectLst>
                <a:outerShdw blurRad="317500" algn="ctr" rotWithShape="0">
                  <a:prstClr val="black">
                    <a:alpha val="25000"/>
                  </a:prstClr>
                </a:outerShdw>
              </a:effectLst>
            </c:spPr>
          </c:dPt>
          <c:dPt>
            <c:idx val="1"/>
            <c:bubble3D val="0"/>
            <c:spPr>
              <a:solidFill>
                <a:srgbClr val="680000"/>
              </a:solidFill>
              <a:ln>
                <a:solidFill>
                  <a:schemeClr val="tx1"/>
                </a:solidFill>
              </a:ln>
              <a:effectLst>
                <a:outerShdw blurRad="317500" algn="ctr" rotWithShape="0">
                  <a:prstClr val="black">
                    <a:alpha val="25000"/>
                  </a:prstClr>
                </a:outerShdw>
              </a:effectLst>
            </c:spPr>
          </c:dPt>
          <c:dPt>
            <c:idx val="2"/>
            <c:bubble3D val="0"/>
            <c:spPr>
              <a:solidFill>
                <a:schemeClr val="accent6">
                  <a:lumMod val="40000"/>
                  <a:lumOff val="60000"/>
                </a:schemeClr>
              </a:solidFill>
              <a:ln>
                <a:solidFill>
                  <a:schemeClr val="tx1"/>
                </a:solidFill>
              </a:ln>
              <a:effectLst>
                <a:outerShdw blurRad="317500" algn="ctr" rotWithShape="0">
                  <a:prstClr val="black">
                    <a:alpha val="25000"/>
                  </a:prstClr>
                </a:outerShdw>
              </a:effectLst>
            </c:spPr>
          </c:dPt>
          <c:dPt>
            <c:idx val="3"/>
            <c:bubble3D val="0"/>
            <c:spPr>
              <a:solidFill>
                <a:srgbClr val="401B5B"/>
              </a:solidFill>
              <a:ln>
                <a:solidFill>
                  <a:schemeClr val="tx1"/>
                </a:solidFill>
              </a:ln>
              <a:effectLst>
                <a:outerShdw blurRad="317500" algn="ctr" rotWithShape="0">
                  <a:prstClr val="black">
                    <a:alpha val="25000"/>
                  </a:prstClr>
                </a:outerShdw>
              </a:effectLst>
            </c:spPr>
          </c:dPt>
          <c:dPt>
            <c:idx val="4"/>
            <c:bubble3D val="0"/>
            <c:spPr>
              <a:solidFill>
                <a:schemeClr val="accent4">
                  <a:lumMod val="40000"/>
                  <a:lumOff val="60000"/>
                </a:schemeClr>
              </a:solidFill>
              <a:ln>
                <a:solidFill>
                  <a:schemeClr val="tx1"/>
                </a:solidFill>
              </a:ln>
              <a:effectLst>
                <a:outerShdw blurRad="317500" algn="ctr" rotWithShape="0">
                  <a:prstClr val="black">
                    <a:alpha val="25000"/>
                  </a:prstClr>
                </a:outerShdw>
              </a:effectLst>
            </c:spPr>
          </c:dPt>
          <c:dPt>
            <c:idx val="5"/>
            <c:bubble3D val="0"/>
            <c:spPr>
              <a:solidFill>
                <a:schemeClr val="accent2">
                  <a:lumMod val="75000"/>
                </a:schemeClr>
              </a:solidFill>
              <a:ln>
                <a:solidFill>
                  <a:schemeClr val="tx1"/>
                </a:solidFill>
              </a:ln>
              <a:effectLst>
                <a:outerShdw blurRad="317500" algn="ctr" rotWithShape="0">
                  <a:prstClr val="black">
                    <a:alpha val="25000"/>
                  </a:prstClr>
                </a:outerShdw>
              </a:effectLst>
            </c:spPr>
          </c:dPt>
          <c:dLbls>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'[MHV_2016_UTResultsvDRAFT-VM-v0_6.xlsx]Questionnaire Charts'!$K$67:$K$69</c:f>
              <c:strCache>
                <c:ptCount val="3"/>
                <c:pt idx="0">
                  <c:v>Yes</c:v>
                </c:pt>
                <c:pt idx="1">
                  <c:v>No</c:v>
                </c:pt>
                <c:pt idx="2">
                  <c:v>No Answer</c:v>
                </c:pt>
              </c:strCache>
            </c:strRef>
          </c:cat>
          <c:val>
            <c:numRef>
              <c:f>'[MHV_2016_UTResultsvDRAFT-VM-v0_6.xlsx]Questionnaire Charts'!$L$67:$L$69</c:f>
              <c:numCache>
                <c:formatCode>0</c:formatCode>
                <c:ptCount val="3"/>
                <c:pt idx="0">
                  <c:v>17</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1"/>
        <c:delete val="1"/>
      </c:legendEntry>
      <c:legendEntry>
        <c:idx val="2"/>
        <c:delete val="1"/>
      </c:legendEntry>
      <c:layout>
        <c:manualLayout>
          <c:xMode val="edge"/>
          <c:yMode val="edge"/>
          <c:x val="0.8839034220248535"/>
          <c:y val="0.38317649318225472"/>
          <c:w val="9.7139232003582487E-2"/>
          <c:h val="0.24956898665489721"/>
        </c:manualLayout>
      </c:layout>
      <c:overlay val="0"/>
      <c:spPr>
        <a:solidFill>
          <a:schemeClr val="lt1">
            <a:alpha val="78000"/>
          </a:schemeClr>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Would</a:t>
            </a:r>
            <a:r>
              <a:rPr lang="en-US" baseline="0"/>
              <a:t> you recommend the MHV website to other Veterans?</a:t>
            </a:r>
            <a:endParaRPr lang="en-US"/>
          </a:p>
        </c:rich>
      </c:tx>
      <c:overlay val="0"/>
      <c:spPr>
        <a:noFill/>
        <a:ln>
          <a:noFill/>
        </a:ln>
        <a:effectLst/>
      </c:spPr>
    </c:title>
    <c:autoTitleDeleted val="0"/>
    <c:plotArea>
      <c:layout/>
      <c:pieChart>
        <c:varyColors val="1"/>
        <c:ser>
          <c:idx val="0"/>
          <c:order val="0"/>
          <c:tx>
            <c:strRef>
              <c:f>'[MHV_2016_UTResultsvDRAFT-VM-v0_6.xlsx]Questionnaire Charts'!$O$66</c:f>
              <c:strCache>
                <c:ptCount val="1"/>
                <c:pt idx="0">
                  <c:v>Number of Participants</c:v>
                </c:pt>
              </c:strCache>
            </c:strRef>
          </c:tx>
          <c:spPr>
            <a:ln>
              <a:solidFill>
                <a:schemeClr val="tx1"/>
              </a:solidFill>
            </a:ln>
          </c:spPr>
          <c:dPt>
            <c:idx val="0"/>
            <c:bubble3D val="0"/>
            <c:spPr>
              <a:solidFill>
                <a:schemeClr val="accent1">
                  <a:lumMod val="40000"/>
                  <a:lumOff val="60000"/>
                </a:schemeClr>
              </a:solidFill>
              <a:ln>
                <a:solidFill>
                  <a:schemeClr val="tx1"/>
                </a:solidFill>
              </a:ln>
              <a:effectLst>
                <a:outerShdw blurRad="317500" algn="ctr" rotWithShape="0">
                  <a:prstClr val="black">
                    <a:alpha val="25000"/>
                  </a:prstClr>
                </a:outerShdw>
              </a:effectLst>
            </c:spPr>
          </c:dPt>
          <c:dPt>
            <c:idx val="1"/>
            <c:bubble3D val="0"/>
            <c:spPr>
              <a:solidFill>
                <a:srgbClr val="680000"/>
              </a:solidFill>
              <a:ln>
                <a:solidFill>
                  <a:schemeClr val="tx1"/>
                </a:solidFill>
              </a:ln>
              <a:effectLst>
                <a:outerShdw blurRad="317500" algn="ctr" rotWithShape="0">
                  <a:prstClr val="black">
                    <a:alpha val="25000"/>
                  </a:prstClr>
                </a:outerShdw>
              </a:effectLst>
            </c:spPr>
          </c:dPt>
          <c:dPt>
            <c:idx val="2"/>
            <c:bubble3D val="0"/>
            <c:spPr>
              <a:solidFill>
                <a:schemeClr val="accent6">
                  <a:lumMod val="40000"/>
                  <a:lumOff val="60000"/>
                </a:schemeClr>
              </a:solidFill>
              <a:ln>
                <a:solidFill>
                  <a:schemeClr val="tx1"/>
                </a:solidFill>
              </a:ln>
              <a:effectLst>
                <a:outerShdw blurRad="317500" algn="ctr" rotWithShape="0">
                  <a:prstClr val="black">
                    <a:alpha val="25000"/>
                  </a:prstClr>
                </a:outerShdw>
              </a:effectLst>
            </c:spPr>
          </c:dPt>
          <c:dPt>
            <c:idx val="3"/>
            <c:bubble3D val="0"/>
            <c:spPr>
              <a:solidFill>
                <a:srgbClr val="401B5B"/>
              </a:solidFill>
              <a:ln>
                <a:solidFill>
                  <a:schemeClr val="tx1"/>
                </a:solidFill>
              </a:ln>
              <a:effectLst>
                <a:outerShdw blurRad="317500" algn="ctr" rotWithShape="0">
                  <a:prstClr val="black">
                    <a:alpha val="25000"/>
                  </a:prstClr>
                </a:outerShdw>
              </a:effectLst>
            </c:spPr>
          </c:dPt>
          <c:dPt>
            <c:idx val="4"/>
            <c:bubble3D val="0"/>
            <c:spPr>
              <a:solidFill>
                <a:schemeClr val="accent4">
                  <a:lumMod val="40000"/>
                  <a:lumOff val="60000"/>
                </a:schemeClr>
              </a:solidFill>
              <a:ln>
                <a:solidFill>
                  <a:schemeClr val="tx1"/>
                </a:solidFill>
              </a:ln>
              <a:effectLst>
                <a:outerShdw blurRad="317500" algn="ctr" rotWithShape="0">
                  <a:prstClr val="black">
                    <a:alpha val="25000"/>
                  </a:prstClr>
                </a:outerShdw>
              </a:effectLst>
            </c:spPr>
          </c:dPt>
          <c:dPt>
            <c:idx val="5"/>
            <c:bubble3D val="0"/>
            <c:spPr>
              <a:solidFill>
                <a:schemeClr val="accent2">
                  <a:lumMod val="75000"/>
                </a:schemeClr>
              </a:solidFill>
              <a:ln>
                <a:solidFill>
                  <a:schemeClr val="tx1"/>
                </a:solidFill>
              </a:ln>
              <a:effectLst>
                <a:outerShdw blurRad="317500" algn="ctr" rotWithShape="0">
                  <a:prstClr val="black">
                    <a:alpha val="25000"/>
                  </a:prstClr>
                </a:outerShdw>
              </a:effectLst>
            </c:spPr>
          </c:dPt>
          <c:dLbls>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'[MHV_2016_UTResultsvDRAFT-VM-v0_6.xlsx]Questionnaire Charts'!$N$67:$N$69</c:f>
              <c:strCache>
                <c:ptCount val="3"/>
                <c:pt idx="0">
                  <c:v>Yes</c:v>
                </c:pt>
                <c:pt idx="1">
                  <c:v>No</c:v>
                </c:pt>
                <c:pt idx="2">
                  <c:v>Maybe</c:v>
                </c:pt>
              </c:strCache>
            </c:strRef>
          </c:cat>
          <c:val>
            <c:numRef>
              <c:f>'[MHV_2016_UTResultsvDRAFT-VM-v0_6.xlsx]Questionnaire Charts'!$O$67:$O$69</c:f>
              <c:numCache>
                <c:formatCode>0</c:formatCode>
                <c:ptCount val="3"/>
                <c:pt idx="0">
                  <c:v>17</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1"/>
        <c:delete val="1"/>
      </c:legendEntry>
      <c:legendEntry>
        <c:idx val="2"/>
        <c:delete val="1"/>
      </c:legendEntry>
      <c:overlay val="0"/>
      <c:spPr>
        <a:solidFill>
          <a:schemeClr val="lt1">
            <a:alpha val="78000"/>
          </a:schemeClr>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'SUS (System Usability Scale)'!$C$4</c:f>
              <c:strCache>
                <c:ptCount val="1"/>
                <c:pt idx="0">
                  <c:v>SUS</c:v>
                </c:pt>
              </c:strCache>
            </c:strRef>
          </c:tx>
          <c:spPr>
            <a:ln w="28575">
              <a:noFill/>
            </a:ln>
          </c:spPr>
          <c:dLbls>
            <c:dLbl>
              <c:idx val="6"/>
              <c:layout>
                <c:manualLayout>
                  <c:x val="-5.67375802032605E-3"/>
                  <c:y val="5.6460369163952202E-2"/>
                </c:manualLayout>
              </c:layout>
              <c:showLegendKey val="0"/>
              <c:showVal val="1"/>
              <c:showCatName val="0"/>
              <c:showSerName val="0"/>
              <c:showPercent val="0"/>
              <c:showBubbleSize val="0"/>
              <c:extLst>
                <c:ext xmlns:c15="http://schemas.microsoft.com/office/drawing/2012/chart" uri="{CE6537A1-D6FC-4f65-9D91-7224C49458BB}"/>
              </c:extLst>
            </c:dLbl>
            <c:dLbl>
              <c:idx val="8"/>
              <c:layout>
                <c:manualLayout>
                  <c:x val="0"/>
                  <c:y val="4.9951969260326599E-2"/>
                </c:manualLayout>
              </c:layout>
              <c:showLegendKey val="0"/>
              <c:showVal val="1"/>
              <c:showCatName val="0"/>
              <c:showSerName val="0"/>
              <c:showPercent val="0"/>
              <c:showBubbleSize val="0"/>
              <c:extLst>
                <c:ext xmlns:c15="http://schemas.microsoft.com/office/drawing/2012/chart" uri="{CE6537A1-D6FC-4f65-9D91-7224C49458BB}"/>
              </c:extLst>
            </c:dLbl>
            <c:dLbl>
              <c:idx val="12"/>
              <c:layout>
                <c:manualLayout>
                  <c:x val="-1.8912529550827401E-3"/>
                  <c:y val="3.3426183844011102E-2"/>
                </c:manualLayout>
              </c:layout>
              <c:showLegendKey val="0"/>
              <c:showVal val="1"/>
              <c:showCatName val="0"/>
              <c:showSerName val="0"/>
              <c:showPercent val="0"/>
              <c:showBubbleSize val="0"/>
              <c:extLst>
                <c:ext xmlns:c15="http://schemas.microsoft.com/office/drawing/2012/chart" uri="{CE6537A1-D6FC-4f65-9D91-7224C49458BB}"/>
              </c:extLst>
            </c:dLbl>
            <c:dLbl>
              <c:idx val="14"/>
              <c:layout>
                <c:manualLayout>
                  <c:x val="-1.8912529550827401E-3"/>
                  <c:y val="4.4568245125348203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'SUS (System Usability Scale)'!$B$5:$B$23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'SUS (System Usability Scale)'!$C$5:$C$23</c:f>
              <c:numCache>
                <c:formatCode>0.0</c:formatCode>
                <c:ptCount val="19"/>
                <c:pt idx="0">
                  <c:v>87.5</c:v>
                </c:pt>
                <c:pt idx="1">
                  <c:v>87.5</c:v>
                </c:pt>
                <c:pt idx="2">
                  <c:v>77.5</c:v>
                </c:pt>
                <c:pt idx="3">
                  <c:v>97.5</c:v>
                </c:pt>
                <c:pt idx="4">
                  <c:v>50</c:v>
                </c:pt>
                <c:pt idx="5">
                  <c:v>82.5</c:v>
                </c:pt>
                <c:pt idx="6">
                  <c:v>82.5</c:v>
                </c:pt>
                <c:pt idx="7">
                  <c:v>77.5</c:v>
                </c:pt>
                <c:pt idx="8">
                  <c:v>87.5</c:v>
                </c:pt>
                <c:pt idx="9">
                  <c:v>72.5</c:v>
                </c:pt>
                <c:pt idx="10">
                  <c:v>82.5</c:v>
                </c:pt>
                <c:pt idx="11">
                  <c:v>55</c:v>
                </c:pt>
                <c:pt idx="12">
                  <c:v>95</c:v>
                </c:pt>
                <c:pt idx="13">
                  <c:v>90</c:v>
                </c:pt>
                <c:pt idx="14">
                  <c:v>100</c:v>
                </c:pt>
                <c:pt idx="15">
                  <c:v>92.5</c:v>
                </c:pt>
                <c:pt idx="16">
                  <c:v>70</c:v>
                </c:pt>
                <c:pt idx="17">
                  <c:v>82.5</c:v>
                </c:pt>
                <c:pt idx="18">
                  <c:v>6.6926576684204209</c:v>
                </c:pt>
              </c:numCache>
            </c:numRef>
          </c:yVal>
          <c:smooth val="0"/>
        </c:ser>
        <c:dLbls>
          <c:showLegendKey val="0"/>
          <c:showVal val="0"/>
          <c:showCatName val="0"/>
          <c:showSerName val="0"/>
          <c:showPercent val="0"/>
          <c:showBubbleSize val="0"/>
        </c:dLbls>
        <c:axId val="237956480"/>
        <c:axId val="237957056"/>
      </c:scatterChart>
      <c:valAx>
        <c:axId val="237956480"/>
        <c:scaling>
          <c:orientation val="minMax"/>
          <c:max val="9"/>
        </c:scaling>
        <c:delete val="0"/>
        <c:axPos val="b"/>
        <c:title>
          <c:tx>
            <c:rich>
              <a:bodyPr/>
              <a:lstStyle/>
              <a:p>
                <a:pPr>
                  <a:defRPr/>
                </a:pPr>
                <a:r>
                  <a:rPr lang="en-US"/>
                  <a:t>Participant #</a:t>
                </a:r>
              </a:p>
            </c:rich>
          </c:tx>
          <c:layout>
            <c:manualLayout>
              <c:xMode val="edge"/>
              <c:yMode val="edge"/>
              <c:x val="0.450914779453359"/>
              <c:y val="0.91647452681490704"/>
            </c:manualLayout>
          </c:layout>
          <c:overlay val="0"/>
        </c:title>
        <c:numFmt formatCode="General" sourceLinked="1"/>
        <c:majorTickMark val="none"/>
        <c:minorTickMark val="none"/>
        <c:tickLblPos val="nextTo"/>
        <c:crossAx val="237957056"/>
        <c:crosses val="autoZero"/>
        <c:crossBetween val="midCat"/>
        <c:majorUnit val="1"/>
      </c:valAx>
      <c:valAx>
        <c:axId val="237957056"/>
        <c:scaling>
          <c:orientation val="minMax"/>
          <c:max val="100"/>
        </c:scaling>
        <c:delete val="0"/>
        <c:axPos val="l"/>
        <c:majorGridlines/>
        <c:title>
          <c:tx>
            <c:rich>
              <a:bodyPr/>
              <a:lstStyle/>
              <a:p>
                <a:pPr>
                  <a:defRPr/>
                </a:pPr>
                <a:r>
                  <a:rPr lang="en-US"/>
                  <a:t>SUS Usability Score</a:t>
                </a:r>
              </a:p>
              <a:p>
                <a:pPr>
                  <a:defRPr/>
                </a:pPr>
                <a:r>
                  <a:rPr lang="en-US" b="0"/>
                  <a:t>1 - lowest usability rating</a:t>
                </a:r>
              </a:p>
              <a:p>
                <a:pPr>
                  <a:defRPr/>
                </a:pPr>
                <a:r>
                  <a:rPr lang="en-US" b="0"/>
                  <a:t>100 - highest usability rating</a:t>
                </a:r>
              </a:p>
            </c:rich>
          </c:tx>
          <c:layout>
            <c:manualLayout>
              <c:xMode val="edge"/>
              <c:yMode val="edge"/>
              <c:x val="1.7316014692706602E-2"/>
              <c:y val="0.22415726747666301"/>
            </c:manualLayout>
          </c:layout>
          <c:overlay val="0"/>
        </c:title>
        <c:numFmt formatCode="0.0" sourceLinked="1"/>
        <c:majorTickMark val="none"/>
        <c:minorTickMark val="none"/>
        <c:tickLblPos val="nextTo"/>
        <c:crossAx val="237956480"/>
        <c:crosses val="autoZero"/>
        <c:crossBetween val="midCat"/>
      </c:valAx>
    </c:plotArea>
    <c:plotVisOnly val="1"/>
    <c:dispBlanksAs val="gap"/>
    <c:showDLblsOverMax val="0"/>
  </c:chart>
  <c:spPr>
    <a:ln>
      <a:solidFill>
        <a:sysClr val="windowText" lastClr="000000"/>
      </a:solidFill>
    </a:ln>
  </c:spPr>
  <c:txPr>
    <a:bodyPr/>
    <a:lstStyle/>
    <a:p>
      <a:pPr>
        <a:defRPr>
          <a:ln>
            <a:noFill/>
          </a:ln>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43FD5C2D29244ABC8E053E3731D46B" ma:contentTypeVersion="0" ma:contentTypeDescription="Create a new document." ma:contentTypeScope="" ma:versionID="97d71585a515c9e923174e6925f38c57">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AF9A70-400B-4146-811F-5E3BEA840CAF}"/>
</file>

<file path=customXml/itemProps2.xml><?xml version="1.0" encoding="utf-8"?>
<ds:datastoreItem xmlns:ds="http://schemas.openxmlformats.org/officeDocument/2006/customXml" ds:itemID="{6EF17841-1DD0-4305-8610-9872E5EAA869}"/>
</file>

<file path=customXml/itemProps3.xml><?xml version="1.0" encoding="utf-8"?>
<ds:datastoreItem xmlns:ds="http://schemas.openxmlformats.org/officeDocument/2006/customXml" ds:itemID="{876C9140-5C9C-4D49-9071-766071D1F9A9}"/>
</file>

<file path=customXml/itemProps4.xml><?xml version="1.0" encoding="utf-8"?>
<ds:datastoreItem xmlns:ds="http://schemas.openxmlformats.org/officeDocument/2006/customXml" ds:itemID="{2417CA80-F348-4403-89BF-E8A64813D902}"/>
</file>

<file path=docProps/app.xml><?xml version="1.0" encoding="utf-8"?>
<Properties xmlns="http://schemas.openxmlformats.org/officeDocument/2006/extended-properties" xmlns:vt="http://schemas.openxmlformats.org/officeDocument/2006/docPropsVTypes">
  <Template>Normal.dotm</Template>
  <TotalTime>0</TotalTime>
  <Pages>56</Pages>
  <Words>13368</Words>
  <Characters>76200</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2016-02-18T15:53:00Z</dcterms:created>
  <dcterms:modified xsi:type="dcterms:W3CDTF">2016-02-18T15:56:00Z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0x010100DD43FD5C2D29244ABC8E053E3731D46B</vt:lpwstr>
  </property>
</Properties>
</file>