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AA3FE" w14:textId="555BCC42" w:rsidR="002510CF" w:rsidRDefault="00243655" w:rsidP="002510CF">
      <w:pPr>
        <w:spacing w:after="0"/>
      </w:pPr>
      <w:sdt>
        <w:sdtPr>
          <w:rPr>
            <w:rFonts w:ascii="Arial" w:hAnsi="Arial" w:cs="Arial"/>
          </w:rPr>
          <w:tag w:val="goog_rdk_2"/>
          <w:id w:val="730961848"/>
        </w:sdtPr>
        <w:sdtEndPr/>
        <w:sdtContent>
          <w:sdt>
            <w:sdtPr>
              <w:rPr>
                <w:rFonts w:ascii="Arial" w:hAnsi="Arial" w:cs="Arial"/>
              </w:rPr>
              <w:tag w:val="goog_rdk_1"/>
              <w:id w:val="-26958513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</w:rPr>
                <w:drawing>
                  <wp:inline distT="114300" distB="114300" distL="114300" distR="114300" wp14:anchorId="2CCAA6FA" wp14:editId="42C9BC7F">
                    <wp:extent cx="3486150" cy="2105025"/>
                    <wp:effectExtent l="0" t="0" r="0" b="0"/>
                    <wp:docPr id="84" name="Picture 84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81.png"/>
                            <pic:cNvPicPr preferRelativeResize="0"/>
                          </pic:nvPicPr>
                          <pic:blipFill>
                            <a:blip r:embed="rId9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86150" cy="210502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  <w:r w:rsidR="00DC7885">
                <w:rPr>
                  <w:rFonts w:ascii="Arial" w:hAnsi="Arial" w:cs="Arial"/>
                </w:rPr>
                <w:br/>
              </w:r>
            </w:sdtContent>
          </w:sdt>
        </w:sdtContent>
      </w:sdt>
    </w:p>
    <w:p w14:paraId="2CCAA400" w14:textId="3B3A15EF" w:rsidR="0095095E" w:rsidRPr="00895313" w:rsidRDefault="00243655" w:rsidP="00482EF4">
      <w:pPr>
        <w:spacing w:after="120"/>
        <w:rPr>
          <w:rFonts w:ascii="Arial" w:hAnsi="Arial" w:cs="Arial"/>
          <w:color w:val="1F497D" w:themeColor="text2"/>
          <w:sz w:val="52"/>
          <w:szCs w:val="52"/>
        </w:rPr>
      </w:pPr>
      <w:sdt>
        <w:sdtPr>
          <w:rPr>
            <w:rFonts w:ascii="Arial" w:hAnsi="Arial" w:cs="Arial"/>
            <w:color w:val="1F497D" w:themeColor="text2"/>
            <w:sz w:val="52"/>
            <w:szCs w:val="52"/>
          </w:rPr>
          <w:tag w:val="goog_rdk_6"/>
          <w:id w:val="1400180859"/>
        </w:sdtPr>
        <w:sdtEndPr/>
        <w:sdtContent>
          <w:sdt>
            <w:sdtPr>
              <w:rPr>
                <w:rFonts w:ascii="Arial" w:hAnsi="Arial" w:cs="Arial"/>
                <w:color w:val="1F497D" w:themeColor="text2"/>
                <w:sz w:val="52"/>
                <w:szCs w:val="52"/>
              </w:rPr>
              <w:tag w:val="goog_rdk_5"/>
              <w:id w:val="1467076283"/>
            </w:sdtPr>
            <w:sdtEndPr/>
            <w:sdtContent>
              <w:r w:rsidR="00DF53F6" w:rsidRPr="00895313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>Disability</w:t>
              </w:r>
              <w:r w:rsidR="00DA6F34" w:rsidRPr="00895313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>Benefits</w:t>
              </w:r>
              <w:r w:rsidR="007701E8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 xml:space="preserve"> </w:t>
              </w:r>
              <w:r w:rsidR="00EC45A1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>Compensation</w:t>
              </w:r>
              <w:r w:rsidR="007701E8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br/>
              </w:r>
              <w:r w:rsidR="00DF53F6" w:rsidRPr="00895313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>Claims</w:t>
              </w:r>
              <w:r w:rsidR="00195B11">
                <w:rPr>
                  <w:rFonts w:ascii="Arial" w:hAnsi="Arial" w:cs="Arial"/>
                  <w:color w:val="1F497D" w:themeColor="text2"/>
                  <w:sz w:val="52"/>
                  <w:szCs w:val="52"/>
                </w:rPr>
                <w:t xml:space="preserve"> Application</w:t>
              </w:r>
            </w:sdtContent>
          </w:sdt>
        </w:sdtContent>
      </w:sdt>
    </w:p>
    <w:p w14:paraId="2CCAA401" w14:textId="47AD0CD1" w:rsidR="00CE6E58" w:rsidRDefault="00243655" w:rsidP="00CE6E58">
      <w:pPr>
        <w:spacing w:after="0"/>
      </w:pPr>
      <w:sdt>
        <w:sdtPr>
          <w:rPr>
            <w:rFonts w:ascii="Arial" w:hAnsi="Arial" w:cs="Arial"/>
          </w:rPr>
          <w:tag w:val="goog_rdk_8"/>
          <w:id w:val="-1969805824"/>
        </w:sdtPr>
        <w:sdtEndPr>
          <w:rPr>
            <w:sz w:val="32"/>
            <w:szCs w:val="32"/>
          </w:rPr>
        </w:sdtEndPr>
        <w:sdtContent>
          <w:sdt>
            <w:sdtPr>
              <w:rPr>
                <w:rFonts w:ascii="Arial" w:hAnsi="Arial" w:cs="Arial"/>
                <w:sz w:val="32"/>
                <w:szCs w:val="32"/>
              </w:rPr>
              <w:tag w:val="goog_rdk_7"/>
              <w:id w:val="-1803304203"/>
            </w:sdtPr>
            <w:sdtEndPr/>
            <w:sdtContent>
              <w:r w:rsidR="00C53FC9" w:rsidRPr="00895313">
                <w:rPr>
                  <w:rFonts w:ascii="Arial" w:hAnsi="Arial" w:cs="Arial"/>
                  <w:sz w:val="32"/>
                  <w:szCs w:val="32"/>
                </w:rPr>
                <w:t>VA Form</w:t>
              </w:r>
              <w:r w:rsidR="00DA6F34" w:rsidRPr="00895313">
                <w:rPr>
                  <w:rFonts w:ascii="Arial" w:hAnsi="Arial" w:cs="Arial"/>
                  <w:sz w:val="32"/>
                  <w:szCs w:val="32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 w:val="32"/>
                  <w:szCs w:val="32"/>
                </w:rPr>
                <w:t>21-526</w:t>
              </w:r>
              <w:r w:rsidR="00467C96" w:rsidRPr="00895313">
                <w:rPr>
                  <w:rFonts w:ascii="Arial" w:hAnsi="Arial" w:cs="Arial"/>
                  <w:sz w:val="32"/>
                  <w:szCs w:val="32"/>
                </w:rPr>
                <w:t>EZ</w:t>
              </w:r>
            </w:sdtContent>
          </w:sdt>
        </w:sdtContent>
      </w:sdt>
    </w:p>
    <w:p w14:paraId="2CCAA402" w14:textId="54D195DA" w:rsidR="000846D0" w:rsidRPr="00895313" w:rsidRDefault="00243655" w:rsidP="00482EF4">
      <w:pPr>
        <w:spacing w:after="0"/>
        <w:rPr>
          <w:rFonts w:ascii="Arial" w:hAnsi="Arial" w:cs="Arial"/>
          <w:sz w:val="32"/>
          <w:szCs w:val="32"/>
        </w:rPr>
      </w:pPr>
      <w:sdt>
        <w:sdtPr>
          <w:rPr>
            <w:rFonts w:ascii="Arial" w:hAnsi="Arial" w:cs="Arial"/>
            <w:sz w:val="32"/>
            <w:szCs w:val="32"/>
          </w:rPr>
          <w:tag w:val="goog_rdk_10"/>
          <w:id w:val="2005092394"/>
        </w:sdtPr>
        <w:sdtEndPr/>
        <w:sdtContent>
          <w:sdt>
            <w:sdtPr>
              <w:rPr>
                <w:rFonts w:ascii="Arial" w:hAnsi="Arial" w:cs="Arial"/>
                <w:sz w:val="32"/>
                <w:szCs w:val="32"/>
              </w:rPr>
              <w:tag w:val="goog_rdk_9"/>
              <w:id w:val="556510466"/>
            </w:sdtPr>
            <w:sdtEndPr/>
            <w:sdtContent>
              <w:r w:rsidR="00DF53F6" w:rsidRPr="00895313">
                <w:rPr>
                  <w:rFonts w:ascii="Arial" w:hAnsi="Arial" w:cs="Arial"/>
                  <w:sz w:val="32"/>
                  <w:szCs w:val="32"/>
                </w:rPr>
                <w:t>Version</w:t>
              </w:r>
              <w:r w:rsidR="00DA6F34" w:rsidRPr="00895313">
                <w:rPr>
                  <w:rFonts w:ascii="Arial" w:hAnsi="Arial" w:cs="Arial"/>
                  <w:sz w:val="32"/>
                  <w:szCs w:val="32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 w:val="32"/>
                  <w:szCs w:val="32"/>
                </w:rPr>
                <w:t>3.0</w:t>
              </w:r>
            </w:sdtContent>
          </w:sdt>
        </w:sdtContent>
      </w:sdt>
    </w:p>
    <w:p w14:paraId="574BACC2" w14:textId="77777777" w:rsidR="000846D0" w:rsidRPr="00895313" w:rsidRDefault="000846D0">
      <w:pPr>
        <w:rPr>
          <w:rFonts w:ascii="Arial" w:hAnsi="Arial" w:cs="Arial"/>
          <w:sz w:val="32"/>
          <w:szCs w:val="32"/>
        </w:rPr>
      </w:pPr>
      <w:r w:rsidRPr="00895313">
        <w:rPr>
          <w:rFonts w:ascii="Arial" w:hAnsi="Arial" w:cs="Arial"/>
          <w:sz w:val="32"/>
          <w:szCs w:val="32"/>
        </w:rPr>
        <w:br w:type="page"/>
      </w:r>
    </w:p>
    <w:sdt>
      <w:sdtPr>
        <w:rPr>
          <w:rFonts w:ascii="Arial" w:hAnsi="Arial" w:cs="Arial"/>
        </w:rPr>
        <w:tag w:val="goog_rdk_29"/>
        <w:id w:val="1721787770"/>
      </w:sdtPr>
      <w:sdtEndPr/>
      <w:sdtContent>
        <w:p w14:paraId="0D2F7A60" w14:textId="77777777" w:rsidR="000846D0" w:rsidRPr="00895313" w:rsidRDefault="00243655" w:rsidP="00F17C5A">
          <w:pPr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28"/>
              <w:id w:val="460540217"/>
            </w:sdtPr>
            <w:sdtEndPr/>
            <w:sdtContent>
              <w:r w:rsidR="000846D0" w:rsidRPr="00F17C5A">
                <w:rPr>
                  <w:color w:val="4F81BD" w:themeColor="accent1"/>
                  <w:sz w:val="36"/>
                  <w:szCs w:val="36"/>
                </w:rPr>
                <w:t>Revision History</w:t>
              </w:r>
            </w:sdtContent>
          </w:sdt>
        </w:p>
      </w:sdtContent>
    </w:sdt>
    <w:tbl>
      <w:tblPr>
        <w:tblW w:w="93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305"/>
        <w:gridCol w:w="1110"/>
        <w:gridCol w:w="5625"/>
        <w:gridCol w:w="1350"/>
      </w:tblGrid>
      <w:tr w:rsidR="000846D0" w:rsidRPr="00895313" w14:paraId="5FBAD43A" w14:textId="77777777" w:rsidTr="00762F86">
        <w:trPr>
          <w:trHeight w:val="345"/>
        </w:trPr>
        <w:tc>
          <w:tcPr>
            <w:tcW w:w="1305" w:type="dxa"/>
            <w:tcBorders>
              <w:top w:val="single" w:sz="6" w:space="0" w:color="4472C4"/>
              <w:left w:val="single" w:sz="6" w:space="0" w:color="4472C4"/>
              <w:bottom w:val="single" w:sz="6" w:space="0" w:color="4472C4"/>
              <w:right w:val="single" w:sz="6" w:space="0" w:color="FFFFFF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bookmarkStart w:id="0" w:name="_heading=h.gjdgxs" w:colFirst="0" w:colLast="0" w:displacedByCustomXml="next"/>
          <w:bookmarkEnd w:id="0" w:displacedByCustomXml="next"/>
          <w:sdt>
            <w:sdtPr>
              <w:rPr>
                <w:rFonts w:ascii="Arial" w:hAnsi="Arial" w:cs="Arial"/>
              </w:rPr>
              <w:tag w:val="goog_rdk_35"/>
              <w:id w:val="170613614"/>
            </w:sdtPr>
            <w:sdtEndPr/>
            <w:sdtContent>
              <w:p w14:paraId="71767DED" w14:textId="77777777" w:rsidR="000846D0" w:rsidRPr="00895313" w:rsidRDefault="00243655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34"/>
                    <w:id w:val="-1109579601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Date</w:t>
                    </w:r>
                  </w:sdtContent>
                </w:sdt>
              </w:p>
            </w:sdtContent>
          </w:sdt>
        </w:tc>
        <w:tc>
          <w:tcPr>
            <w:tcW w:w="1110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FFFFFF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37"/>
              <w:id w:val="-1548281990"/>
            </w:sdtPr>
            <w:sdtEndPr/>
            <w:sdtContent>
              <w:p w14:paraId="69C9F11E" w14:textId="77777777" w:rsidR="000846D0" w:rsidRPr="00895313" w:rsidRDefault="00243655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36"/>
                    <w:id w:val="-530030396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Version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FFFFFF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39"/>
              <w:id w:val="-336544302"/>
            </w:sdtPr>
            <w:sdtEndPr/>
            <w:sdtContent>
              <w:p w14:paraId="03340E34" w14:textId="77777777" w:rsidR="000846D0" w:rsidRPr="00895313" w:rsidRDefault="00243655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38"/>
                    <w:id w:val="-74058646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Description</w:t>
                    </w:r>
                  </w:sdtContent>
                </w:sdt>
              </w:p>
            </w:sdtContent>
          </w:sdt>
        </w:tc>
        <w:tc>
          <w:tcPr>
            <w:tcW w:w="1350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4472C4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1"/>
              <w:id w:val="1739750051"/>
            </w:sdtPr>
            <w:sdtEndPr/>
            <w:sdtContent>
              <w:p w14:paraId="7F118F7E" w14:textId="77777777" w:rsidR="000846D0" w:rsidRPr="00895313" w:rsidRDefault="00243655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0"/>
                    <w:id w:val="2005853472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Author</w:t>
                    </w:r>
                  </w:sdtContent>
                </w:sdt>
              </w:p>
            </w:sdtContent>
          </w:sdt>
        </w:tc>
      </w:tr>
      <w:tr w:rsidR="000846D0" w:rsidRPr="00895313" w14:paraId="0C8D418B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3"/>
              <w:id w:val="231969913"/>
            </w:sdtPr>
            <w:sdtEndPr/>
            <w:sdtContent>
              <w:p w14:paraId="1D6CA4CA" w14:textId="77777777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2"/>
                    <w:id w:val="600078223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Unknown</w:t>
                    </w:r>
                  </w:sdtContent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5"/>
              <w:id w:val="-794133960"/>
            </w:sdtPr>
            <w:sdtEndPr/>
            <w:sdtContent>
              <w:p w14:paraId="6BFAAC8D" w14:textId="77777777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4"/>
                    <w:id w:val="1182170468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1.0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7"/>
              <w:id w:val="1843354465"/>
            </w:sdtPr>
            <w:sdtEndPr/>
            <w:sdtContent>
              <w:p w14:paraId="0ABA8EE4" w14:textId="77777777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6"/>
                    <w:id w:val="306439049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Initial Version</w:t>
                    </w:r>
                  </w:sdtContent>
                </w:sdt>
              </w:p>
            </w:sdtContent>
          </w:sdt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9"/>
              <w:id w:val="2024049705"/>
            </w:sdtPr>
            <w:sdtEndPr/>
            <w:sdtContent>
              <w:p w14:paraId="3208896F" w14:textId="77777777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8"/>
                    <w:id w:val="-24560464"/>
                  </w:sdtPr>
                  <w:sdtEndPr/>
                  <w:sdtContent/>
                </w:sdt>
              </w:p>
            </w:sdtContent>
          </w:sdt>
        </w:tc>
      </w:tr>
      <w:tr w:rsidR="000846D0" w:rsidRPr="00895313" w14:paraId="64CA461E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52"/>
              <w:id w:val="1129900223"/>
            </w:sdtPr>
            <w:sdtEndPr/>
            <w:sdtContent>
              <w:p w14:paraId="22181949" w14:textId="77777777" w:rsidR="000846D0" w:rsidRPr="00895313" w:rsidRDefault="00243655" w:rsidP="00762F86">
                <w:pPr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50"/>
                    <w:id w:val="1698506231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7/13/23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51"/>
                    <w:id w:val="-983700546"/>
                  </w:sdtPr>
                  <w:sdtEndPr/>
                  <w:sdtContent/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54"/>
              <w:id w:val="31472393"/>
            </w:sdtPr>
            <w:sdtEndPr/>
            <w:sdtContent>
              <w:p w14:paraId="118ECA4F" w14:textId="77777777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53"/>
                    <w:id w:val="1332028373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2.0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58"/>
              <w:id w:val="167759182"/>
            </w:sdtPr>
            <w:sdtEndPr/>
            <w:sdtContent>
              <w:p w14:paraId="2DF3E270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55"/>
                    <w:id w:val="673147896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 xml:space="preserve">Started change log and add flow changes for initial 526ez paper sync </w:t>
                    </w:r>
                  </w:sdtContent>
                </w:sdt>
                <w:hyperlink r:id="rId10">
                  <w:sdt>
                    <w:sdtPr>
                      <w:rPr>
                        <w:rFonts w:ascii="Arial" w:hAnsi="Arial" w:cs="Arial"/>
                      </w:rPr>
                      <w:tag w:val="goog_rdk_56"/>
                      <w:id w:val="1858472838"/>
                    </w:sdtPr>
                    <w:sdtEndPr/>
                    <w:sdtContent>
                      <w:r w:rsidR="000846D0" w:rsidRPr="00895313">
                        <w:rPr>
                          <w:rFonts w:ascii="Arial" w:hAnsi="Arial" w:cs="Arial"/>
                          <w:color w:val="0563C1"/>
                          <w:u w:val="single"/>
                        </w:rPr>
                        <w:t>(#56844</w:t>
                      </w:r>
                    </w:sdtContent>
                  </w:sdt>
                </w:hyperlink>
                <w:sdt>
                  <w:sdtPr>
                    <w:rPr>
                      <w:rFonts w:ascii="Arial" w:hAnsi="Arial" w:cs="Arial"/>
                    </w:rPr>
                    <w:tag w:val="goog_rdk_57"/>
                    <w:id w:val="1663052098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).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61"/>
              <w:id w:val="1938566979"/>
            </w:sdtPr>
            <w:sdtEndPr/>
            <w:sdtContent>
              <w:p w14:paraId="00429CD6" w14:textId="77777777" w:rsidR="000846D0" w:rsidRPr="00895313" w:rsidRDefault="00243655" w:rsidP="00762F86">
                <w:pPr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59"/>
                    <w:id w:val="2134431788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Removed “Fully Developed Claim” page.</w:t>
                    </w:r>
                    <w:r w:rsidR="000846D0" w:rsidRPr="00895313">
                      <w:rPr>
                        <w:rFonts w:ascii="Arial" w:hAnsi="Arial" w:cs="Arial"/>
                      </w:rPr>
                      <w:br/>
                      <w:t>Moved Contact Info, Homeless, and Terminally Ill sections to Part 1 Veteran Details.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60"/>
                    <w:id w:val="-1944449729"/>
                  </w:sdtPr>
                  <w:sdtEndPr/>
                  <w:sdtContent/>
                </w:sdt>
              </w:p>
            </w:sdtContent>
          </w:sdt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63"/>
              <w:id w:val="-1153528180"/>
            </w:sdtPr>
            <w:sdtEndPr/>
            <w:sdtContent>
              <w:p w14:paraId="16876F6C" w14:textId="77777777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62"/>
                    <w:id w:val="1997840039"/>
                  </w:sdtPr>
                  <w:sdtEndPr/>
                  <w:sdtContent/>
                </w:sdt>
              </w:p>
            </w:sdtContent>
          </w:sdt>
        </w:tc>
      </w:tr>
      <w:tr w:rsidR="000846D0" w:rsidRPr="00895313" w14:paraId="2AFCF811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66"/>
              <w:id w:val="1924988040"/>
            </w:sdtPr>
            <w:sdtEndPr/>
            <w:sdtContent>
              <w:p w14:paraId="3EF0EAD6" w14:textId="77777777" w:rsidR="000846D0" w:rsidRPr="00895313" w:rsidRDefault="00243655" w:rsidP="00762F86">
                <w:pPr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64"/>
                    <w:id w:val="-491175230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8/30/23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65"/>
                    <w:id w:val="1594738664"/>
                  </w:sdtPr>
                  <w:sdtEndPr/>
                  <w:sdtContent/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68"/>
              <w:id w:val="-50159256"/>
            </w:sdtPr>
            <w:sdtEndPr/>
            <w:sdtContent>
              <w:p w14:paraId="3B6DDC0C" w14:textId="77777777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67"/>
                    <w:id w:val="1724797506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2.1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72"/>
              <w:id w:val="-1985694262"/>
            </w:sdtPr>
            <w:sdtEndPr/>
            <w:sdtContent>
              <w:p w14:paraId="009F9D11" w14:textId="77777777" w:rsidR="000846D0" w:rsidRPr="00895313" w:rsidRDefault="00243655" w:rsidP="00762F86">
                <w:pPr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69"/>
                    <w:id w:val="1713845631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Rated Disabilities: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70"/>
                    <w:id w:val="-1704775928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 xml:space="preserve"> Added a screenshot of the Rated Disabilities page; introduced a feature being piloted with a subset of Veterans who have a 10% rating for tinnitus.  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71"/>
                    <w:id w:val="-1985840147"/>
                  </w:sdtPr>
                  <w:sdtEndPr/>
                  <w:sdtContent/>
                </w:sdt>
              </w:p>
            </w:sdtContent>
          </w:sdt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74"/>
              <w:id w:val="1969005088"/>
            </w:sdtPr>
            <w:sdtEndPr/>
            <w:sdtContent>
              <w:p w14:paraId="06594D73" w14:textId="77777777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73"/>
                    <w:id w:val="1706598039"/>
                  </w:sdtPr>
                  <w:sdtEndPr/>
                  <w:sdtContent/>
                </w:sdt>
              </w:p>
            </w:sdtContent>
          </w:sdt>
        </w:tc>
      </w:tr>
      <w:tr w:rsidR="000846D0" w:rsidRPr="00895313" w14:paraId="1B5F1E73" w14:textId="77777777" w:rsidTr="00015A47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76"/>
              <w:id w:val="-1817321"/>
            </w:sdtPr>
            <w:sdtEndPr/>
            <w:sdtContent>
              <w:p w14:paraId="45C5677F" w14:textId="79560126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75"/>
                    <w:id w:val="78491339"/>
                  </w:sdtPr>
                  <w:sdtEndPr/>
                  <w:sdtContent>
                    <w:r w:rsidR="002C7204">
                      <w:rPr>
                        <w:rFonts w:ascii="Arial" w:hAnsi="Arial" w:cs="Arial"/>
                      </w:rPr>
                      <w:t>12/</w:t>
                    </w:r>
                    <w:r w:rsidR="007D718B">
                      <w:rPr>
                        <w:rFonts w:ascii="Arial" w:hAnsi="Arial" w:cs="Arial"/>
                      </w:rPr>
                      <w:t>15</w:t>
                    </w:r>
                    <w:r w:rsidR="002C7204">
                      <w:rPr>
                        <w:rFonts w:ascii="Arial" w:hAnsi="Arial" w:cs="Arial"/>
                      </w:rPr>
                      <w:t>/23</w:t>
                    </w:r>
                  </w:sdtContent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78"/>
              <w:id w:val="-175731290"/>
            </w:sdtPr>
            <w:sdtEndPr/>
            <w:sdtContent>
              <w:p w14:paraId="412039FB" w14:textId="77777777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77"/>
                    <w:id w:val="-993105154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sz w:val="20"/>
                        <w:szCs w:val="20"/>
                      </w:rPr>
                      <w:t>3.0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82"/>
              <w:id w:val="1367251146"/>
            </w:sdtPr>
            <w:sdtEndPr/>
            <w:sdtContent>
              <w:p w14:paraId="0C5D353E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79"/>
                    <w:id w:val="2109917909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Brought product guide up to date (</w:t>
                    </w:r>
                  </w:sdtContent>
                </w:sdt>
                <w:hyperlink r:id="rId11">
                  <w:sdt>
                    <w:sdtPr>
                      <w:rPr>
                        <w:rFonts w:ascii="Arial" w:hAnsi="Arial" w:cs="Arial"/>
                      </w:rPr>
                      <w:tag w:val="goog_rdk_80"/>
                      <w:id w:val="-1169474314"/>
                    </w:sdtPr>
                    <w:sdtEndPr/>
                    <w:sdtContent>
                      <w:r w:rsidR="000846D0" w:rsidRPr="00895313">
                        <w:rPr>
                          <w:rFonts w:ascii="Arial" w:hAnsi="Arial" w:cs="Arial"/>
                          <w:color w:val="1155CC"/>
                          <w:u w:val="single"/>
                        </w:rPr>
                        <w:t>#59295</w:t>
                      </w:r>
                    </w:sdtContent>
                  </w:sdt>
                </w:hyperlink>
                <w:sdt>
                  <w:sdtPr>
                    <w:rPr>
                      <w:rFonts w:ascii="Arial" w:hAnsi="Arial" w:cs="Arial"/>
                    </w:rPr>
                    <w:tag w:val="goog_rdk_81"/>
                    <w:id w:val="134688925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).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85"/>
              <w:id w:val="-1089699107"/>
            </w:sdtPr>
            <w:sdtEndPr/>
            <w:sdtContent>
              <w:p w14:paraId="6ED043F1" w14:textId="77777777" w:rsidR="000846D0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83"/>
                    <w:id w:val="-645746154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Throughout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84"/>
                    <w:id w:val="1652710347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Updated screenshots. Turned link text into actual links. Formatted for whitespace, headings. Capitalized the word Veteran. Replaced “user” with “Veteran.”</w:t>
                    </w:r>
                  </w:sdtContent>
                </w:sdt>
              </w:p>
            </w:sdtContent>
          </w:sdt>
          <w:p w14:paraId="56899A41" w14:textId="77777777" w:rsidR="00E204EB" w:rsidRPr="00895313" w:rsidRDefault="00E204EB" w:rsidP="00762F86">
            <w:pPr>
              <w:rPr>
                <w:rFonts w:ascii="Arial" w:hAnsi="Arial" w:cs="Arial"/>
              </w:rPr>
            </w:pPr>
          </w:p>
          <w:sdt>
            <w:sdtPr>
              <w:rPr>
                <w:rFonts w:ascii="Arial" w:hAnsi="Arial" w:cs="Arial"/>
              </w:rPr>
              <w:tag w:val="goog_rdk_90"/>
              <w:id w:val="-1918623603"/>
            </w:sdtPr>
            <w:sdtEndPr/>
            <w:sdtContent>
              <w:p w14:paraId="46CB6C23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88"/>
                    <w:id w:val="-700701101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Veteran Access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89"/>
                    <w:id w:val="2051792180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Modified sign in options list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93"/>
              <w:id w:val="-1165320697"/>
            </w:sdtPr>
            <w:sdtEndPr/>
            <w:sdtContent>
              <w:p w14:paraId="050050A9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91"/>
                    <w:id w:val="237682220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Claims Wizard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92"/>
                    <w:id w:val="122349715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Removed references to eBenefits. Updated eligibility criteria. Noted 3 decision review options.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96"/>
              <w:id w:val="16208889"/>
            </w:sdtPr>
            <w:sdtEndPr/>
            <w:sdtContent>
              <w:p w14:paraId="782323FB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94"/>
                    <w:id w:val="-598792619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Intent to File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95"/>
                    <w:id w:val="-791434686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Edited title to include acronym definition. Removed reference to blue start button and noted start link instead.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00"/>
              <w:id w:val="-464351708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99"/>
                  <w:id w:val="309295117"/>
                </w:sdtPr>
                <w:sdtEndPr/>
                <w:sdtContent>
                  <w:p w14:paraId="482878EE" w14:textId="77777777" w:rsidR="00E204EB" w:rsidRDefault="00E204EB" w:rsidP="00762F86">
                    <w:pPr>
                      <w:rPr>
                        <w:rFonts w:ascii="Arial" w:hAnsi="Arial" w:cs="Arial"/>
                      </w:rPr>
                    </w:pPr>
                  </w:p>
                  <w:p w14:paraId="7728440C" w14:textId="502575E4" w:rsidR="000846D0" w:rsidRPr="00895313" w:rsidRDefault="000846D0" w:rsidP="00762F86">
                    <w:pPr>
                      <w:rPr>
                        <w:rFonts w:ascii="Arial" w:hAnsi="Arial" w:cs="Arial"/>
                        <w:b/>
                      </w:rPr>
                    </w:pPr>
                    <w:r w:rsidRPr="00895313">
                      <w:rPr>
                        <w:rFonts w:ascii="Arial" w:hAnsi="Arial" w:cs="Arial"/>
                        <w:b/>
                      </w:rPr>
                      <w:t>Veteran Details</w:t>
                    </w:r>
                  </w:p>
                </w:sdtContent>
              </w:sdt>
            </w:sdtContent>
          </w:sdt>
          <w:sdt>
            <w:sdtPr>
              <w:rPr>
                <w:rFonts w:ascii="Arial" w:hAnsi="Arial" w:cs="Arial"/>
              </w:rPr>
              <w:tag w:val="goog_rdk_103"/>
              <w:id w:val="1038322857"/>
            </w:sdtPr>
            <w:sdtEndPr/>
            <w:sdtContent>
              <w:p w14:paraId="5EC787E7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01"/>
                    <w:id w:val="1298489779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Contact Information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02"/>
                    <w:id w:val="1914036817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Added link to profile page.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06"/>
              <w:id w:val="-2012369624"/>
            </w:sdtPr>
            <w:sdtEndPr/>
            <w:sdtContent>
              <w:p w14:paraId="27B59963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04"/>
                    <w:id w:val="-1710569673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Alternate Names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05"/>
                    <w:id w:val="-319270771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Renamed title.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09"/>
              <w:id w:val="-325746504"/>
            </w:sdtPr>
            <w:sdtEndPr/>
            <w:sdtContent>
              <w:p w14:paraId="7CCA3717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07"/>
                    <w:id w:val="912355446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Separation Pay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08"/>
                    <w:id w:val="-1468582914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Remove info related to serving in a combat zone after September 11, 2001. This question is not currently in the digital form.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13"/>
              <w:id w:val="-279183035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112"/>
                  <w:id w:val="1251161987"/>
                </w:sdtPr>
                <w:sdtEndPr/>
                <w:sdtContent>
                  <w:p w14:paraId="5225135E" w14:textId="77777777" w:rsidR="00E204EB" w:rsidRDefault="00E204EB" w:rsidP="00762F86">
                    <w:pPr>
                      <w:rPr>
                        <w:rFonts w:ascii="Arial" w:hAnsi="Arial" w:cs="Arial"/>
                      </w:rPr>
                    </w:pPr>
                  </w:p>
                  <w:p w14:paraId="74B05C2C" w14:textId="68DBC518" w:rsidR="000846D0" w:rsidRPr="00895313" w:rsidRDefault="000846D0" w:rsidP="00762F86">
                    <w:pPr>
                      <w:rPr>
                        <w:rFonts w:ascii="Arial" w:hAnsi="Arial" w:cs="Arial"/>
                        <w:b/>
                      </w:rPr>
                    </w:pPr>
                    <w:r w:rsidRPr="00895313">
                      <w:rPr>
                        <w:rFonts w:ascii="Arial" w:hAnsi="Arial" w:cs="Arial"/>
                        <w:b/>
                      </w:rPr>
                      <w:t>Disabilities</w:t>
                    </w:r>
                  </w:p>
                </w:sdtContent>
              </w:sdt>
            </w:sdtContent>
          </w:sdt>
          <w:sdt>
            <w:sdtPr>
              <w:rPr>
                <w:rFonts w:ascii="Arial" w:hAnsi="Arial" w:cs="Arial"/>
              </w:rPr>
              <w:tag w:val="goog_rdk_116"/>
              <w:id w:val="-298153937"/>
            </w:sdtPr>
            <w:sdtEndPr/>
            <w:sdtContent>
              <w:p w14:paraId="2CCCF6B3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14"/>
                    <w:id w:val="-16862014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Claim Type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15"/>
                    <w:id w:val="-673803279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Added this section.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19"/>
              <w:id w:val="1769729387"/>
            </w:sdtPr>
            <w:sdtEndPr/>
            <w:sdtContent>
              <w:p w14:paraId="4E210E76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17"/>
                    <w:id w:val="-829600167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Rated Disabilities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18"/>
                    <w:id w:val="-227846477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Removed screenshot of the new conditions question. This has been replaced by Claim Type page.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22"/>
              <w:id w:val="-707181164"/>
            </w:sdtPr>
            <w:sdtEndPr/>
            <w:sdtContent>
              <w:p w14:paraId="6534B21C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20"/>
                    <w:id w:val="-2034100517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New Disabilities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21"/>
                    <w:id w:val="756643466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Updated button name</w:t>
                    </w:r>
                  </w:sdtContent>
                </w:sdt>
                <w:r w:rsidR="000846D0" w:rsidRPr="00895313">
                  <w:rPr>
                    <w:rFonts w:ascii="Arial" w:hAnsi="Arial" w:cs="Arial"/>
                  </w:rPr>
                  <w:t>.</w:t>
                </w:r>
              </w:p>
            </w:sdtContent>
          </w:sdt>
          <w:sdt>
            <w:sdtPr>
              <w:rPr>
                <w:rFonts w:ascii="Arial" w:hAnsi="Arial" w:cs="Arial"/>
              </w:rPr>
              <w:tag w:val="goog_rdk_125"/>
              <w:id w:val="45187617"/>
            </w:sdtPr>
            <w:sdtEndPr/>
            <w:sdtContent>
              <w:p w14:paraId="31A1D5EE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23"/>
                    <w:id w:val="-2089987564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Prisoner of War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24"/>
                    <w:id w:val="510347935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Added section title, updated description.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28"/>
              <w:id w:val="447291029"/>
            </w:sdtPr>
            <w:sdtEndPr/>
            <w:sdtContent>
              <w:p w14:paraId="2898EBAC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26"/>
                    <w:id w:val="-1695916353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Ancillary Wizard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27"/>
                    <w:id w:val="289945603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Added missing screenshots for Aid and Attendance benefits, Individual Unemployability</w:t>
                    </w:r>
                  </w:sdtContent>
                </w:sdt>
                <w:r w:rsidR="000846D0" w:rsidRPr="00895313">
                  <w:rPr>
                    <w:rFonts w:ascii="Arial" w:hAnsi="Arial" w:cs="Arial"/>
                  </w:rPr>
                  <w:t>.</w:t>
                </w:r>
              </w:p>
            </w:sdtContent>
          </w:sdt>
          <w:sdt>
            <w:sdtPr>
              <w:rPr>
                <w:rFonts w:ascii="Arial" w:hAnsi="Arial" w:cs="Arial"/>
              </w:rPr>
              <w:tag w:val="goog_rdk_131"/>
              <w:id w:val="73482024"/>
            </w:sdtPr>
            <w:sdtEndPr/>
            <w:sdtContent>
              <w:p w14:paraId="0D95E1A8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29"/>
                    <w:id w:val="-1827895560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Summary of Disabilities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30"/>
                    <w:id w:val="1108093803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 Added section title. Moved section to proper place (at end of Disabilities chapter).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35"/>
              <w:id w:val="-526170305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134"/>
                  <w:id w:val="1622333126"/>
                </w:sdtPr>
                <w:sdtEndPr/>
                <w:sdtContent>
                  <w:p w14:paraId="06709ED1" w14:textId="77777777" w:rsidR="00E204EB" w:rsidRDefault="00E204EB" w:rsidP="00762F86">
                    <w:pPr>
                      <w:rPr>
                        <w:rFonts w:ascii="Arial" w:hAnsi="Arial" w:cs="Arial"/>
                      </w:rPr>
                    </w:pPr>
                  </w:p>
                  <w:p w14:paraId="49FE9809" w14:textId="4C4ECF39" w:rsidR="000846D0" w:rsidRPr="00895313" w:rsidRDefault="000846D0" w:rsidP="00762F86">
                    <w:pPr>
                      <w:rPr>
                        <w:rFonts w:ascii="Arial" w:hAnsi="Arial" w:cs="Arial"/>
                        <w:b/>
                      </w:rPr>
                    </w:pPr>
                    <w:r w:rsidRPr="00895313">
                      <w:rPr>
                        <w:rFonts w:ascii="Arial" w:hAnsi="Arial" w:cs="Arial"/>
                        <w:b/>
                      </w:rPr>
                      <w:t>Supporting Evidence</w:t>
                    </w:r>
                  </w:p>
                </w:sdtContent>
              </w:sdt>
            </w:sdtContent>
          </w:sdt>
          <w:sdt>
            <w:sdtPr>
              <w:rPr>
                <w:rFonts w:ascii="Arial" w:hAnsi="Arial" w:cs="Arial"/>
              </w:rPr>
              <w:tag w:val="goog_rdk_138"/>
              <w:id w:val="275837833"/>
            </w:sdtPr>
            <w:sdtEndPr/>
            <w:sdtContent>
              <w:p w14:paraId="471B7F57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36"/>
                    <w:id w:val="-1620526590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VA Medical Records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37"/>
                    <w:id w:val="1081791105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Added description</w:t>
                    </w:r>
                  </w:sdtContent>
                </w:sdt>
                <w:r w:rsidR="000846D0" w:rsidRPr="00895313">
                  <w:rPr>
                    <w:rFonts w:ascii="Arial" w:hAnsi="Arial" w:cs="Arial"/>
                  </w:rPr>
                  <w:t>.</w:t>
                </w:r>
              </w:p>
            </w:sdtContent>
          </w:sdt>
          <w:sdt>
            <w:sdtPr>
              <w:rPr>
                <w:rFonts w:ascii="Arial" w:hAnsi="Arial" w:cs="Arial"/>
              </w:rPr>
              <w:tag w:val="goog_rdk_141"/>
              <w:id w:val="-35596560"/>
            </w:sdtPr>
            <w:sdtEndPr/>
            <w:sdtContent>
              <w:p w14:paraId="04F0FFEE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39"/>
                    <w:id w:val="914357022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Private Medical Records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40"/>
                    <w:id w:val="362027041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Added upload screens and information.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44"/>
              <w:id w:val="725412767"/>
            </w:sdtPr>
            <w:sdtEndPr/>
            <w:sdtContent>
              <w:p w14:paraId="2C970057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42"/>
                    <w:id w:val="316076139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Request a Disclosure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43"/>
                    <w:id w:val="-1548835265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Added section for Form 4142.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47"/>
              <w:id w:val="2046639710"/>
            </w:sdtPr>
            <w:sdtEndPr/>
            <w:sdtContent>
              <w:p w14:paraId="37F4C9E5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45"/>
                    <w:id w:val="-1591993894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Supporting (Lay) Statements or Other Evidence: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46"/>
                    <w:id w:val="483124412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 xml:space="preserve"> Added section.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50"/>
              <w:id w:val="-701936868"/>
            </w:sdtPr>
            <w:sdtEndPr/>
            <w:sdtContent>
              <w:p w14:paraId="44F22A30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48"/>
                    <w:id w:val="16428376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Supporting Evidence Summary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49"/>
                    <w:id w:val="1766565991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Added section.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</w:rPr>
              <w:tag w:val="goog_rdk_153"/>
              <w:id w:val="45113721"/>
            </w:sdtPr>
            <w:sdtEndPr/>
            <w:sdtContent>
              <w:p w14:paraId="19493EAB" w14:textId="77777777" w:rsidR="000846D0" w:rsidRPr="00895313" w:rsidRDefault="00243655" w:rsidP="00762F86">
                <w:pPr>
                  <w:rPr>
                    <w:rFonts w:ascii="Arial" w:hAnsi="Arial" w:cs="Arial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51"/>
                    <w:id w:val="-1027946700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  <w:b/>
                      </w:rPr>
                      <w:t>How Claim Exams Work</w:t>
                    </w:r>
                  </w:sdtContent>
                </w:sdt>
                <w:sdt>
                  <w:sdtPr>
                    <w:rPr>
                      <w:rFonts w:ascii="Arial" w:hAnsi="Arial" w:cs="Arial"/>
                    </w:rPr>
                    <w:tag w:val="goog_rdk_152"/>
                    <w:id w:val="-2098387884"/>
                  </w:sdtPr>
                  <w:sdtEndPr/>
                  <w:sdtContent>
                    <w:r w:rsidR="000846D0" w:rsidRPr="00895313">
                      <w:rPr>
                        <w:rFonts w:ascii="Arial" w:hAnsi="Arial" w:cs="Arial"/>
                      </w:rPr>
                      <w:t>: Renamed section from “Exam info.”</w:t>
                    </w:r>
                  </w:sdtContent>
                </w:sdt>
              </w:p>
            </w:sdtContent>
          </w:sdt>
          <w:p w14:paraId="29F5E7AF" w14:textId="77777777" w:rsidR="000846D0" w:rsidRPr="00895313" w:rsidRDefault="000846D0" w:rsidP="00762F86">
            <w:pPr>
              <w:rPr>
                <w:rFonts w:ascii="Arial" w:hAnsi="Arial" w:cs="Arial"/>
                <w:b/>
              </w:rPr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167"/>
              <w:id w:val="-298155458"/>
            </w:sdtPr>
            <w:sdtEndPr/>
            <w:sdtContent>
              <w:p w14:paraId="59C5FBF0" w14:textId="40529472" w:rsidR="000846D0" w:rsidRPr="00895313" w:rsidRDefault="00243655" w:rsidP="00762F86">
                <w:pPr>
                  <w:spacing w:before="60" w:after="60"/>
                  <w:rPr>
                    <w:rFonts w:ascii="Arial" w:hAnsi="Arial" w:cs="Arial"/>
                    <w:sz w:val="20"/>
                    <w:szCs w:val="20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166"/>
                    <w:id w:val="445967432"/>
                    <w:showingPlcHdr/>
                  </w:sdtPr>
                  <w:sdtEndPr/>
                  <w:sdtContent>
                    <w:r w:rsidR="00015A47">
                      <w:rPr>
                        <w:rFonts w:ascii="Arial" w:hAnsi="Arial" w:cs="Arial"/>
                      </w:rPr>
                      <w:t xml:space="preserve">     </w:t>
                    </w:r>
                  </w:sdtContent>
                </w:sdt>
              </w:p>
            </w:sdtContent>
          </w:sdt>
        </w:tc>
      </w:tr>
      <w:tr w:rsidR="00015A47" w:rsidRPr="00895313" w14:paraId="7144B8CA" w14:textId="77777777" w:rsidTr="00015A47">
        <w:trPr>
          <w:trHeight w:val="420"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p w14:paraId="1B4F367F" w14:textId="2F7D5EF2" w:rsidR="00015A47" w:rsidRDefault="00BB453C" w:rsidP="00762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4/17/2024</w:t>
            </w:r>
          </w:p>
        </w:tc>
        <w:tc>
          <w:tcPr>
            <w:tcW w:w="1110" w:type="dxa"/>
            <w:tcBorders>
              <w:top w:val="single" w:sz="4" w:space="0" w:color="auto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p w14:paraId="48EA6D3E" w14:textId="55744705" w:rsidR="00015A47" w:rsidRDefault="00BB453C" w:rsidP="00762F86">
            <w:pPr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</w:t>
            </w:r>
          </w:p>
        </w:tc>
        <w:tc>
          <w:tcPr>
            <w:tcW w:w="5625" w:type="dxa"/>
            <w:tcBorders>
              <w:top w:val="single" w:sz="4" w:space="0" w:color="auto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p w14:paraId="646DCBD2" w14:textId="3031248F" w:rsidR="00015A47" w:rsidRDefault="00BB453C" w:rsidP="00762F8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Updated the Rated Disabilities section with current language and an updated release schedule.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p w14:paraId="6331317F" w14:textId="77777777" w:rsidR="00015A47" w:rsidRDefault="00015A47" w:rsidP="00762F86">
            <w:pPr>
              <w:spacing w:before="60" w:after="60"/>
              <w:rPr>
                <w:rFonts w:ascii="Arial" w:hAnsi="Arial" w:cs="Arial"/>
              </w:rPr>
            </w:pPr>
          </w:p>
        </w:tc>
      </w:tr>
    </w:tbl>
    <w:p w14:paraId="0B94D256" w14:textId="77777777" w:rsidR="00C53FC9" w:rsidRPr="00895313" w:rsidRDefault="00C53FC9" w:rsidP="00482EF4">
      <w:pPr>
        <w:rPr>
          <w:rFonts w:ascii="Arial" w:hAnsi="Arial" w:cs="Arial"/>
          <w:color w:val="2F5496"/>
          <w:sz w:val="32"/>
          <w:szCs w:val="32"/>
        </w:rPr>
      </w:pPr>
      <w:r w:rsidRPr="00895313">
        <w:rPr>
          <w:rFonts w:ascii="Arial" w:hAnsi="Arial" w:cs="Arial"/>
          <w:color w:val="2F5496"/>
          <w:sz w:val="32"/>
          <w:szCs w:val="32"/>
        </w:rPr>
        <w:br w:type="page"/>
      </w:r>
    </w:p>
    <w:p w14:paraId="2CCAA40A" w14:textId="17A40D09" w:rsidR="0095095E" w:rsidRPr="002C7204" w:rsidRDefault="00DF53F6" w:rsidP="00482E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hAnsi="Arial" w:cs="Arial"/>
          <w:color w:val="4F81BD" w:themeColor="accent1"/>
          <w:sz w:val="32"/>
          <w:szCs w:val="32"/>
        </w:rPr>
      </w:pPr>
      <w:r w:rsidRPr="002C7204">
        <w:rPr>
          <w:rFonts w:ascii="Arial" w:hAnsi="Arial" w:cs="Arial"/>
          <w:color w:val="4F81BD" w:themeColor="accent1"/>
          <w:sz w:val="32"/>
          <w:szCs w:val="32"/>
        </w:rPr>
        <w:lastRenderedPageBreak/>
        <w:t>Table</w:t>
      </w:r>
      <w:r w:rsidR="00DA6F34" w:rsidRPr="002C7204">
        <w:rPr>
          <w:rFonts w:ascii="Arial" w:hAnsi="Arial" w:cs="Arial"/>
          <w:color w:val="4F81BD" w:themeColor="accent1"/>
          <w:sz w:val="32"/>
          <w:szCs w:val="32"/>
        </w:rPr>
        <w:t xml:space="preserve"> </w:t>
      </w:r>
      <w:r w:rsidRPr="002C7204">
        <w:rPr>
          <w:rFonts w:ascii="Arial" w:hAnsi="Arial" w:cs="Arial"/>
          <w:color w:val="4F81BD" w:themeColor="accent1"/>
          <w:sz w:val="32"/>
          <w:szCs w:val="32"/>
        </w:rPr>
        <w:t>of</w:t>
      </w:r>
      <w:r w:rsidR="00DA6F34" w:rsidRPr="002C7204">
        <w:rPr>
          <w:rFonts w:ascii="Arial" w:hAnsi="Arial" w:cs="Arial"/>
          <w:color w:val="4F81BD" w:themeColor="accent1"/>
          <w:sz w:val="32"/>
          <w:szCs w:val="32"/>
        </w:rPr>
        <w:t xml:space="preserve"> </w:t>
      </w:r>
      <w:r w:rsidRPr="002C7204">
        <w:rPr>
          <w:rFonts w:ascii="Arial" w:hAnsi="Arial" w:cs="Arial"/>
          <w:color w:val="4F81BD" w:themeColor="accent1"/>
          <w:sz w:val="32"/>
          <w:szCs w:val="32"/>
        </w:rPr>
        <w:t>Contents</w:t>
      </w:r>
    </w:p>
    <w:sdt>
      <w:sdtPr>
        <w:rPr>
          <w:rFonts w:ascii="Arial" w:hAnsi="Arial" w:cs="Arial"/>
          <w:szCs w:val="24"/>
        </w:rPr>
        <w:id w:val="837360137"/>
        <w:docPartObj>
          <w:docPartGallery w:val="Table of Contents"/>
          <w:docPartUnique/>
        </w:docPartObj>
      </w:sdtPr>
      <w:sdtEndPr>
        <w:rPr>
          <w:rFonts w:ascii="Calibri" w:hAnsi="Calibri" w:cs="Calibri"/>
          <w:szCs w:val="22"/>
        </w:rPr>
      </w:sdtEndPr>
      <w:sdtContent>
        <w:p w14:paraId="78BF9C7A" w14:textId="5030B9F9" w:rsidR="00D10CF8" w:rsidRDefault="00F17C5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>
            <w:rPr>
              <w:rFonts w:ascii="Arial" w:hAnsi="Arial" w:cs="Arial"/>
              <w:szCs w:val="24"/>
            </w:rPr>
            <w:fldChar w:fldCharType="begin"/>
          </w:r>
          <w:r>
            <w:rPr>
              <w:rFonts w:ascii="Arial" w:hAnsi="Arial" w:cs="Arial"/>
              <w:szCs w:val="24"/>
            </w:rPr>
            <w:instrText xml:space="preserve"> TOC \o "1-3" \h \z \u </w:instrText>
          </w:r>
          <w:r>
            <w:rPr>
              <w:rFonts w:ascii="Arial" w:hAnsi="Arial" w:cs="Arial"/>
              <w:szCs w:val="24"/>
            </w:rPr>
            <w:fldChar w:fldCharType="separate"/>
          </w:r>
          <w:hyperlink w:anchor="_Toc153542584" w:history="1">
            <w:r w:rsidR="00D10CF8" w:rsidRPr="00D558D0">
              <w:rPr>
                <w:rStyle w:val="Hyperlink"/>
                <w:noProof/>
              </w:rPr>
              <w:t>Overview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_Toc153542584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6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69E2F5DE" w14:textId="624A2565" w:rsidR="00D10CF8" w:rsidRDefault="0024365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5" w:history="1">
            <w:r w:rsidR="00D10CF8" w:rsidRPr="00D558D0">
              <w:rPr>
                <w:rStyle w:val="Hyperlink"/>
                <w:noProof/>
              </w:rPr>
              <w:t>Veteran Access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_Toc153542585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6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42FF4819" w14:textId="67E660D5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6" w:history="1">
            <w:r w:rsidR="00D10CF8" w:rsidRPr="00D558D0">
              <w:rPr>
                <w:rStyle w:val="Hyperlink"/>
                <w:rFonts w:cstheme="majorHAnsi"/>
                <w:noProof/>
              </w:rPr>
              <w:t>Who Can Access These Tools?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_Toc153542586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6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567DC9FD" w14:textId="5992D5A9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7" w:history="1">
            <w:r w:rsidR="00D10CF8" w:rsidRPr="00D558D0">
              <w:rPr>
                <w:rStyle w:val="Hyperlink"/>
                <w:rFonts w:cstheme="majorHAnsi"/>
                <w:noProof/>
              </w:rPr>
              <w:t>How Can Veterans Access These Tools?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_Toc153542587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6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32BABFC2" w14:textId="3951B814" w:rsidR="00D10CF8" w:rsidRDefault="0024365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8" w:history="1">
            <w:r w:rsidR="00D10CF8" w:rsidRPr="00D558D0">
              <w:rPr>
                <w:rStyle w:val="Hyperlink"/>
                <w:noProof/>
              </w:rPr>
              <w:t>Navigation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_Toc153542588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7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415B4EF1" w14:textId="619016EC" w:rsidR="00D10CF8" w:rsidRDefault="0024365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89" w:history="1">
            <w:r w:rsidR="00D10CF8" w:rsidRPr="00D558D0">
              <w:rPr>
                <w:rStyle w:val="Hyperlink"/>
                <w:noProof/>
              </w:rPr>
              <w:t>Is This the Form I Need?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_Toc153542589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7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66F048BE" w14:textId="74D01F8D" w:rsidR="00D10CF8" w:rsidRDefault="00243655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0" w:history="1">
            <w:r w:rsidR="00D10CF8" w:rsidRPr="00D558D0">
              <w:rPr>
                <w:rStyle w:val="Hyperlink"/>
                <w:noProof/>
              </w:rPr>
              <w:t>Intent to File (ITF)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_Toc153542590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12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2B238F05" w14:textId="17E352BC" w:rsidR="00D10CF8" w:rsidRDefault="00243655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1" w:history="1">
            <w:r w:rsidR="00D10CF8" w:rsidRPr="00D558D0">
              <w:rPr>
                <w:rStyle w:val="Hyperlink"/>
                <w:noProof/>
              </w:rPr>
              <w:t>Application Functionality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_Toc153542591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14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0E327F2C" w14:textId="75016A25" w:rsidR="00D10CF8" w:rsidRDefault="0024365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2" w:history="1">
            <w:r w:rsidR="00D10CF8" w:rsidRPr="00D558D0">
              <w:rPr>
                <w:rStyle w:val="Hyperlink"/>
                <w:noProof/>
              </w:rPr>
              <w:t>Part 1: Veteran Details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_Toc153542592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14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424571FB" w14:textId="3CBBA53A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3" w:history="1">
            <w:r w:rsidR="00D10CF8" w:rsidRPr="00D558D0">
              <w:rPr>
                <w:rStyle w:val="Hyperlink"/>
                <w:noProof/>
              </w:rPr>
              <w:t>Name, Date of birth, Gender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_Toc153542593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14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7D329075" w14:textId="0C0B0376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4" w:history="1">
            <w:r w:rsidR="00D10CF8" w:rsidRPr="00D558D0">
              <w:rPr>
                <w:rStyle w:val="Hyperlink"/>
                <w:noProof/>
              </w:rPr>
              <w:t>Contact Information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_Toc153542594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14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17DCD663" w14:textId="2F1EFE1B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5" w:history="1">
            <w:r w:rsidR="00D10CF8" w:rsidRPr="00D558D0">
              <w:rPr>
                <w:rStyle w:val="Hyperlink"/>
                <w:noProof/>
              </w:rPr>
              <w:t>Homelessness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_Toc153542595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15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0E194D70" w14:textId="507DEAC6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6" w:history="1">
            <w:r w:rsidR="00D10CF8" w:rsidRPr="00D558D0">
              <w:rPr>
                <w:rStyle w:val="Hyperlink"/>
                <w:noProof/>
              </w:rPr>
              <w:t>High Priority Claims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_Toc153542596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17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7BBC8160" w14:textId="63AE4F65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7" w:history="1">
            <w:r w:rsidR="00D10CF8" w:rsidRPr="00D558D0">
              <w:rPr>
                <w:rStyle w:val="Hyperlink"/>
                <w:noProof/>
              </w:rPr>
              <w:t>Alternate Names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_Toc153542597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18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09BC28DA" w14:textId="2A7640D4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8" w:history="1">
            <w:r w:rsidR="00D10CF8" w:rsidRPr="00D558D0">
              <w:rPr>
                <w:rStyle w:val="Hyperlink"/>
                <w:noProof/>
              </w:rPr>
              <w:t>Military service history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_Toc153542598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19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1277F91B" w14:textId="7F12B7C8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599" w:history="1">
            <w:r w:rsidR="00D10CF8" w:rsidRPr="00D558D0">
              <w:rPr>
                <w:rStyle w:val="Hyperlink"/>
                <w:noProof/>
              </w:rPr>
              <w:t>Separation Pay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_Toc153542599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20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1F9C4658" w14:textId="420821F2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0" w:history="1">
            <w:r w:rsidR="00D10CF8" w:rsidRPr="00D558D0">
              <w:rPr>
                <w:rStyle w:val="Hyperlink"/>
                <w:noProof/>
              </w:rPr>
              <w:t>Retirement Pay and Training Pay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_Toc153542600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21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49436706" w14:textId="27998DBA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1" w:history="1">
            <w:r w:rsidR="00D10CF8" w:rsidRPr="00D558D0">
              <w:rPr>
                <w:rStyle w:val="Hyperlink"/>
                <w:noProof/>
              </w:rPr>
              <w:t xml:space="preserve">Training Pay 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_Toc153542601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22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39D42ED7" w14:textId="3D3D0CD1" w:rsidR="00D10CF8" w:rsidRDefault="0024365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2" w:history="1">
            <w:r w:rsidR="00D10CF8" w:rsidRPr="00D558D0">
              <w:rPr>
                <w:rStyle w:val="Hyperlink"/>
                <w:noProof/>
              </w:rPr>
              <w:t xml:space="preserve">Part 2: Disabilities </w:t>
            </w:r>
            <w:r w:rsidR="00D10CF8" w:rsidRPr="00D558D0">
              <w:rPr>
                <w:rStyle w:val="Hyperlink"/>
                <w:rFonts w:ascii="Arial" w:hAnsi="Arial" w:cs="Arial"/>
                <w:noProof/>
              </w:rPr>
              <w:t xml:space="preserve">     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_Toc153542602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23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1C15C9E5" w14:textId="5F911D4A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3" w:history="1">
            <w:r w:rsidR="00D10CF8" w:rsidRPr="00D558D0">
              <w:rPr>
                <w:rStyle w:val="Hyperlink"/>
                <w:noProof/>
              </w:rPr>
              <w:t>Claim Type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_Toc153542603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23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0AEF1D3A" w14:textId="209978BF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4" w:history="1">
            <w:r w:rsidR="00D10CF8" w:rsidRPr="00D558D0">
              <w:rPr>
                <w:rStyle w:val="Hyperlink"/>
                <w:rFonts w:cstheme="majorHAnsi"/>
                <w:noProof/>
              </w:rPr>
              <w:t>Rated Disabilities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_Toc153542604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23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1240F50B" w14:textId="634B0F65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5" w:history="1">
            <w:r w:rsidR="00D10CF8" w:rsidRPr="00D558D0">
              <w:rPr>
                <w:rStyle w:val="Hyperlink"/>
                <w:rFonts w:cstheme="majorHAnsi"/>
                <w:noProof/>
              </w:rPr>
              <w:t>New Conditions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_Toc153542605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25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61055899" w14:textId="364C23A1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6" w:history="1">
            <w:r w:rsidR="00D10CF8" w:rsidRPr="00D558D0">
              <w:rPr>
                <w:rStyle w:val="Hyperlink"/>
                <w:noProof/>
              </w:rPr>
              <w:t>Prisoner of War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_Toc153542606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27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2524C8DD" w14:textId="5369D789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7" w:history="1">
            <w:r w:rsidR="00D10CF8" w:rsidRPr="00D558D0">
              <w:rPr>
                <w:rStyle w:val="Hyperlink"/>
                <w:noProof/>
              </w:rPr>
              <w:t>Additional Disability Benefits (Ancillary Wizard)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_Toc153542607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28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0F3A939D" w14:textId="748D04E6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8" w:history="1">
            <w:r w:rsidR="00D10CF8" w:rsidRPr="00D558D0">
              <w:rPr>
                <w:rStyle w:val="Hyperlink"/>
                <w:noProof/>
              </w:rPr>
              <w:t>Adaptive Benefits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_Toc153542608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29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553DB2E5" w14:textId="4672B8C1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09" w:history="1">
            <w:r w:rsidR="00D10CF8" w:rsidRPr="00D558D0">
              <w:rPr>
                <w:rStyle w:val="Hyperlink"/>
                <w:noProof/>
              </w:rPr>
              <w:t>Aid and Attendance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_Toc153542609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30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3B04D242" w14:textId="008DA9DB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0" w:history="1">
            <w:r w:rsidR="00D10CF8" w:rsidRPr="00D558D0">
              <w:rPr>
                <w:rStyle w:val="Hyperlink"/>
                <w:noProof/>
              </w:rPr>
              <w:t xml:space="preserve">Individual Unemployability     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_Toc153542610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30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43030A5D" w14:textId="614EA148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1" w:history="1">
            <w:r w:rsidR="00D10CF8" w:rsidRPr="00D558D0">
              <w:rPr>
                <w:rStyle w:val="Hyperlink"/>
                <w:noProof/>
              </w:rPr>
              <w:t>Summary of Additional Benefits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_Toc153542611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31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66B16A33" w14:textId="06018723" w:rsidR="00D10CF8" w:rsidRDefault="0024365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2" w:history="1">
            <w:r w:rsidR="00D10CF8" w:rsidRPr="00D558D0">
              <w:rPr>
                <w:rStyle w:val="Hyperlink"/>
                <w:noProof/>
              </w:rPr>
              <w:t xml:space="preserve">Part 3: Supporting Evidence     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_Toc153542612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32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3F440D41" w14:textId="24821B75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3" w:history="1">
            <w:r w:rsidR="00D10CF8" w:rsidRPr="00D558D0">
              <w:rPr>
                <w:rStyle w:val="Hyperlink"/>
                <w:noProof/>
              </w:rPr>
              <w:t>VA Medical Records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_Toc153542613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34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30BD5194" w14:textId="57931476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4" w:history="1">
            <w:r w:rsidR="00D10CF8" w:rsidRPr="00D558D0">
              <w:rPr>
                <w:rStyle w:val="Hyperlink"/>
                <w:noProof/>
              </w:rPr>
              <w:t xml:space="preserve">Private Medical Records     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_Toc153542614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34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69EF61DF" w14:textId="06407272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5" w:history="1">
            <w:r w:rsidR="00D10CF8" w:rsidRPr="00D558D0">
              <w:rPr>
                <w:rStyle w:val="Hyperlink"/>
                <w:noProof/>
              </w:rPr>
              <w:t>Supporting (Lay) Statements Or Other Evidence</w:t>
            </w:r>
            <w:r w:rsidR="00D10CF8" w:rsidRPr="00D558D0">
              <w:rPr>
                <w:rStyle w:val="Hyperlink"/>
                <w:rFonts w:ascii="Arial" w:hAnsi="Arial" w:cs="Arial"/>
                <w:noProof/>
              </w:rPr>
              <w:t xml:space="preserve"> 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_Toc153542615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38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1F8A9050" w14:textId="3A386D1E" w:rsidR="00D10CF8" w:rsidRDefault="0024365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6" w:history="1">
            <w:r w:rsidR="00D10CF8" w:rsidRPr="00D558D0">
              <w:rPr>
                <w:rStyle w:val="Hyperlink"/>
                <w:noProof/>
              </w:rPr>
              <w:t>Part 4: Additional Information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_Toc153542616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41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21CF20E9" w14:textId="23859433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7" w:history="1">
            <w:r w:rsidR="00D10CF8" w:rsidRPr="00D558D0">
              <w:rPr>
                <w:rStyle w:val="Hyperlink"/>
                <w:noProof/>
              </w:rPr>
              <w:t>Payment Info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_Toc153542617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41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222E47F0" w14:textId="250AF650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8" w:history="1">
            <w:r w:rsidR="00D10CF8" w:rsidRPr="00D558D0">
              <w:rPr>
                <w:rStyle w:val="Hyperlink"/>
                <w:noProof/>
              </w:rPr>
              <w:t>VA Employee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_Toc153542618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42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648A8BFD" w14:textId="7E109A61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19" w:history="1">
            <w:r w:rsidR="00D10CF8" w:rsidRPr="00D558D0">
              <w:rPr>
                <w:rStyle w:val="Hyperlink"/>
                <w:noProof/>
              </w:rPr>
              <w:t>Retirement Pay Waiver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_Toc153542619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42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322965E4" w14:textId="4AFD8E54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0" w:history="1">
            <w:r w:rsidR="00D10CF8" w:rsidRPr="00D558D0">
              <w:rPr>
                <w:rStyle w:val="Hyperlink"/>
                <w:noProof/>
              </w:rPr>
              <w:t>Training Pay Waiver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_Toc153542620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44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7936B4C4" w14:textId="0759AFF6" w:rsidR="00D10CF8" w:rsidRDefault="00243655">
          <w:pPr>
            <w:pStyle w:val="TOC2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1" w:history="1">
            <w:r w:rsidR="00D10CF8" w:rsidRPr="00D558D0">
              <w:rPr>
                <w:rStyle w:val="Hyperlink"/>
                <w:noProof/>
              </w:rPr>
              <w:t>Part 5: Review Application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_Toc153542621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45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42C1B458" w14:textId="54154D8B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2" w:history="1">
            <w:r w:rsidR="00D10CF8" w:rsidRPr="00D558D0">
              <w:rPr>
                <w:rStyle w:val="Hyperlink"/>
                <w:noProof/>
              </w:rPr>
              <w:t>Successful Submission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_Toc153542622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45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1C307873" w14:textId="5CC8CCC0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3" w:history="1">
            <w:r w:rsidR="00D10CF8" w:rsidRPr="00D558D0">
              <w:rPr>
                <w:rStyle w:val="Hyperlink"/>
                <w:noProof/>
              </w:rPr>
              <w:t>Success Confirmation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_Toc153542623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46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0A899D83" w14:textId="2A52811C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4" w:history="1">
            <w:r w:rsidR="00D10CF8" w:rsidRPr="00D558D0">
              <w:rPr>
                <w:rStyle w:val="Hyperlink"/>
                <w:noProof/>
              </w:rPr>
              <w:t>Check Back Later Confirmation Message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_Toc153542624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46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5C6C53E0" w14:textId="2169C08B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5" w:history="1">
            <w:r w:rsidR="00D10CF8" w:rsidRPr="00D558D0">
              <w:rPr>
                <w:rStyle w:val="Hyperlink"/>
                <w:noProof/>
              </w:rPr>
              <w:t>Error Confirmation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_Toc153542625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48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42DA9570" w14:textId="2913BDFB" w:rsidR="00D10CF8" w:rsidRDefault="00243655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6" w:history="1">
            <w:r w:rsidR="00D10CF8" w:rsidRPr="00D558D0">
              <w:rPr>
                <w:rStyle w:val="Hyperlink"/>
                <w:noProof/>
              </w:rPr>
              <w:t>Major Issues and Error Messages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_Toc153542626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49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56A3B417" w14:textId="3435DA3D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7" w:history="1">
            <w:r w:rsidR="00D10CF8" w:rsidRPr="00D558D0">
              <w:rPr>
                <w:rStyle w:val="Hyperlink"/>
                <w:noProof/>
              </w:rPr>
              <w:t>Can’t Access Application Because of Missing Account Information</w:t>
            </w:r>
            <w:r w:rsidR="00D10CF8" w:rsidRPr="00D558D0">
              <w:rPr>
                <w:rStyle w:val="Hyperlink"/>
                <w:rFonts w:ascii="Arial" w:hAnsi="Arial" w:cs="Arial"/>
                <w:noProof/>
              </w:rPr>
              <w:t xml:space="preserve"> 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_Toc153542627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49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6140BE5B" w14:textId="41CCC06A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8" w:history="1">
            <w:r w:rsidR="00D10CF8" w:rsidRPr="00D558D0">
              <w:rPr>
                <w:rStyle w:val="Hyperlink"/>
                <w:noProof/>
              </w:rPr>
              <w:t>Intent to File (ITF) Error Messages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_Toc153542628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51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0BD38766" w14:textId="20F0E870" w:rsidR="00D10CF8" w:rsidRDefault="00243655">
          <w:pPr>
            <w:pStyle w:val="TOC3"/>
            <w:tabs>
              <w:tab w:val="right" w:leader="dot" w:pos="947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53542629" w:history="1">
            <w:r w:rsidR="00D10CF8" w:rsidRPr="00D558D0">
              <w:rPr>
                <w:rStyle w:val="Hyperlink"/>
                <w:noProof/>
              </w:rPr>
              <w:t>Save in Progress Messages</w:t>
            </w:r>
            <w:r w:rsidR="00D10CF8">
              <w:rPr>
                <w:noProof/>
                <w:webHidden/>
              </w:rPr>
              <w:tab/>
            </w:r>
            <w:r w:rsidR="00D10CF8">
              <w:rPr>
                <w:noProof/>
                <w:webHidden/>
              </w:rPr>
              <w:fldChar w:fldCharType="begin"/>
            </w:r>
            <w:r w:rsidR="00D10CF8">
              <w:rPr>
                <w:noProof/>
                <w:webHidden/>
              </w:rPr>
              <w:instrText xml:space="preserve"> PAGEREF _Toc153542629 \h </w:instrText>
            </w:r>
            <w:r w:rsidR="00D10CF8">
              <w:rPr>
                <w:noProof/>
                <w:webHidden/>
              </w:rPr>
            </w:r>
            <w:r w:rsidR="00D10CF8">
              <w:rPr>
                <w:noProof/>
                <w:webHidden/>
              </w:rPr>
              <w:fldChar w:fldCharType="separate"/>
            </w:r>
            <w:r w:rsidR="00D10CF8">
              <w:rPr>
                <w:noProof/>
                <w:webHidden/>
              </w:rPr>
              <w:t>52</w:t>
            </w:r>
            <w:r w:rsidR="00D10CF8">
              <w:rPr>
                <w:noProof/>
                <w:webHidden/>
              </w:rPr>
              <w:fldChar w:fldCharType="end"/>
            </w:r>
          </w:hyperlink>
        </w:p>
        <w:p w14:paraId="2C6CE666" w14:textId="4CFDFB77" w:rsidR="008D613C" w:rsidRPr="00895313" w:rsidRDefault="00F17C5A" w:rsidP="007D718B">
          <w:pPr>
            <w:pStyle w:val="TOC1"/>
          </w:pPr>
          <w:r>
            <w:rPr>
              <w:szCs w:val="24"/>
            </w:rPr>
            <w:fldChar w:fldCharType="end"/>
          </w:r>
        </w:p>
      </w:sdtContent>
    </w:sdt>
    <w:bookmarkStart w:id="1" w:name="_heading=h.qf24qof3kk73" w:colFirst="0" w:colLast="0" w:displacedByCustomXml="prev"/>
    <w:bookmarkEnd w:id="1" w:displacedByCustomXml="prev"/>
    <w:bookmarkStart w:id="2" w:name="_heading=h.tomm0yot24e" w:colFirst="0" w:colLast="0" w:displacedByCustomXml="prev"/>
    <w:bookmarkEnd w:id="2" w:displacedByCustomXml="prev"/>
    <w:bookmarkStart w:id="3" w:name="_heading=h.xag333tex1j5" w:colFirst="0" w:colLast="0" w:displacedByCustomXml="prev"/>
    <w:bookmarkEnd w:id="3" w:displacedByCustomXml="prev"/>
    <w:p w14:paraId="2CCAA480" w14:textId="04CC4B2E" w:rsidR="0095095E" w:rsidRPr="00895313" w:rsidRDefault="00DF53F6" w:rsidP="008D613C">
      <w:pPr>
        <w:widowControl w:val="0"/>
        <w:tabs>
          <w:tab w:val="right" w:leader="dot" w:pos="12000"/>
        </w:tabs>
        <w:spacing w:before="60" w:after="0" w:line="240" w:lineRule="auto"/>
        <w:ind w:left="720"/>
        <w:rPr>
          <w:rFonts w:ascii="Arial" w:eastAsia="Arial" w:hAnsi="Arial" w:cs="Arial"/>
          <w:color w:val="000000"/>
        </w:rPr>
      </w:pPr>
      <w:r w:rsidRPr="00895313">
        <w:rPr>
          <w:rFonts w:ascii="Arial" w:hAnsi="Arial" w:cs="Arial"/>
        </w:rPr>
        <w:br w:type="page"/>
      </w:r>
    </w:p>
    <w:p w14:paraId="2CCAA481" w14:textId="20FF745D" w:rsidR="0095095E" w:rsidRPr="001D62CF" w:rsidRDefault="00DF53F6" w:rsidP="001D62CF">
      <w:pPr>
        <w:pStyle w:val="Heading1"/>
      </w:pPr>
      <w:bookmarkStart w:id="4" w:name="_Toc153542584"/>
      <w:r w:rsidRPr="001D62CF">
        <w:lastRenderedPageBreak/>
        <w:t>Overview</w:t>
      </w:r>
      <w:bookmarkEnd w:id="4"/>
    </w:p>
    <w:p w14:paraId="2CCAA482" w14:textId="7546496B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application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online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tool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(equivalent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Form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21-526EZ)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</w:t>
      </w:r>
      <w:sdt>
        <w:sdtPr>
          <w:rPr>
            <w:rFonts w:ascii="Arial" w:hAnsi="Arial" w:cs="Arial"/>
            <w:szCs w:val="24"/>
          </w:rPr>
          <w:tag w:val="goog_rdk_168"/>
          <w:id w:val="-760834043"/>
        </w:sdtPr>
        <w:sdtEndPr/>
        <w:sdtContent/>
      </w:sdt>
      <w:sdt>
        <w:sdtPr>
          <w:rPr>
            <w:rFonts w:ascii="Arial" w:hAnsi="Arial" w:cs="Arial"/>
            <w:szCs w:val="24"/>
          </w:rPr>
          <w:tag w:val="goog_rdk_169"/>
          <w:id w:val="1318926811"/>
        </w:sdtPr>
        <w:sdtEndPr/>
        <w:sdtContent/>
      </w:sdt>
      <w:r w:rsidRPr="00895313">
        <w:rPr>
          <w:rFonts w:ascii="Arial" w:hAnsi="Arial" w:cs="Arial"/>
          <w:szCs w:val="24"/>
        </w:rPr>
        <w:t>eteran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can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complete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claim.</w:t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38058142" w14:textId="77777777" w:rsidR="00F17C5A" w:rsidRDefault="00F17C5A" w:rsidP="00482EF4">
      <w:pPr>
        <w:pStyle w:val="Heading2"/>
        <w:rPr>
          <w:rFonts w:ascii="Arial" w:hAnsi="Arial" w:cs="Arial"/>
          <w:sz w:val="32"/>
          <w:szCs w:val="32"/>
        </w:rPr>
      </w:pPr>
      <w:bookmarkStart w:id="5" w:name="_heading=h.1fob9te" w:colFirst="0" w:colLast="0"/>
      <w:bookmarkStart w:id="6" w:name="_Veteran_Access"/>
      <w:bookmarkEnd w:id="5"/>
      <w:bookmarkEnd w:id="6"/>
    </w:p>
    <w:bookmarkStart w:id="7" w:name="_Toc153542585"/>
    <w:p w14:paraId="2CCAA483" w14:textId="0BDCF422" w:rsidR="0095095E" w:rsidRDefault="00243655" w:rsidP="00482EF4">
      <w:pPr>
        <w:pStyle w:val="Heading2"/>
        <w:rPr>
          <w:rFonts w:ascii="Arial" w:hAnsi="Arial" w:cs="Arial"/>
          <w:sz w:val="32"/>
          <w:szCs w:val="32"/>
        </w:rPr>
      </w:pPr>
      <w:sdt>
        <w:sdtPr>
          <w:rPr>
            <w:rFonts w:ascii="Arial" w:hAnsi="Arial" w:cs="Arial"/>
            <w:sz w:val="32"/>
            <w:szCs w:val="32"/>
          </w:rPr>
          <w:tag w:val="goog_rdk_171"/>
          <w:id w:val="969948390"/>
        </w:sdtPr>
        <w:sdtEndPr>
          <w:rPr>
            <w:rFonts w:ascii="Calibri" w:hAnsi="Calibri" w:cs="Calibri"/>
            <w:sz w:val="36"/>
            <w:szCs w:val="36"/>
          </w:rPr>
        </w:sdtEndPr>
        <w:sdtContent>
          <w:r w:rsidR="00DA6F34" w:rsidRPr="001D62CF">
            <w:t>Veteran</w:t>
          </w:r>
        </w:sdtContent>
      </w:sdt>
      <w:r w:rsidR="00467C96" w:rsidRPr="001D62CF">
        <w:t xml:space="preserve"> </w:t>
      </w:r>
      <w:r w:rsidR="00DF53F6" w:rsidRPr="001D62CF">
        <w:t>Access</w:t>
      </w:r>
      <w:bookmarkEnd w:id="7"/>
    </w:p>
    <w:p w14:paraId="19CC811B" w14:textId="77777777" w:rsidR="001D62CF" w:rsidRPr="001D62CF" w:rsidRDefault="001D62CF" w:rsidP="001D62CF"/>
    <w:p w14:paraId="2CCAA484" w14:textId="364702BC" w:rsidR="0095095E" w:rsidRPr="001D62CF" w:rsidRDefault="00DF53F6" w:rsidP="00482EF4">
      <w:pPr>
        <w:pStyle w:val="Heading3"/>
        <w:rPr>
          <w:rFonts w:eastAsia="Calibri" w:cstheme="majorHAnsi"/>
        </w:rPr>
      </w:pPr>
      <w:bookmarkStart w:id="8" w:name="_Toc153542586"/>
      <w:r w:rsidRPr="001D62CF">
        <w:rPr>
          <w:rFonts w:eastAsia="Calibri" w:cstheme="majorHAnsi"/>
        </w:rPr>
        <w:t>Who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C</w:t>
      </w:r>
      <w:r w:rsidRPr="001D62CF">
        <w:rPr>
          <w:rFonts w:eastAsia="Calibri" w:cstheme="majorHAnsi"/>
        </w:rPr>
        <w:t>an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A</w:t>
      </w:r>
      <w:r w:rsidRPr="001D62CF">
        <w:rPr>
          <w:rFonts w:eastAsia="Calibri" w:cstheme="majorHAnsi"/>
        </w:rPr>
        <w:t>ccess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T</w:t>
      </w:r>
      <w:r w:rsidRPr="001D62CF">
        <w:rPr>
          <w:rFonts w:eastAsia="Calibri" w:cstheme="majorHAnsi"/>
        </w:rPr>
        <w:t>hese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T</w:t>
      </w:r>
      <w:r w:rsidRPr="001D62CF">
        <w:rPr>
          <w:rFonts w:eastAsia="Calibri" w:cstheme="majorHAnsi"/>
        </w:rPr>
        <w:t>ools?</w:t>
      </w:r>
      <w:bookmarkEnd w:id="8"/>
      <w:r w:rsidR="00DA6F34" w:rsidRPr="001D62CF">
        <w:rPr>
          <w:rFonts w:eastAsia="Calibri" w:cstheme="majorHAnsi"/>
        </w:rPr>
        <w:t xml:space="preserve"> </w:t>
      </w:r>
    </w:p>
    <w:p w14:paraId="2CCAA485" w14:textId="350532D7" w:rsidR="0095095E" w:rsidRPr="001D62CF" w:rsidRDefault="00DA6F34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1D62CF">
        <w:rPr>
          <w:rFonts w:asciiTheme="majorHAnsi" w:hAnsiTheme="majorHAnsi" w:cstheme="majorHAnsi"/>
          <w:szCs w:val="24"/>
        </w:rPr>
        <w:t>Veteran</w:t>
      </w:r>
      <w:r w:rsidR="00DF53F6" w:rsidRPr="001D62CF">
        <w:rPr>
          <w:rFonts w:asciiTheme="majorHAnsi" w:hAnsiTheme="majorHAnsi" w:cstheme="majorHAnsi"/>
          <w:szCs w:val="24"/>
        </w:rPr>
        <w:t>s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who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are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signed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in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with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the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highest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level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of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identity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verification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on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VA.gov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(LOA3)</w:t>
      </w:r>
      <w:sdt>
        <w:sdtPr>
          <w:rPr>
            <w:rFonts w:asciiTheme="majorHAnsi" w:hAnsiTheme="majorHAnsi" w:cstheme="majorHAnsi"/>
            <w:szCs w:val="24"/>
          </w:rPr>
          <w:tag w:val="goog_rdk_173"/>
          <w:id w:val="-391273710"/>
        </w:sdtPr>
        <w:sdtEndPr/>
        <w:sdtContent>
          <w:r w:rsidR="00467C96" w:rsidRPr="001D62CF">
            <w:rPr>
              <w:rFonts w:asciiTheme="majorHAnsi" w:hAnsiTheme="majorHAnsi" w:cstheme="majorHAnsi"/>
              <w:szCs w:val="24"/>
            </w:rPr>
            <w:t xml:space="preserve"> </w:t>
          </w:r>
        </w:sdtContent>
      </w:sdt>
      <w:r w:rsidR="00DF53F6" w:rsidRPr="001D62CF">
        <w:rPr>
          <w:rFonts w:asciiTheme="majorHAnsi" w:hAnsiTheme="majorHAnsi" w:cstheme="majorHAnsi"/>
          <w:szCs w:val="24"/>
        </w:rPr>
        <w:t>and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are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found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in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the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Master</w:t>
      </w:r>
      <w:r w:rsidRPr="001D62CF">
        <w:rPr>
          <w:rFonts w:asciiTheme="majorHAnsi" w:hAnsiTheme="majorHAnsi" w:cstheme="majorHAnsi"/>
          <w:szCs w:val="24"/>
        </w:rPr>
        <w:t xml:space="preserve"> Veteran </w:t>
      </w:r>
      <w:r w:rsidR="00DF53F6" w:rsidRPr="001D62CF">
        <w:rPr>
          <w:rFonts w:asciiTheme="majorHAnsi" w:hAnsiTheme="majorHAnsi" w:cstheme="majorHAnsi"/>
          <w:szCs w:val="24"/>
        </w:rPr>
        <w:t>Index</w:t>
      </w:r>
      <w:r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(MVI).</w:t>
      </w:r>
      <w:r w:rsidRPr="001D62CF">
        <w:rPr>
          <w:rFonts w:asciiTheme="majorHAnsi" w:hAnsiTheme="majorHAnsi" w:cstheme="majorHAnsi"/>
          <w:szCs w:val="24"/>
        </w:rPr>
        <w:t xml:space="preserve"> </w:t>
      </w:r>
    </w:p>
    <w:p w14:paraId="2CCAA486" w14:textId="14913A2D" w:rsidR="0095095E" w:rsidRPr="001D62CF" w:rsidRDefault="00DA6F34" w:rsidP="00482EF4">
      <w:pPr>
        <w:spacing w:after="150"/>
        <w:rPr>
          <w:rFonts w:asciiTheme="majorHAnsi" w:hAnsiTheme="majorHAnsi" w:cstheme="majorHAnsi"/>
          <w:szCs w:val="24"/>
        </w:rPr>
      </w:pPr>
      <w:r w:rsidRPr="001D62CF">
        <w:rPr>
          <w:rFonts w:asciiTheme="majorHAnsi" w:hAnsiTheme="majorHAnsi" w:cstheme="majorHAnsi"/>
          <w:szCs w:val="24"/>
        </w:rPr>
        <w:t xml:space="preserve"> </w:t>
      </w:r>
    </w:p>
    <w:p w14:paraId="2CCAA487" w14:textId="2A5841FC" w:rsidR="0095095E" w:rsidRPr="001D62CF" w:rsidRDefault="00DF53F6" w:rsidP="00482EF4">
      <w:pPr>
        <w:pStyle w:val="Heading3"/>
        <w:rPr>
          <w:rFonts w:eastAsia="Calibri" w:cstheme="majorHAnsi"/>
        </w:rPr>
      </w:pPr>
      <w:bookmarkStart w:id="9" w:name="_Toc153542587"/>
      <w:r w:rsidRPr="001D62CF">
        <w:rPr>
          <w:rFonts w:eastAsia="Calibri" w:cstheme="majorHAnsi"/>
        </w:rPr>
        <w:t>How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C</w:t>
      </w:r>
      <w:r w:rsidRPr="001D62CF">
        <w:rPr>
          <w:rFonts w:eastAsia="Calibri" w:cstheme="majorHAnsi"/>
        </w:rPr>
        <w:t>an</w:t>
      </w:r>
      <w:r w:rsidR="00DA6F34" w:rsidRPr="001D62CF">
        <w:rPr>
          <w:rFonts w:eastAsia="Calibri" w:cstheme="majorHAnsi"/>
        </w:rPr>
        <w:t xml:space="preserve"> </w:t>
      </w:r>
      <w:sdt>
        <w:sdtPr>
          <w:rPr>
            <w:rFonts w:cstheme="majorHAnsi"/>
          </w:rPr>
          <w:tag w:val="goog_rdk_174"/>
          <w:id w:val="1033845897"/>
        </w:sdtPr>
        <w:sdtEndPr/>
        <w:sdtContent>
          <w:r w:rsidR="00DA6F34" w:rsidRPr="001D62CF">
            <w:rPr>
              <w:rFonts w:eastAsia="Calibri" w:cstheme="majorHAnsi"/>
            </w:rPr>
            <w:t>Veteran</w:t>
          </w:r>
          <w:r w:rsidRPr="001D62CF">
            <w:rPr>
              <w:rFonts w:eastAsia="Calibri" w:cstheme="majorHAnsi"/>
            </w:rPr>
            <w:t>s</w:t>
          </w:r>
        </w:sdtContent>
      </w:sdt>
      <w:sdt>
        <w:sdtPr>
          <w:rPr>
            <w:rFonts w:cstheme="majorHAnsi"/>
          </w:rPr>
          <w:tag w:val="goog_rdk_175"/>
          <w:id w:val="-1482218485"/>
        </w:sdtPr>
        <w:sdtEndPr/>
        <w:sdtContent>
          <w:r w:rsidR="00361823" w:rsidRPr="001D62CF">
            <w:rPr>
              <w:rFonts w:cstheme="majorHAnsi"/>
            </w:rPr>
            <w:t xml:space="preserve"> </w:t>
          </w:r>
        </w:sdtContent>
      </w:sdt>
      <w:r w:rsidR="00361823" w:rsidRPr="001D62CF">
        <w:rPr>
          <w:rFonts w:eastAsia="Calibri" w:cstheme="majorHAnsi"/>
        </w:rPr>
        <w:t>A</w:t>
      </w:r>
      <w:r w:rsidRPr="001D62CF">
        <w:rPr>
          <w:rFonts w:eastAsia="Calibri" w:cstheme="majorHAnsi"/>
        </w:rPr>
        <w:t>ccess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T</w:t>
      </w:r>
      <w:r w:rsidRPr="001D62CF">
        <w:rPr>
          <w:rFonts w:eastAsia="Calibri" w:cstheme="majorHAnsi"/>
        </w:rPr>
        <w:t>hese</w:t>
      </w:r>
      <w:r w:rsidR="00DA6F34" w:rsidRPr="001D62CF">
        <w:rPr>
          <w:rFonts w:eastAsia="Calibri" w:cstheme="majorHAnsi"/>
        </w:rPr>
        <w:t xml:space="preserve"> </w:t>
      </w:r>
      <w:r w:rsidR="00361823" w:rsidRPr="001D62CF">
        <w:rPr>
          <w:rFonts w:eastAsia="Calibri" w:cstheme="majorHAnsi"/>
        </w:rPr>
        <w:t>T</w:t>
      </w:r>
      <w:r w:rsidRPr="001D62CF">
        <w:rPr>
          <w:rFonts w:eastAsia="Calibri" w:cstheme="majorHAnsi"/>
        </w:rPr>
        <w:t>ools?</w:t>
      </w:r>
      <w:bookmarkEnd w:id="9"/>
      <w:r w:rsidR="00DA6F34" w:rsidRPr="001D62CF">
        <w:rPr>
          <w:rFonts w:eastAsia="Calibri" w:cstheme="majorHAnsi"/>
        </w:rPr>
        <w:t xml:space="preserve"> </w:t>
      </w:r>
    </w:p>
    <w:p w14:paraId="2CCAA488" w14:textId="17184C47" w:rsidR="0095095E" w:rsidRPr="001D62CF" w:rsidRDefault="00243655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sdt>
        <w:sdtPr>
          <w:rPr>
            <w:rFonts w:asciiTheme="majorHAnsi" w:hAnsiTheme="majorHAnsi" w:cstheme="majorHAnsi"/>
            <w:szCs w:val="24"/>
          </w:rPr>
          <w:tag w:val="goog_rdk_177"/>
          <w:id w:val="393315304"/>
        </w:sdtPr>
        <w:sdtEndPr/>
        <w:sdtContent>
          <w:r w:rsidR="00DA6F34" w:rsidRPr="001D62CF">
            <w:rPr>
              <w:rFonts w:asciiTheme="majorHAnsi" w:hAnsiTheme="majorHAnsi" w:cstheme="majorHAnsi"/>
              <w:szCs w:val="24"/>
            </w:rPr>
            <w:t>Veteran</w:t>
          </w:r>
          <w:r w:rsidR="00DF53F6" w:rsidRPr="001D62CF">
            <w:rPr>
              <w:rFonts w:asciiTheme="majorHAnsi" w:hAnsiTheme="majorHAnsi" w:cstheme="majorHAnsi"/>
              <w:szCs w:val="24"/>
            </w:rPr>
            <w:t>s</w:t>
          </w:r>
        </w:sdtContent>
      </w:sdt>
      <w:r w:rsidR="00467C96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can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sign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using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their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179"/>
          <w:id w:val="2121253559"/>
        </w:sdtPr>
        <w:sdtEndPr/>
        <w:sdtContent>
          <w:r w:rsidR="00DF53F6" w:rsidRPr="001D62CF">
            <w:rPr>
              <w:rFonts w:asciiTheme="majorHAnsi" w:hAnsiTheme="majorHAnsi" w:cstheme="majorHAnsi"/>
              <w:szCs w:val="24"/>
            </w:rPr>
            <w:t>Login.gov,</w:t>
          </w:r>
          <w:r w:rsidR="00DA6F34" w:rsidRPr="001D62CF">
            <w:rPr>
              <w:rFonts w:asciiTheme="majorHAnsi" w:hAnsiTheme="majorHAnsi" w:cstheme="majorHAnsi"/>
              <w:szCs w:val="24"/>
            </w:rPr>
            <w:t xml:space="preserve"> </w:t>
          </w:r>
          <w:r w:rsidR="00DF53F6" w:rsidRPr="001D62CF">
            <w:rPr>
              <w:rFonts w:asciiTheme="majorHAnsi" w:hAnsiTheme="majorHAnsi" w:cstheme="majorHAnsi"/>
              <w:szCs w:val="24"/>
            </w:rPr>
            <w:t>ID.me,</w:t>
          </w:r>
          <w:r w:rsidR="00DA6F34" w:rsidRPr="001D62CF">
            <w:rPr>
              <w:rFonts w:asciiTheme="majorHAnsi" w:hAnsiTheme="majorHAnsi" w:cstheme="majorHAnsi"/>
              <w:szCs w:val="24"/>
            </w:rPr>
            <w:t xml:space="preserve"> </w:t>
          </w:r>
        </w:sdtContent>
      </w:sdt>
      <w:r w:rsidR="00DF53F6" w:rsidRPr="001D62CF">
        <w:rPr>
          <w:rFonts w:asciiTheme="majorHAnsi" w:hAnsiTheme="majorHAnsi" w:cstheme="majorHAnsi"/>
          <w:szCs w:val="24"/>
        </w:rPr>
        <w:t>DS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Logon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Premium,</w:t>
      </w:r>
      <w:sdt>
        <w:sdtPr>
          <w:rPr>
            <w:rFonts w:asciiTheme="majorHAnsi" w:hAnsiTheme="majorHAnsi" w:cstheme="majorHAnsi"/>
            <w:szCs w:val="24"/>
          </w:rPr>
          <w:tag w:val="goog_rdk_180"/>
          <w:id w:val="1511102775"/>
        </w:sdtPr>
        <w:sdtEndPr/>
        <w:sdtContent>
          <w:r w:rsidR="00DA6F34" w:rsidRPr="001D62CF">
            <w:rPr>
              <w:rFonts w:asciiTheme="majorHAnsi" w:hAnsiTheme="majorHAnsi" w:cstheme="majorHAnsi"/>
              <w:szCs w:val="24"/>
            </w:rPr>
            <w:t xml:space="preserve"> </w:t>
          </w:r>
          <w:r w:rsidR="00DF53F6" w:rsidRPr="001D62CF">
            <w:rPr>
              <w:rFonts w:asciiTheme="majorHAnsi" w:hAnsiTheme="majorHAnsi" w:cstheme="majorHAnsi"/>
              <w:szCs w:val="24"/>
            </w:rPr>
            <w:t>or</w:t>
          </w:r>
        </w:sdtContent>
      </w:sdt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MHV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Premium</w:t>
      </w:r>
      <w:r w:rsidR="00467C96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accounts.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They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need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to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be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registered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LOA3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183"/>
          <w:id w:val="-252894208"/>
        </w:sdtPr>
        <w:sdtEndPr/>
        <w:sdtContent>
          <w:r w:rsidR="00DA6F34" w:rsidRPr="001D62CF">
            <w:rPr>
              <w:rFonts w:asciiTheme="majorHAnsi" w:hAnsiTheme="majorHAnsi" w:cstheme="majorHAnsi"/>
              <w:szCs w:val="24"/>
            </w:rPr>
            <w:t>Veteran</w:t>
          </w:r>
          <w:r w:rsidR="00DF53F6" w:rsidRPr="001D62CF">
            <w:rPr>
              <w:rFonts w:asciiTheme="majorHAnsi" w:hAnsiTheme="majorHAnsi" w:cstheme="majorHAnsi"/>
              <w:szCs w:val="24"/>
            </w:rPr>
            <w:t>s</w:t>
          </w:r>
        </w:sdtContent>
      </w:sdt>
      <w:r w:rsidR="00467C96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and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found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in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DF53F6" w:rsidRPr="001D62CF">
        <w:rPr>
          <w:rFonts w:asciiTheme="majorHAnsi" w:hAnsiTheme="majorHAnsi" w:cstheme="majorHAnsi"/>
          <w:szCs w:val="24"/>
        </w:rPr>
        <w:t>MVI.</w:t>
      </w:r>
    </w:p>
    <w:sdt>
      <w:sdtPr>
        <w:rPr>
          <w:rFonts w:ascii="Arial" w:hAnsi="Arial" w:cs="Arial"/>
        </w:rPr>
        <w:tag w:val="goog_rdk_190"/>
        <w:id w:val="1869409244"/>
      </w:sdtPr>
      <w:sdtEndPr/>
      <w:sdtContent>
        <w:p w14:paraId="2CCAA48C" w14:textId="77777777" w:rsidR="0095095E" w:rsidRPr="00895313" w:rsidRDefault="00243655" w:rsidP="00482EF4">
          <w:pPr>
            <w:spacing w:after="0"/>
            <w:ind w:right="528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</w:rPr>
              <w:tag w:val="goog_rdk_189"/>
              <w:id w:val="481814806"/>
            </w:sdtPr>
            <w:sdtEndPr/>
            <w:sdtContent/>
          </w:sdt>
        </w:p>
      </w:sdtContent>
    </w:sdt>
    <w:p w14:paraId="2CCAA48D" w14:textId="77777777" w:rsidR="0095095E" w:rsidRPr="00895313" w:rsidRDefault="00243655" w:rsidP="00482EF4">
      <w:pPr>
        <w:spacing w:after="0"/>
        <w:ind w:right="5280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191"/>
          <w:id w:val="-719894777"/>
        </w:sdtPr>
        <w:sdtEndPr/>
        <w:sdtContent>
          <w:r w:rsidR="00DF53F6" w:rsidRPr="00895313">
            <w:rPr>
              <w:rFonts w:ascii="Arial" w:hAnsi="Arial" w:cs="Arial"/>
              <w:noProof/>
            </w:rPr>
            <w:drawing>
              <wp:inline distT="0" distB="0" distL="0" distR="0" wp14:anchorId="2CCAA700" wp14:editId="5B4B6EEF">
                <wp:extent cx="3279648" cy="4242816"/>
                <wp:effectExtent l="0" t="0" r="0" b="5715"/>
                <wp:docPr id="80" name="Picture 80" descr="A screenshot of a sign i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4.png" descr="A screenshot of a sign in&#10;&#10;Description automatically generated"/>
                        <pic:cNvPicPr preferRelativeResize="0"/>
                      </pic:nvPicPr>
                      <pic:blipFill rotWithShape="1">
                        <a:blip r:embed="rId12"/>
                        <a:srcRect l="5789" t="2967" r="14260"/>
                        <a:stretch/>
                      </pic:blipFill>
                      <pic:spPr bwMode="auto">
                        <a:xfrm>
                          <a:off x="0" y="0"/>
                          <a:ext cx="3311644" cy="428420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8F" w14:textId="25A37F87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2CCAA490" w14:textId="0AEBB607" w:rsidR="0095095E" w:rsidRPr="001D62CF" w:rsidRDefault="00DF53F6" w:rsidP="001D62CF">
      <w:pPr>
        <w:pStyle w:val="Heading2"/>
      </w:pPr>
      <w:bookmarkStart w:id="10" w:name="_Toc153542588"/>
      <w:r w:rsidRPr="001D62CF">
        <w:lastRenderedPageBreak/>
        <w:t>Navigation</w:t>
      </w:r>
      <w:bookmarkEnd w:id="10"/>
    </w:p>
    <w:p w14:paraId="2CCAA491" w14:textId="0FB2D9FA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2CCAA492" w14:textId="4BB48105" w:rsidR="0095095E" w:rsidRPr="00895313" w:rsidRDefault="00DF53F6" w:rsidP="00482EF4">
      <w:pPr>
        <w:spacing w:after="124" w:line="246" w:lineRule="auto"/>
        <w:ind w:left="-5" w:right="103" w:hanging="10"/>
        <w:rPr>
          <w:rFonts w:ascii="Arial" w:hAnsi="Arial" w:cs="Arial"/>
        </w:rPr>
      </w:pPr>
      <w:r w:rsidRPr="00895313">
        <w:rPr>
          <w:rFonts w:ascii="Arial" w:hAnsi="Arial" w:cs="Arial"/>
          <w:b/>
          <w:szCs w:val="24"/>
        </w:rPr>
        <w:t>Direct</w:t>
      </w:r>
      <w:r w:rsidR="00DA6F34" w:rsidRPr="00895313">
        <w:rPr>
          <w:rFonts w:ascii="Arial" w:hAnsi="Arial" w:cs="Arial"/>
          <w:b/>
          <w:szCs w:val="24"/>
        </w:rPr>
        <w:t xml:space="preserve"> </w:t>
      </w:r>
      <w:r w:rsidR="00970A34" w:rsidRPr="00895313">
        <w:rPr>
          <w:rFonts w:ascii="Arial" w:hAnsi="Arial" w:cs="Arial"/>
          <w:b/>
          <w:szCs w:val="24"/>
        </w:rPr>
        <w:t>URL</w:t>
      </w:r>
      <w:r w:rsidRPr="00895313">
        <w:rPr>
          <w:rFonts w:ascii="Arial" w:hAnsi="Arial" w:cs="Arial"/>
          <w:b/>
          <w:szCs w:val="24"/>
        </w:rPr>
        <w:t>:</w:t>
      </w:r>
      <w:r w:rsidRPr="00895313">
        <w:rPr>
          <w:rFonts w:ascii="Arial" w:hAnsi="Arial" w:cs="Arial"/>
          <w:szCs w:val="24"/>
        </w:rPr>
        <w:t>​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</w:rPr>
          <w:tag w:val="goog_rdk_192"/>
          <w:id w:val="433634875"/>
        </w:sdtPr>
        <w:sdtEndPr/>
        <w:sdtContent>
          <w:hyperlink r:id="rId13" w:history="1">
            <w:r w:rsidRPr="00895313">
              <w:rPr>
                <w:rFonts w:ascii="Arial" w:hAnsi="Arial" w:cs="Arial"/>
                <w:color w:val="0563C1"/>
                <w:szCs w:val="24"/>
                <w:u w:val="single"/>
              </w:rPr>
              <w:t>https://VA.gov/disability-benefits/apply/form-526-all-claims/</w:t>
            </w:r>
          </w:hyperlink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</w:p>
    <w:p w14:paraId="2CCAA493" w14:textId="5B60FE78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2CCAA49B" w14:textId="36E2538E" w:rsidR="0095095E" w:rsidRPr="00895313" w:rsidRDefault="00DF53F6" w:rsidP="00C131F9">
      <w:pPr>
        <w:spacing w:after="124" w:line="246" w:lineRule="auto"/>
        <w:ind w:left="-5" w:right="103" w:hanging="10"/>
        <w:rPr>
          <w:rFonts w:ascii="Arial" w:hAnsi="Arial" w:cs="Arial"/>
        </w:rPr>
      </w:pP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link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application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3677EA" w:rsidRPr="00895313">
        <w:rPr>
          <w:rFonts w:ascii="Arial" w:hAnsi="Arial" w:cs="Arial"/>
          <w:szCs w:val="24"/>
        </w:rPr>
        <w:t>is also available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</w:rPr>
          <w:tag w:val="goog_rdk_193"/>
          <w:id w:val="1140456090"/>
        </w:sdtPr>
        <w:sdtEndPr/>
        <w:sdtContent>
          <w:hyperlink r:id="rId14" w:history="1">
            <w:r w:rsidRPr="00895313">
              <w:rPr>
                <w:rFonts w:ascii="Arial" w:hAnsi="Arial" w:cs="Arial"/>
                <w:color w:val="0563C1"/>
                <w:szCs w:val="24"/>
                <w:u w:val="single"/>
              </w:rPr>
              <w:t>VA.gov</w:t>
            </w:r>
          </w:hyperlink>
          <w:r w:rsidR="00467C96" w:rsidRPr="00895313">
            <w:rPr>
              <w:rFonts w:ascii="Arial" w:hAnsi="Arial" w:cs="Arial"/>
              <w:color w:val="0563C1"/>
              <w:szCs w:val="24"/>
            </w:rPr>
            <w:t xml:space="preserve"> </w:t>
          </w:r>
        </w:sdtContent>
      </w:sdt>
      <w:r w:rsidRPr="00895313">
        <w:rPr>
          <w:rFonts w:ascii="Arial" w:hAnsi="Arial" w:cs="Arial"/>
          <w:szCs w:val="24"/>
        </w:rPr>
        <w:t>homepage.</w:t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49C" w14:textId="0038E1D7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2CCAA49D" w14:textId="20DAAD59" w:rsidR="0095095E" w:rsidRPr="00895313" w:rsidRDefault="00243655" w:rsidP="00482EF4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200"/>
          <w:id w:val="-1844618404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114300" distB="114300" distL="114300" distR="114300" wp14:anchorId="2CCAA704" wp14:editId="08B1FC97">
                <wp:extent cx="4876165" cy="3373515"/>
                <wp:effectExtent l="0" t="0" r="635" b="0"/>
                <wp:docPr id="67" name="Picture 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9.png"/>
                        <pic:cNvPicPr preferRelativeResize="0"/>
                      </pic:nvPicPr>
                      <pic:blipFill rotWithShape="1">
                        <a:blip r:embed="rId15"/>
                        <a:srcRect l="16809" t="929" r="24308" b="76776"/>
                        <a:stretch/>
                      </pic:blipFill>
                      <pic:spPr bwMode="auto">
                        <a:xfrm>
                          <a:off x="0" y="0"/>
                          <a:ext cx="4908939" cy="33961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9E" w14:textId="24AD2113" w:rsidR="0095095E" w:rsidRPr="00895313" w:rsidRDefault="0095095E" w:rsidP="00482EF4">
      <w:pPr>
        <w:spacing w:after="0"/>
        <w:rPr>
          <w:rFonts w:ascii="Arial" w:hAnsi="Arial" w:cs="Arial"/>
        </w:rPr>
      </w:pPr>
    </w:p>
    <w:p w14:paraId="67739189" w14:textId="77777777" w:rsidR="00F17C5A" w:rsidRDefault="00F17C5A" w:rsidP="00F17C5A">
      <w:pPr>
        <w:pStyle w:val="Heading3"/>
        <w:rPr>
          <w:rFonts w:ascii="Arial" w:hAnsi="Arial" w:cs="Arial"/>
          <w:sz w:val="32"/>
          <w:szCs w:val="32"/>
        </w:rPr>
      </w:pPr>
    </w:p>
    <w:p w14:paraId="2CCAA4A7" w14:textId="4597B124" w:rsidR="0095095E" w:rsidRPr="001D62CF" w:rsidRDefault="00DF53F6" w:rsidP="001D62CF">
      <w:pPr>
        <w:pStyle w:val="Heading2"/>
      </w:pPr>
      <w:bookmarkStart w:id="11" w:name="_Toc153542589"/>
      <w:r w:rsidRPr="001D62CF">
        <w:t>Is</w:t>
      </w:r>
      <w:r w:rsidR="00DA6F34" w:rsidRPr="001D62CF">
        <w:t xml:space="preserve"> </w:t>
      </w:r>
      <w:r w:rsidR="00391D8A" w:rsidRPr="001D62CF">
        <w:t>T</w:t>
      </w:r>
      <w:r w:rsidRPr="001D62CF">
        <w:t>his</w:t>
      </w:r>
      <w:r w:rsidR="00DA6F34" w:rsidRPr="001D62CF">
        <w:t xml:space="preserve"> </w:t>
      </w:r>
      <w:r w:rsidRPr="001D62CF">
        <w:t>the</w:t>
      </w:r>
      <w:r w:rsidR="00DA6F34" w:rsidRPr="001D62CF">
        <w:t xml:space="preserve"> </w:t>
      </w:r>
      <w:r w:rsidR="00391D8A" w:rsidRPr="001D62CF">
        <w:t>F</w:t>
      </w:r>
      <w:r w:rsidRPr="001D62CF">
        <w:t>orm</w:t>
      </w:r>
      <w:r w:rsidR="00DA6F34" w:rsidRPr="001D62CF">
        <w:t xml:space="preserve"> </w:t>
      </w:r>
      <w:r w:rsidRPr="001D62CF">
        <w:t>I</w:t>
      </w:r>
      <w:r w:rsidR="00DA6F34" w:rsidRPr="001D62CF">
        <w:t xml:space="preserve"> </w:t>
      </w:r>
      <w:r w:rsidR="00391D8A" w:rsidRPr="001D62CF">
        <w:t>N</w:t>
      </w:r>
      <w:r w:rsidRPr="001D62CF">
        <w:t>eed?</w:t>
      </w:r>
      <w:bookmarkEnd w:id="11"/>
    </w:p>
    <w:p w14:paraId="2CCAA4A8" w14:textId="12482699" w:rsidR="0095095E" w:rsidRPr="00895313" w:rsidRDefault="00243655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205"/>
          <w:id w:val="-811328031"/>
        </w:sdtPr>
        <w:sdtEndPr/>
        <w:sdtContent>
          <w:r w:rsidR="00391D8A" w:rsidRPr="00895313">
            <w:rPr>
              <w:rFonts w:ascii="Arial" w:hAnsi="Arial" w:cs="Arial"/>
              <w:szCs w:val="24"/>
            </w:rPr>
            <w:br/>
          </w:r>
          <w:hyperlink r:id="rId16" w:history="1">
            <w:r w:rsidR="00467C96" w:rsidRPr="00895313">
              <w:rPr>
                <w:rStyle w:val="Hyperlink"/>
                <w:rFonts w:ascii="Arial" w:hAnsi="Arial" w:cs="Arial"/>
                <w:szCs w:val="24"/>
              </w:rPr>
              <w:t>https://www.va.gov/disability/how-to-file-claim</w:t>
            </w:r>
          </w:hyperlink>
        </w:sdtContent>
      </w:sdt>
      <w:sdt>
        <w:sdtPr>
          <w:rPr>
            <w:rFonts w:ascii="Arial" w:hAnsi="Arial" w:cs="Arial"/>
            <w:szCs w:val="24"/>
          </w:rPr>
          <w:tag w:val="goog_rdk_206"/>
          <w:id w:val="-2013974389"/>
        </w:sdtPr>
        <w:sdtEndPr/>
        <w:sdtContent>
          <w:hyperlink r:id="rId17" w:history="1">
            <w:r w:rsidR="00DF53F6" w:rsidRPr="00895313">
              <w:rPr>
                <w:rFonts w:ascii="Arial" w:hAnsi="Arial" w:cs="Arial"/>
                <w:color w:val="0563C1"/>
                <w:szCs w:val="24"/>
                <w:u w:val="single"/>
              </w:rPr>
              <w:t>/start</w:t>
            </w:r>
          </w:hyperlink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</w:p>
    <w:p w14:paraId="2CCAA4A9" w14:textId="1A6F5E04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2CCAA4AA" w14:textId="37A81CB2" w:rsidR="0095095E" w:rsidRPr="00895313" w:rsidRDefault="00DF53F6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must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meet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certain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criteria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VA.gov</w:t>
      </w:r>
      <w:sdt>
        <w:sdtPr>
          <w:rPr>
            <w:rFonts w:ascii="Arial" w:hAnsi="Arial" w:cs="Arial"/>
            <w:szCs w:val="24"/>
          </w:rPr>
          <w:tag w:val="goog_rdk_209"/>
          <w:id w:val="-1182505852"/>
        </w:sdtPr>
        <w:sdtEndPr/>
        <w:sdtContent>
          <w:r w:rsidRPr="00895313">
            <w:rPr>
              <w:rFonts w:ascii="Arial" w:hAnsi="Arial" w:cs="Arial"/>
              <w:szCs w:val="24"/>
            </w:rPr>
            <w:t>.</w:t>
          </w:r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wizard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tool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asks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necessary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questions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determine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if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10"/>
          <w:id w:val="-2101174618"/>
        </w:sdtPr>
        <w:sdtEndPr/>
        <w:sdtContent>
          <w:r w:rsidR="00DA6F34" w:rsidRPr="00895313">
            <w:rPr>
              <w:rFonts w:ascii="Arial" w:hAnsi="Arial" w:cs="Arial"/>
              <w:szCs w:val="24"/>
            </w:rPr>
            <w:t>Veteran</w:t>
          </w:r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can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VA.gov.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Below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are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required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criteria</w:t>
      </w:r>
      <w:sdt>
        <w:sdtPr>
          <w:rPr>
            <w:rFonts w:ascii="Arial" w:hAnsi="Arial" w:cs="Arial"/>
            <w:szCs w:val="24"/>
          </w:rPr>
          <w:tag w:val="goog_rdk_213"/>
          <w:id w:val="563915786"/>
        </w:sdtPr>
        <w:sdtEndPr/>
        <w:sdtContent>
          <w:r w:rsidRPr="00895313">
            <w:rPr>
              <w:rFonts w:ascii="Arial" w:hAnsi="Arial" w:cs="Arial"/>
              <w:szCs w:val="24"/>
            </w:rPr>
            <w:t>:</w:t>
          </w:r>
          <w:r w:rsidR="00880579" w:rsidRPr="00895313">
            <w:rPr>
              <w:rFonts w:ascii="Arial" w:hAnsi="Arial" w:cs="Arial"/>
              <w:szCs w:val="24"/>
            </w:rPr>
            <w:br/>
          </w:r>
        </w:sdtContent>
      </w:sdt>
    </w:p>
    <w:p w14:paraId="244F208A" w14:textId="390D96DB" w:rsidR="00880579" w:rsidRPr="00895313" w:rsidRDefault="00DA6F34" w:rsidP="00482E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6" w:lineRule="auto"/>
        <w:ind w:right="103"/>
        <w:rPr>
          <w:rFonts w:ascii="Arial" w:hAnsi="Arial" w:cs="Arial"/>
          <w:color w:val="000000"/>
          <w:szCs w:val="24"/>
        </w:rPr>
      </w:pPr>
      <w:r w:rsidRPr="00895313">
        <w:rPr>
          <w:rFonts w:ascii="Arial" w:hAnsi="Arial" w:cs="Arial"/>
          <w:color w:val="000000"/>
          <w:szCs w:val="24"/>
        </w:rPr>
        <w:t>Veteran</w:t>
      </w:r>
      <w:r w:rsidR="00DF53F6" w:rsidRPr="00895313">
        <w:rPr>
          <w:rFonts w:ascii="Arial" w:hAnsi="Arial" w:cs="Arial"/>
          <w:color w:val="000000"/>
          <w:szCs w:val="24"/>
        </w:rPr>
        <w:t>s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who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have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separated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from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their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military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or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uniformed</w:t>
      </w:r>
      <w:r w:rsidRPr="00895313">
        <w:rPr>
          <w:rFonts w:ascii="Arial" w:hAnsi="Arial" w:cs="Arial"/>
          <w:color w:val="000000"/>
          <w:szCs w:val="24"/>
        </w:rPr>
        <w:t xml:space="preserve"> </w:t>
      </w:r>
      <w:r w:rsidR="00DF53F6" w:rsidRPr="00895313">
        <w:rPr>
          <w:rFonts w:ascii="Arial" w:hAnsi="Arial" w:cs="Arial"/>
          <w:color w:val="000000"/>
          <w:szCs w:val="24"/>
        </w:rPr>
        <w:t>service</w:t>
      </w:r>
      <w:r w:rsidR="003846B9" w:rsidRPr="00895313">
        <w:rPr>
          <w:rFonts w:ascii="Arial" w:hAnsi="Arial" w:cs="Arial"/>
          <w:color w:val="000000"/>
          <w:szCs w:val="24"/>
        </w:rPr>
        <w:t xml:space="preserve"> or are 180 days or less from separation</w:t>
      </w:r>
    </w:p>
    <w:p w14:paraId="2CCAA4AE" w14:textId="7F1E9718" w:rsidR="0095095E" w:rsidRPr="00895313" w:rsidRDefault="00243655" w:rsidP="0088057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6" w:lineRule="auto"/>
        <w:ind w:left="720" w:right="103"/>
        <w:rPr>
          <w:rFonts w:ascii="Arial" w:hAnsi="Arial" w:cs="Arial"/>
          <w:color w:val="000000"/>
          <w:szCs w:val="24"/>
        </w:rPr>
      </w:pPr>
      <w:sdt>
        <w:sdtPr>
          <w:rPr>
            <w:rFonts w:ascii="Arial" w:hAnsi="Arial" w:cs="Arial"/>
            <w:szCs w:val="24"/>
          </w:rPr>
          <w:tag w:val="goog_rdk_220"/>
          <w:id w:val="1613084115"/>
        </w:sdtPr>
        <w:sdtEndPr/>
        <w:sdtContent>
          <w:r w:rsidR="00663DD1" w:rsidRPr="00895313">
            <w:rPr>
              <w:rFonts w:ascii="Arial" w:hAnsi="Arial" w:cs="Arial"/>
              <w:szCs w:val="24"/>
            </w:rPr>
            <w:t>Veterans who a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re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filing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a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claim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for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a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new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or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secondary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disability,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or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for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a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condition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that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has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gotten</w:t>
          </w:r>
          <w:r w:rsidR="00DA6F34" w:rsidRPr="00895313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color w:val="000000"/>
              <w:szCs w:val="24"/>
            </w:rPr>
            <w:t>worse</w:t>
          </w:r>
        </w:sdtContent>
      </w:sdt>
      <w:sdt>
        <w:sdtPr>
          <w:rPr>
            <w:rFonts w:ascii="Arial" w:hAnsi="Arial" w:cs="Arial"/>
            <w:szCs w:val="24"/>
          </w:rPr>
          <w:tag w:val="goog_rdk_224"/>
          <w:id w:val="1258713784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222"/>
              <w:id w:val="-833065371"/>
            </w:sdtPr>
            <w:sdtEndPr/>
            <w:sdtContent>
              <w:r w:rsidR="00663DD1" w:rsidRPr="00895313">
                <w:rPr>
                  <w:rFonts w:ascii="Arial" w:hAnsi="Arial" w:cs="Arial"/>
                  <w:szCs w:val="24"/>
                </w:rPr>
                <w:br/>
              </w:r>
              <w:r w:rsidR="00663DD1" w:rsidRPr="00895313">
                <w:rPr>
                  <w:rFonts w:ascii="Arial" w:hAnsi="Arial" w:cs="Arial"/>
                  <w:szCs w:val="24"/>
                </w:rPr>
                <w:br/>
              </w:r>
              <w:r w:rsidR="00880579" w:rsidRPr="00895313">
                <w:rPr>
                  <w:rFonts w:ascii="Arial" w:hAnsi="Arial" w:cs="Arial"/>
                  <w:szCs w:val="24"/>
                </w:rPr>
                <w:t>F</w:t>
              </w:r>
              <w:r w:rsidR="00DF53F6" w:rsidRPr="00895313">
                <w:rPr>
                  <w:rFonts w:ascii="Arial" w:hAnsi="Arial" w:cs="Arial"/>
                  <w:szCs w:val="24"/>
                </w:rPr>
                <w:t>or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Veteran</w:t>
              </w:r>
              <w:r w:rsidR="00DF53F6" w:rsidRPr="00895313">
                <w:rPr>
                  <w:rFonts w:ascii="Arial" w:hAnsi="Arial" w:cs="Arial"/>
                  <w:szCs w:val="24"/>
                </w:rPr>
                <w:t>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within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90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to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180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days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of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separation,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they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will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use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this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same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526ez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digital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form,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but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they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will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be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asked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different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questions.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See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526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Benefits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lastRenderedPageBreak/>
                <w:t>Delivery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at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Discharge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product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guide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(</w:t>
              </w:r>
              <w:hyperlink r:id="rId18" w:history="1"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https://github.com/department-of-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Veteran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s-affairs/va.gov-team/tree/master/products/disability/526ez/product/526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Benefits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Delivery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at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Discharge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-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Product</w:t>
                </w:r>
                <w:r w:rsidR="00DA6F34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Guide</w:t>
                </w:r>
              </w:hyperlink>
              <w:r w:rsidR="00DF53F6" w:rsidRPr="00895313">
                <w:rPr>
                  <w:rFonts w:ascii="Arial" w:hAnsi="Arial" w:cs="Arial"/>
                  <w:szCs w:val="24"/>
                </w:rPr>
                <w:t>)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for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details.</w:t>
              </w:r>
            </w:sdtContent>
          </w:sdt>
        </w:sdtContent>
      </w:sdt>
    </w:p>
    <w:p w14:paraId="2CCAA4AF" w14:textId="7C58B79E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4B0" w14:textId="77777777" w:rsidR="0095095E" w:rsidRPr="00895313" w:rsidRDefault="00243655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</w:rPr>
          <w:tag w:val="goog_rdk_229"/>
          <w:id w:val="516812333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08" wp14:editId="189ADD24">
                <wp:extent cx="3700272" cy="4261104"/>
                <wp:effectExtent l="0" t="0" r="0" b="6350"/>
                <wp:docPr id="85" name="Picture 85" descr="A screenshot of a medical survey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1.png" descr="A screenshot of a medical survey&#10;&#10;Description automatically generated"/>
                        <pic:cNvPicPr preferRelativeResize="0"/>
                      </pic:nvPicPr>
                      <pic:blipFill rotWithShape="1">
                        <a:blip r:embed="rId19"/>
                        <a:srcRect l="6070" t="3148" r="4387" b="3228"/>
                        <a:stretch/>
                      </pic:blipFill>
                      <pic:spPr bwMode="auto">
                        <a:xfrm>
                          <a:off x="0" y="0"/>
                          <a:ext cx="3715334" cy="42784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B2" w14:textId="77777777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4CD" w14:textId="5657B231" w:rsidR="0095095E" w:rsidRPr="00895313" w:rsidRDefault="00DA6F34" w:rsidP="00482EF4">
      <w:pPr>
        <w:spacing w:after="0" w:line="246" w:lineRule="auto"/>
        <w:ind w:right="103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Veteran</w:t>
      </w:r>
      <w:r w:rsidR="00DF53F6" w:rsidRPr="00895313">
        <w:rPr>
          <w:rFonts w:ascii="Arial" w:hAnsi="Arial" w:cs="Arial"/>
          <w:szCs w:val="24"/>
        </w:rPr>
        <w:t>s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who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want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disagree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with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VA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decision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on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claim</w:t>
      </w:r>
      <w:r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41"/>
          <w:id w:val="795569110"/>
        </w:sdtPr>
        <w:sdtEndPr/>
        <w:sdtContent>
          <w:r w:rsidR="00DF53F6" w:rsidRPr="00895313">
            <w:rPr>
              <w:rFonts w:ascii="Arial" w:hAnsi="Arial" w:cs="Arial"/>
              <w:szCs w:val="24"/>
            </w:rPr>
            <w:t>will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see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this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messag</w:t>
          </w:r>
          <w:r w:rsidR="002D5CC2" w:rsidRPr="00895313">
            <w:rPr>
              <w:rFonts w:ascii="Arial" w:hAnsi="Arial" w:cs="Arial"/>
              <w:szCs w:val="24"/>
            </w:rPr>
            <w:t xml:space="preserve">e. </w:t>
          </w:r>
        </w:sdtContent>
      </w:sdt>
      <w:sdt>
        <w:sdtPr>
          <w:rPr>
            <w:rFonts w:ascii="Arial" w:hAnsi="Arial" w:cs="Arial"/>
            <w:szCs w:val="24"/>
          </w:rPr>
          <w:tag w:val="goog_rdk_243"/>
          <w:id w:val="-1687660560"/>
        </w:sdtPr>
        <w:sdtEndPr/>
        <w:sdtContent>
          <w:r w:rsidR="00DF53F6" w:rsidRPr="00895313">
            <w:rPr>
              <w:rFonts w:ascii="Arial" w:hAnsi="Arial" w:cs="Arial"/>
              <w:szCs w:val="24"/>
            </w:rPr>
            <w:t>There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are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3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different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decision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review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options.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See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hyperlink r:id="rId20" w:history="1">
            <w:r w:rsidR="00DF53F6" w:rsidRPr="00895313">
              <w:rPr>
                <w:rFonts w:ascii="Arial" w:hAnsi="Arial" w:cs="Arial"/>
                <w:color w:val="0563C1"/>
                <w:szCs w:val="24"/>
                <w:u w:val="single"/>
              </w:rPr>
              <w:t>https://www.va.gov/resources/choosing-a-decision-review-option/</w:t>
            </w:r>
          </w:hyperlink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for</w:t>
          </w:r>
          <w:r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details.</w:t>
          </w:r>
        </w:sdtContent>
      </w:sdt>
    </w:p>
    <w:p w14:paraId="2CCAA4D2" w14:textId="77777777" w:rsidR="0095095E" w:rsidRPr="00895313" w:rsidRDefault="0095095E" w:rsidP="00482EF4">
      <w:pPr>
        <w:spacing w:after="0"/>
        <w:ind w:right="2025"/>
        <w:rPr>
          <w:rFonts w:ascii="Arial" w:hAnsi="Arial" w:cs="Arial"/>
        </w:rPr>
      </w:pPr>
    </w:p>
    <w:p w14:paraId="2CCAA4D3" w14:textId="77777777" w:rsidR="0095095E" w:rsidRPr="00895313" w:rsidRDefault="00243655" w:rsidP="00482EF4">
      <w:pPr>
        <w:spacing w:after="0"/>
        <w:ind w:right="2025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251"/>
          <w:id w:val="-302617425"/>
        </w:sdtPr>
        <w:sdtEndPr/>
        <w:sdtContent>
          <w:r w:rsidR="00DF53F6" w:rsidRPr="00895313">
            <w:rPr>
              <w:rFonts w:ascii="Arial" w:hAnsi="Arial" w:cs="Arial"/>
              <w:noProof/>
            </w:rPr>
            <w:drawing>
              <wp:inline distT="0" distB="0" distL="0" distR="0" wp14:anchorId="2CCAA712" wp14:editId="23CAA07D">
                <wp:extent cx="4272306" cy="2535936"/>
                <wp:effectExtent l="0" t="0" r="0" b="0"/>
                <wp:docPr id="90" name="Picture 90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4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21"/>
                        <a:srcRect l="2058" t="3427" r="7766" b="7442"/>
                        <a:stretch/>
                      </pic:blipFill>
                      <pic:spPr bwMode="auto">
                        <a:xfrm>
                          <a:off x="0" y="0"/>
                          <a:ext cx="4274567" cy="25372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D4" w14:textId="3BEB8531" w:rsidR="002D5CC2" w:rsidRPr="00895313" w:rsidRDefault="002D5CC2">
      <w:pPr>
        <w:rPr>
          <w:rFonts w:ascii="Arial" w:hAnsi="Arial" w:cs="Arial"/>
        </w:rPr>
      </w:pPr>
      <w:r w:rsidRPr="00895313">
        <w:rPr>
          <w:rFonts w:ascii="Arial" w:hAnsi="Arial" w:cs="Arial"/>
        </w:rPr>
        <w:br w:type="page"/>
      </w:r>
    </w:p>
    <w:p w14:paraId="2CCAA4D9" w14:textId="01DC5EEC" w:rsidR="001A02D7" w:rsidRPr="00895313" w:rsidRDefault="00DF53F6" w:rsidP="00482EF4">
      <w:pPr>
        <w:spacing w:after="0"/>
        <w:ind w:right="3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lastRenderedPageBreak/>
        <w:t>After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has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passed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through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684EEB" w:rsidRPr="00895313">
        <w:rPr>
          <w:rFonts w:ascii="Arial" w:hAnsi="Arial" w:cs="Arial"/>
          <w:szCs w:val="24"/>
        </w:rPr>
        <w:t>Wizard,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will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shown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52"/>
          <w:id w:val="-842849379"/>
        </w:sdtPr>
        <w:sdtEndPr/>
        <w:sdtContent>
          <w:r w:rsidRPr="00895313">
            <w:rPr>
              <w:rFonts w:ascii="Arial" w:hAnsi="Arial" w:cs="Arial"/>
              <w:szCs w:val="24"/>
            </w:rPr>
            <w:t>Introduction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Pr="00895313">
            <w:rPr>
              <w:rFonts w:ascii="Arial" w:hAnsi="Arial" w:cs="Arial"/>
              <w:szCs w:val="24"/>
            </w:rPr>
            <w:t>Page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</w:sdtContent>
      </w:sdt>
      <w:r w:rsidRPr="00895313">
        <w:rPr>
          <w:rFonts w:ascii="Arial" w:hAnsi="Arial" w:cs="Arial"/>
          <w:szCs w:val="24"/>
        </w:rPr>
        <w:t>below:</w:t>
      </w:r>
    </w:p>
    <w:p w14:paraId="2CCAA4DD" w14:textId="77777777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</w:rPr>
          <w:tag w:val="goog_rdk_261"/>
          <w:id w:val="-485704738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1A" wp14:editId="461940A3">
                <wp:extent cx="3385820" cy="9024151"/>
                <wp:effectExtent l="0" t="0" r="5080" b="5715"/>
                <wp:docPr id="95" name="Picture 95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4.png" descr="A screenshot of a computer&#10;&#10;Description automatically generated"/>
                        <pic:cNvPicPr preferRelativeResize="0"/>
                      </pic:nvPicPr>
                      <pic:blipFill rotWithShape="1">
                        <a:blip r:embed="rId22"/>
                        <a:srcRect l="15837" t="1" r="35956" b="31528"/>
                        <a:stretch/>
                      </pic:blipFill>
                      <pic:spPr bwMode="auto">
                        <a:xfrm>
                          <a:off x="0" y="0"/>
                          <a:ext cx="3386276" cy="90253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bookmarkStart w:id="12" w:name="_Toc153542590"/>
    <w:p w14:paraId="2CCAA4E1" w14:textId="029711B0" w:rsidR="0095095E" w:rsidRPr="00895313" w:rsidRDefault="00243655" w:rsidP="00482EF4">
      <w:pPr>
        <w:pStyle w:val="Heading1"/>
        <w:rPr>
          <w:rFonts w:ascii="Arial" w:hAnsi="Arial" w:cs="Arial"/>
          <w:sz w:val="24"/>
          <w:szCs w:val="24"/>
        </w:rPr>
      </w:pPr>
      <w:sdt>
        <w:sdtPr>
          <w:rPr>
            <w:rFonts w:ascii="Arial" w:hAnsi="Arial" w:cs="Arial"/>
            <w:sz w:val="32"/>
            <w:szCs w:val="32"/>
          </w:rPr>
          <w:tag w:val="goog_rdk_263"/>
          <w:id w:val="-1779859980"/>
        </w:sdtPr>
        <w:sdtEndPr>
          <w:rPr>
            <w:rFonts w:ascii="Calibri" w:hAnsi="Calibri" w:cs="Calibri"/>
            <w:sz w:val="52"/>
            <w:szCs w:val="52"/>
          </w:rPr>
        </w:sdtEndPr>
        <w:sdtContent>
          <w:r w:rsidR="00DF53F6" w:rsidRPr="001D62CF">
            <w:t>Intent</w:t>
          </w:r>
          <w:r w:rsidR="00DA6F34" w:rsidRPr="001D62CF">
            <w:t xml:space="preserve"> </w:t>
          </w:r>
          <w:r w:rsidR="00DF53F6" w:rsidRPr="001D62CF">
            <w:t>to</w:t>
          </w:r>
          <w:r w:rsidR="00DA6F34" w:rsidRPr="001D62CF">
            <w:t xml:space="preserve"> </w:t>
          </w:r>
          <w:r w:rsidR="00DF53F6" w:rsidRPr="001D62CF">
            <w:t>File</w:t>
          </w:r>
          <w:r w:rsidR="00DA6F34" w:rsidRPr="001D62CF">
            <w:t xml:space="preserve"> </w:t>
          </w:r>
          <w:r w:rsidR="00DF53F6" w:rsidRPr="001D62CF">
            <w:t>(</w:t>
          </w:r>
        </w:sdtContent>
      </w:sdt>
      <w:r w:rsidR="00DF53F6" w:rsidRPr="001D62CF">
        <w:t>ITF</w:t>
      </w:r>
      <w:sdt>
        <w:sdtPr>
          <w:tag w:val="goog_rdk_264"/>
          <w:id w:val="1534539475"/>
        </w:sdtPr>
        <w:sdtEndPr>
          <w:rPr>
            <w:rFonts w:ascii="Arial" w:hAnsi="Arial" w:cs="Arial"/>
            <w:sz w:val="32"/>
            <w:szCs w:val="32"/>
          </w:rPr>
        </w:sdtEndPr>
        <w:sdtContent>
          <w:r w:rsidR="00DF53F6" w:rsidRPr="001D62CF">
            <w:t>)</w:t>
          </w:r>
        </w:sdtContent>
      </w:sdt>
      <w:bookmarkEnd w:id="12"/>
      <w:r w:rsidR="005216E8" w:rsidRPr="00895313">
        <w:rPr>
          <w:rFonts w:ascii="Arial" w:hAnsi="Arial" w:cs="Arial"/>
          <w:sz w:val="32"/>
          <w:szCs w:val="32"/>
        </w:rPr>
        <w:br/>
      </w:r>
    </w:p>
    <w:p w14:paraId="2CCAA4E2" w14:textId="10B17CDD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After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selects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“Start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Application”</w:t>
      </w:r>
      <w:r w:rsidR="00BD2EBC" w:rsidRPr="00895313">
        <w:rPr>
          <w:rFonts w:ascii="Arial" w:hAnsi="Arial" w:cs="Arial"/>
          <w:szCs w:val="24"/>
        </w:rPr>
        <w:t xml:space="preserve"> link</w:t>
      </w:r>
      <w:r w:rsidRPr="00895313">
        <w:rPr>
          <w:rFonts w:ascii="Arial" w:hAnsi="Arial" w:cs="Arial"/>
          <w:szCs w:val="24"/>
        </w:rPr>
        <w:t>,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will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shown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message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about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Intent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652EC2" w:rsidRPr="00895313">
        <w:rPr>
          <w:rFonts w:ascii="Arial" w:hAnsi="Arial" w:cs="Arial"/>
          <w:szCs w:val="24"/>
        </w:rPr>
        <w:t xml:space="preserve"> (ITF)</w:t>
      </w:r>
      <w:r w:rsidRPr="00895313">
        <w:rPr>
          <w:rFonts w:ascii="Arial" w:hAnsi="Arial" w:cs="Arial"/>
          <w:szCs w:val="24"/>
        </w:rPr>
        <w:t>.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652EC2" w:rsidRPr="00895313">
        <w:rPr>
          <w:rFonts w:ascii="Arial" w:hAnsi="Arial" w:cs="Arial"/>
          <w:szCs w:val="24"/>
        </w:rPr>
        <w:t xml:space="preserve">ITF </w:t>
      </w:r>
      <w:r w:rsidRPr="00895313">
        <w:rPr>
          <w:rFonts w:ascii="Arial" w:hAnsi="Arial" w:cs="Arial"/>
          <w:szCs w:val="24"/>
        </w:rPr>
        <w:t>request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lets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know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that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is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planning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claim.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652EC2" w:rsidRPr="00895313">
        <w:rPr>
          <w:rFonts w:ascii="Arial" w:hAnsi="Arial" w:cs="Arial"/>
          <w:szCs w:val="24"/>
        </w:rPr>
        <w:t xml:space="preserve">ITF </w:t>
      </w:r>
      <w:r w:rsidRPr="00895313">
        <w:rPr>
          <w:rFonts w:ascii="Arial" w:hAnsi="Arial" w:cs="Arial"/>
          <w:szCs w:val="24"/>
        </w:rPr>
        <w:t>reserves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potential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effective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date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when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could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start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getting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benefits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while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prepare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disability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claim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and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gather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supporting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documents.</w:t>
      </w:r>
    </w:p>
    <w:p w14:paraId="2CCAA4E3" w14:textId="75C8E431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>Depending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records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of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VA,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Pr="00895313">
        <w:rPr>
          <w:rFonts w:ascii="Arial" w:hAnsi="Arial" w:cs="Arial"/>
          <w:szCs w:val="24"/>
        </w:rPr>
        <w:t>might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see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different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information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about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ITF.</w:t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4E4" w14:textId="0756A2AA" w:rsidR="0095095E" w:rsidRPr="00895313" w:rsidRDefault="00DA6F34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szCs w:val="24"/>
        </w:rPr>
        <w:t xml:space="preserve">Veteran </w:t>
      </w:r>
      <w:r w:rsidR="00652EC2" w:rsidRPr="00895313">
        <w:rPr>
          <w:rFonts w:ascii="Arial" w:hAnsi="Arial" w:cs="Arial"/>
          <w:b/>
          <w:szCs w:val="24"/>
        </w:rPr>
        <w:t>D</w:t>
      </w:r>
      <w:r w:rsidR="00DF53F6" w:rsidRPr="00895313">
        <w:rPr>
          <w:rFonts w:ascii="Arial" w:hAnsi="Arial" w:cs="Arial"/>
          <w:b/>
          <w:szCs w:val="24"/>
        </w:rPr>
        <w:t>oes</w:t>
      </w:r>
      <w:r w:rsidRPr="00895313">
        <w:rPr>
          <w:rFonts w:ascii="Arial" w:hAnsi="Arial" w:cs="Arial"/>
          <w:b/>
          <w:szCs w:val="24"/>
        </w:rPr>
        <w:t xml:space="preserve"> </w:t>
      </w:r>
      <w:r w:rsidR="00652EC2" w:rsidRPr="00895313">
        <w:rPr>
          <w:rFonts w:ascii="Arial" w:hAnsi="Arial" w:cs="Arial"/>
          <w:b/>
          <w:szCs w:val="24"/>
        </w:rPr>
        <w:t>N</w:t>
      </w:r>
      <w:r w:rsidR="00DF53F6" w:rsidRPr="00895313">
        <w:rPr>
          <w:rFonts w:ascii="Arial" w:hAnsi="Arial" w:cs="Arial"/>
          <w:b/>
          <w:szCs w:val="24"/>
        </w:rPr>
        <w:t>ot</w:t>
      </w:r>
      <w:r w:rsidRPr="00895313">
        <w:rPr>
          <w:rFonts w:ascii="Arial" w:hAnsi="Arial" w:cs="Arial"/>
          <w:b/>
          <w:szCs w:val="24"/>
        </w:rPr>
        <w:t xml:space="preserve"> </w:t>
      </w:r>
      <w:r w:rsidR="00652EC2" w:rsidRPr="00895313">
        <w:rPr>
          <w:rFonts w:ascii="Arial" w:hAnsi="Arial" w:cs="Arial"/>
          <w:b/>
          <w:szCs w:val="24"/>
        </w:rPr>
        <w:t>H</w:t>
      </w:r>
      <w:r w:rsidR="00DF53F6" w:rsidRPr="00895313">
        <w:rPr>
          <w:rFonts w:ascii="Arial" w:hAnsi="Arial" w:cs="Arial"/>
          <w:b/>
          <w:szCs w:val="24"/>
        </w:rPr>
        <w:t>ave</w:t>
      </w:r>
      <w:r w:rsidRPr="00895313">
        <w:rPr>
          <w:rFonts w:ascii="Arial" w:hAnsi="Arial" w:cs="Arial"/>
          <w:b/>
          <w:szCs w:val="24"/>
        </w:rPr>
        <w:t xml:space="preserve"> </w:t>
      </w:r>
      <w:r w:rsidR="00DF53F6" w:rsidRPr="00895313">
        <w:rPr>
          <w:rFonts w:ascii="Arial" w:hAnsi="Arial" w:cs="Arial"/>
          <w:b/>
          <w:szCs w:val="24"/>
        </w:rPr>
        <w:t>an</w:t>
      </w:r>
      <w:r w:rsidRPr="00895313">
        <w:rPr>
          <w:rFonts w:ascii="Arial" w:hAnsi="Arial" w:cs="Arial"/>
          <w:b/>
          <w:szCs w:val="24"/>
        </w:rPr>
        <w:t xml:space="preserve"> </w:t>
      </w:r>
      <w:r w:rsidR="00DF53F6" w:rsidRPr="00895313">
        <w:rPr>
          <w:rFonts w:ascii="Arial" w:hAnsi="Arial" w:cs="Arial"/>
          <w:b/>
          <w:szCs w:val="24"/>
        </w:rPr>
        <w:t>ITF</w:t>
      </w:r>
      <w:r w:rsidRPr="00895313">
        <w:rPr>
          <w:rFonts w:ascii="Arial" w:hAnsi="Arial" w:cs="Arial"/>
          <w:b/>
          <w:szCs w:val="24"/>
        </w:rPr>
        <w:t xml:space="preserve"> </w:t>
      </w:r>
      <w:r w:rsidR="00652EC2" w:rsidRPr="00895313">
        <w:rPr>
          <w:rFonts w:ascii="Arial" w:hAnsi="Arial" w:cs="Arial"/>
          <w:b/>
          <w:szCs w:val="24"/>
        </w:rPr>
        <w:t>O</w:t>
      </w:r>
      <w:r w:rsidR="00DF53F6" w:rsidRPr="00895313">
        <w:rPr>
          <w:rFonts w:ascii="Arial" w:hAnsi="Arial" w:cs="Arial"/>
          <w:b/>
          <w:szCs w:val="24"/>
        </w:rPr>
        <w:t>n</w:t>
      </w:r>
      <w:r w:rsidRPr="00895313">
        <w:rPr>
          <w:rFonts w:ascii="Arial" w:hAnsi="Arial" w:cs="Arial"/>
          <w:b/>
          <w:szCs w:val="24"/>
        </w:rPr>
        <w:t xml:space="preserve"> </w:t>
      </w:r>
      <w:r w:rsidR="00652EC2" w:rsidRPr="00895313">
        <w:rPr>
          <w:rFonts w:ascii="Arial" w:hAnsi="Arial" w:cs="Arial"/>
          <w:b/>
          <w:szCs w:val="24"/>
        </w:rPr>
        <w:t>F</w:t>
      </w:r>
      <w:r w:rsidR="00DF53F6" w:rsidRPr="00895313">
        <w:rPr>
          <w:rFonts w:ascii="Arial" w:hAnsi="Arial" w:cs="Arial"/>
          <w:b/>
          <w:szCs w:val="24"/>
        </w:rPr>
        <w:t>ile: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If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does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not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have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ITF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on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file,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will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create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one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by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clicking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“Start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disability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application”</w:t>
      </w:r>
      <w:r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link.</w:t>
      </w:r>
      <w:r w:rsidRPr="00895313">
        <w:rPr>
          <w:rFonts w:ascii="Arial" w:hAnsi="Arial" w:cs="Arial"/>
          <w:szCs w:val="24"/>
        </w:rPr>
        <w:t xml:space="preserve"> </w:t>
      </w:r>
    </w:p>
    <w:p w14:paraId="2CCAA4E7" w14:textId="77777777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273"/>
          <w:id w:val="-2068943927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1E" wp14:editId="26634602">
                <wp:extent cx="4247669" cy="2127504"/>
                <wp:effectExtent l="0" t="0" r="635" b="6350"/>
                <wp:docPr id="97" name="Picture 97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3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23"/>
                        <a:srcRect l="2704" t="4543" r="3053" b="2134"/>
                        <a:stretch/>
                      </pic:blipFill>
                      <pic:spPr bwMode="auto">
                        <a:xfrm>
                          <a:off x="0" y="0"/>
                          <a:ext cx="4250097" cy="2128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tbl>
      <w:tblPr>
        <w:tblW w:w="9285" w:type="dxa"/>
        <w:tblLayout w:type="fixed"/>
        <w:tblCellMar>
          <w:top w:w="5" w:type="dxa"/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2340"/>
        <w:gridCol w:w="6945"/>
      </w:tblGrid>
      <w:tr w:rsidR="0095095E" w:rsidRPr="00895313" w14:paraId="2CCAA4E9" w14:textId="77777777">
        <w:trPr>
          <w:trHeight w:val="255"/>
        </w:trPr>
        <w:tc>
          <w:tcPr>
            <w:tcW w:w="92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14:paraId="2CCAA4E8" w14:textId="7B1B5630" w:rsidR="0095095E" w:rsidRPr="00895313" w:rsidRDefault="00EC6BB3" w:rsidP="00482EF4">
            <w:pPr>
              <w:rPr>
                <w:rFonts w:ascii="Arial" w:hAnsi="Arial" w:cs="Arial"/>
                <w:szCs w:val="24"/>
              </w:rPr>
            </w:pPr>
            <w:r w:rsidRPr="00895313">
              <w:rPr>
                <w:rFonts w:ascii="Arial" w:hAnsi="Arial" w:cs="Arial"/>
                <w:color w:val="333333"/>
                <w:szCs w:val="24"/>
              </w:rPr>
              <w:br/>
            </w:r>
            <w:sdt>
              <w:sdtPr>
                <w:rPr>
                  <w:rFonts w:ascii="Arial" w:hAnsi="Arial" w:cs="Arial"/>
                  <w:szCs w:val="24"/>
                </w:rPr>
                <w:tag w:val="goog_rdk_277"/>
                <w:id w:val="-1546670915"/>
              </w:sdtPr>
              <w:sdtEndPr/>
              <w:sdtContent>
                <w:r w:rsidR="00166D47" w:rsidRPr="00895313">
                  <w:rPr>
                    <w:rFonts w:ascii="Arial" w:hAnsi="Arial" w:cs="Arial"/>
                    <w:color w:val="333333"/>
                    <w:szCs w:val="24"/>
                  </w:rPr>
                  <w:t>Visiting</w:t>
                </w:r>
                <w:r w:rsidR="00DA6F34" w:rsidRPr="00895313">
                  <w:rPr>
                    <w:rFonts w:ascii="Arial" w:hAnsi="Arial" w:cs="Arial"/>
                    <w:color w:val="333333"/>
                    <w:szCs w:val="24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333333"/>
                    <w:szCs w:val="24"/>
                  </w:rPr>
                  <w:t>the</w:t>
                </w:r>
                <w:r w:rsidR="00DA6F34" w:rsidRPr="00895313">
                  <w:rPr>
                    <w:rFonts w:ascii="Arial" w:hAnsi="Arial" w:cs="Arial"/>
                    <w:color w:val="333333"/>
                    <w:szCs w:val="24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333333"/>
                    <w:szCs w:val="24"/>
                  </w:rPr>
                  <w:t>start</w:t>
                </w:r>
                <w:r w:rsidR="00DA6F34" w:rsidRPr="00895313">
                  <w:rPr>
                    <w:rFonts w:ascii="Arial" w:hAnsi="Arial" w:cs="Arial"/>
                    <w:color w:val="333333"/>
                    <w:szCs w:val="24"/>
                  </w:rPr>
                  <w:t xml:space="preserve"> </w:t>
                </w:r>
                <w:r w:rsidR="00DF53F6" w:rsidRPr="00895313">
                  <w:rPr>
                    <w:rFonts w:ascii="Arial" w:hAnsi="Arial" w:cs="Arial"/>
                    <w:color w:val="333333"/>
                    <w:szCs w:val="24"/>
                  </w:rPr>
                  <w:t>link</w:t>
                </w:r>
              </w:sdtContent>
            </w:sdt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will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trigger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the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creation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of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an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895313">
              <w:rPr>
                <w:rFonts w:ascii="Arial" w:hAnsi="Arial" w:cs="Arial"/>
                <w:color w:val="333333"/>
                <w:szCs w:val="24"/>
              </w:rPr>
              <w:t>ITF</w:t>
            </w:r>
            <w:r w:rsidR="00DA6F34" w:rsidRPr="00895313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166D47" w:rsidRPr="00895313">
              <w:rPr>
                <w:rFonts w:ascii="Arial" w:hAnsi="Arial" w:cs="Arial"/>
                <w:color w:val="333333"/>
                <w:szCs w:val="24"/>
              </w:rPr>
              <w:t>date for the Veteran.</w:t>
            </w:r>
          </w:p>
        </w:tc>
      </w:tr>
      <w:tr w:rsidR="0095095E" w:rsidRPr="00895313" w14:paraId="2CCAA4EC" w14:textId="77777777">
        <w:trPr>
          <w:trHeight w:val="255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14:paraId="2CCAA4EA" w14:textId="62C67B2D" w:rsidR="0095095E" w:rsidRPr="00895313" w:rsidRDefault="0095095E" w:rsidP="00482EF4">
            <w:pPr>
              <w:ind w:right="-6"/>
              <w:rPr>
                <w:rFonts w:ascii="Arial" w:hAnsi="Arial" w:cs="Arial"/>
                <w:szCs w:val="24"/>
              </w:rPr>
            </w:pP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nil"/>
            </w:tcBorders>
          </w:tcPr>
          <w:p w14:paraId="2CCAA4EB" w14:textId="51D18D0C" w:rsidR="0095095E" w:rsidRPr="00895313" w:rsidRDefault="0095095E" w:rsidP="00482EF4">
            <w:pPr>
              <w:ind w:left="6"/>
              <w:rPr>
                <w:rFonts w:ascii="Arial" w:hAnsi="Arial" w:cs="Arial"/>
                <w:szCs w:val="24"/>
              </w:rPr>
            </w:pPr>
          </w:p>
        </w:tc>
      </w:tr>
    </w:tbl>
    <w:p w14:paraId="2CCAA4ED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  <w:sectPr w:rsidR="0095095E" w:rsidRPr="00895313" w:rsidSect="00B77AF9">
          <w:footerReference w:type="even" r:id="rId24"/>
          <w:footerReference w:type="default" r:id="rId25"/>
          <w:pgSz w:w="12240" w:h="15840"/>
          <w:pgMar w:top="1451" w:right="1320" w:bottom="1523" w:left="1440" w:header="720" w:footer="720" w:gutter="0"/>
          <w:pgNumType w:start="1"/>
          <w:cols w:space="720"/>
          <w:titlePg/>
        </w:sectPr>
      </w:pPr>
    </w:p>
    <w:p w14:paraId="2CCAA4EE" w14:textId="134DCEB5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lastRenderedPageBreak/>
        <w:t>After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Vetera</w:t>
      </w:r>
      <w:sdt>
        <w:sdtPr>
          <w:rPr>
            <w:rFonts w:ascii="Arial" w:hAnsi="Arial" w:cs="Arial"/>
            <w:szCs w:val="24"/>
          </w:rPr>
          <w:tag w:val="goog_rdk_278"/>
          <w:id w:val="-233636143"/>
        </w:sdtPr>
        <w:sdtEndPr/>
        <w:sdtContent/>
      </w:sdt>
      <w:sdt>
        <w:sdtPr>
          <w:rPr>
            <w:rFonts w:ascii="Arial" w:hAnsi="Arial" w:cs="Arial"/>
            <w:szCs w:val="24"/>
          </w:rPr>
          <w:tag w:val="goog_rdk_279"/>
          <w:id w:val="-165559031"/>
        </w:sdtPr>
        <w:sdtEndPr/>
        <w:sdtContent/>
      </w:sdt>
      <w:r w:rsidRPr="00895313">
        <w:rPr>
          <w:rFonts w:ascii="Arial" w:hAnsi="Arial" w:cs="Arial"/>
          <w:szCs w:val="24"/>
        </w:rPr>
        <w:t>n</w:t>
      </w:r>
      <w:r w:rsidR="00DA6F34" w:rsidRPr="00895313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80"/>
          <w:id w:val="1074937881"/>
        </w:sdtPr>
        <w:sdtEndPr/>
        <w:sdtContent>
          <w:r w:rsidR="008D79F0" w:rsidRPr="00895313">
            <w:rPr>
              <w:rFonts w:ascii="Arial" w:hAnsi="Arial" w:cs="Arial"/>
              <w:szCs w:val="24"/>
            </w:rPr>
            <w:t>visits</w:t>
          </w:r>
        </w:sdtContent>
      </w:sdt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sdt>
        <w:sdtPr>
          <w:rPr>
            <w:rFonts w:ascii="Arial" w:hAnsi="Arial" w:cs="Arial"/>
            <w:szCs w:val="24"/>
          </w:rPr>
          <w:tag w:val="goog_rdk_282"/>
          <w:id w:val="-1334218030"/>
        </w:sdtPr>
        <w:sdtEndPr/>
        <w:sdtContent>
          <w:r w:rsidR="006B222E" w:rsidRPr="00895313">
            <w:rPr>
              <w:rFonts w:ascii="Arial" w:hAnsi="Arial" w:cs="Arial"/>
              <w:szCs w:val="24"/>
            </w:rPr>
            <w:t xml:space="preserve"> </w:t>
          </w:r>
        </w:sdtContent>
      </w:sdt>
      <w:sdt>
        <w:sdtPr>
          <w:rPr>
            <w:rFonts w:ascii="Arial" w:hAnsi="Arial" w:cs="Arial"/>
            <w:szCs w:val="24"/>
          </w:rPr>
          <w:tag w:val="goog_rdk_283"/>
          <w:id w:val="1254547544"/>
        </w:sdtPr>
        <w:sdtEndPr/>
        <w:sdtContent>
          <w:r w:rsidRPr="00895313">
            <w:rPr>
              <w:rFonts w:ascii="Arial" w:hAnsi="Arial" w:cs="Arial"/>
              <w:szCs w:val="24"/>
            </w:rPr>
            <w:t>link</w:t>
          </w:r>
        </w:sdtContent>
      </w:sdt>
      <w:r w:rsidRPr="00895313">
        <w:rPr>
          <w:rFonts w:ascii="Arial" w:hAnsi="Arial" w:cs="Arial"/>
          <w:szCs w:val="24"/>
        </w:rPr>
        <w:t>,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will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see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below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message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notifying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them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that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ITF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was</w:t>
      </w:r>
      <w:r w:rsidR="00DA6F34" w:rsidRPr="00895313">
        <w:rPr>
          <w:rFonts w:ascii="Arial" w:hAnsi="Arial" w:cs="Arial"/>
          <w:szCs w:val="24"/>
        </w:rPr>
        <w:t xml:space="preserve"> </w:t>
      </w:r>
      <w:r w:rsidRPr="00895313">
        <w:rPr>
          <w:rFonts w:ascii="Arial" w:hAnsi="Arial" w:cs="Arial"/>
          <w:szCs w:val="24"/>
        </w:rPr>
        <w:t>submitted.</w:t>
      </w:r>
    </w:p>
    <w:sdt>
      <w:sdtPr>
        <w:rPr>
          <w:rFonts w:ascii="Arial" w:hAnsi="Arial" w:cs="Arial"/>
          <w:szCs w:val="24"/>
        </w:rPr>
        <w:tag w:val="goog_rdk_286"/>
        <w:id w:val="324487759"/>
      </w:sdtPr>
      <w:sdtEndPr/>
      <w:sdtContent>
        <w:p w14:paraId="2CCAA4F0" w14:textId="77777777" w:rsidR="0095095E" w:rsidRPr="00895313" w:rsidRDefault="00243655" w:rsidP="00482EF4">
          <w:pPr>
            <w:spacing w:after="19"/>
            <w:ind w:left="-5" w:hanging="10"/>
            <w:rPr>
              <w:rFonts w:ascii="Arial" w:hAnsi="Arial" w:cs="Arial"/>
              <w:b/>
              <w:color w:val="333333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285"/>
              <w:id w:val="34853645"/>
            </w:sdtPr>
            <w:sdtEndPr/>
            <w:sdtContent/>
          </w:sdt>
        </w:p>
      </w:sdtContent>
    </w:sdt>
    <w:sdt>
      <w:sdtPr>
        <w:rPr>
          <w:rFonts w:ascii="Arial" w:hAnsi="Arial" w:cs="Arial"/>
          <w:szCs w:val="24"/>
        </w:rPr>
        <w:tag w:val="goog_rdk_288"/>
        <w:id w:val="1811739341"/>
      </w:sdtPr>
      <w:sdtEndPr/>
      <w:sdtContent>
        <w:p w14:paraId="2CCAA4F1" w14:textId="77777777" w:rsidR="0095095E" w:rsidRPr="00895313" w:rsidRDefault="00243655" w:rsidP="00482EF4">
          <w:pPr>
            <w:spacing w:after="19"/>
            <w:ind w:left="-5" w:hanging="10"/>
            <w:rPr>
              <w:rFonts w:ascii="Arial" w:hAnsi="Arial" w:cs="Arial"/>
              <w:b/>
              <w:color w:val="333333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287"/>
              <w:id w:val="265271457"/>
            </w:sdtPr>
            <w:sdtEndPr/>
            <w:sdtContent>
              <w:r w:rsidR="00DF53F6" w:rsidRPr="00895313">
                <w:rPr>
                  <w:rFonts w:ascii="Arial" w:hAnsi="Arial" w:cs="Arial"/>
                  <w:b/>
                  <w:noProof/>
                  <w:color w:val="333333"/>
                  <w:szCs w:val="24"/>
                </w:rPr>
                <w:drawing>
                  <wp:inline distT="0" distB="0" distL="0" distR="0" wp14:anchorId="2CCAA720" wp14:editId="686A0B75">
                    <wp:extent cx="5663184" cy="1194435"/>
                    <wp:effectExtent l="0" t="0" r="0" b="5715"/>
                    <wp:docPr id="98" name="Picture 98" descr="A white car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90.png" descr="A white car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26"/>
                            <a:srcRect l="1118" t="14712" r="4488" b="13195"/>
                            <a:stretch/>
                          </pic:blipFill>
                          <pic:spPr bwMode="auto">
                            <a:xfrm>
                              <a:off x="0" y="0"/>
                              <a:ext cx="5664991" cy="119481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p w14:paraId="2CCAA4F2" w14:textId="1653A15A" w:rsidR="0095095E" w:rsidRPr="00895313" w:rsidRDefault="0095095E" w:rsidP="00482EF4">
      <w:pPr>
        <w:spacing w:after="19"/>
        <w:ind w:left="-5" w:hanging="10"/>
        <w:rPr>
          <w:rFonts w:ascii="Arial" w:hAnsi="Arial" w:cs="Arial"/>
          <w:b/>
          <w:color w:val="333333"/>
          <w:szCs w:val="24"/>
        </w:rPr>
      </w:pPr>
    </w:p>
    <w:p w14:paraId="2CCAA4F4" w14:textId="750F6D6F" w:rsidR="0095095E" w:rsidRPr="00895313" w:rsidRDefault="00DA6F34" w:rsidP="00482EF4">
      <w:pPr>
        <w:spacing w:after="19"/>
        <w:ind w:left="-5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color w:val="333333"/>
          <w:szCs w:val="24"/>
        </w:rPr>
        <w:t xml:space="preserve">Veteran </w:t>
      </w:r>
      <w:r w:rsidR="004251E9" w:rsidRPr="00895313">
        <w:rPr>
          <w:rFonts w:ascii="Arial" w:hAnsi="Arial" w:cs="Arial"/>
          <w:b/>
          <w:color w:val="333333"/>
          <w:szCs w:val="24"/>
        </w:rPr>
        <w:t>A</w:t>
      </w:r>
      <w:r w:rsidR="00DF53F6" w:rsidRPr="00895313">
        <w:rPr>
          <w:rFonts w:ascii="Arial" w:hAnsi="Arial" w:cs="Arial"/>
          <w:b/>
          <w:color w:val="333333"/>
          <w:szCs w:val="24"/>
        </w:rPr>
        <w:t>lready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4251E9" w:rsidRPr="00895313">
        <w:rPr>
          <w:rFonts w:ascii="Arial" w:hAnsi="Arial" w:cs="Arial"/>
          <w:b/>
          <w:color w:val="333333"/>
          <w:szCs w:val="24"/>
        </w:rPr>
        <w:t>H</w:t>
      </w:r>
      <w:r w:rsidR="00DF53F6" w:rsidRPr="00895313">
        <w:rPr>
          <w:rFonts w:ascii="Arial" w:hAnsi="Arial" w:cs="Arial"/>
          <w:b/>
          <w:color w:val="333333"/>
          <w:szCs w:val="24"/>
        </w:rPr>
        <w:t>as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4251E9" w:rsidRPr="00895313">
        <w:rPr>
          <w:rFonts w:ascii="Arial" w:hAnsi="Arial" w:cs="Arial"/>
          <w:b/>
          <w:color w:val="333333"/>
          <w:szCs w:val="24"/>
        </w:rPr>
        <w:t>A</w:t>
      </w:r>
      <w:r w:rsidR="00DF53F6" w:rsidRPr="00895313">
        <w:rPr>
          <w:rFonts w:ascii="Arial" w:hAnsi="Arial" w:cs="Arial"/>
          <w:b/>
          <w:color w:val="333333"/>
          <w:szCs w:val="24"/>
        </w:rPr>
        <w:t>n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b/>
          <w:color w:val="333333"/>
          <w:szCs w:val="24"/>
        </w:rPr>
        <w:t>ITF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4251E9" w:rsidRPr="00895313">
        <w:rPr>
          <w:rFonts w:ascii="Arial" w:hAnsi="Arial" w:cs="Arial"/>
          <w:b/>
          <w:color w:val="333333"/>
          <w:szCs w:val="24"/>
        </w:rPr>
        <w:t>S</w:t>
      </w:r>
      <w:r w:rsidR="00DF53F6" w:rsidRPr="00895313">
        <w:rPr>
          <w:rFonts w:ascii="Arial" w:hAnsi="Arial" w:cs="Arial"/>
          <w:b/>
          <w:color w:val="333333"/>
          <w:szCs w:val="24"/>
        </w:rPr>
        <w:t>ubmitted</w:t>
      </w:r>
      <w:r w:rsidR="00DF53F6" w:rsidRPr="00895313">
        <w:rPr>
          <w:rFonts w:ascii="Arial" w:hAnsi="Arial" w:cs="Arial"/>
          <w:color w:val="333333"/>
          <w:szCs w:val="24"/>
        </w:rPr>
        <w:t>: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This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message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appears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</w:t>
      </w:r>
      <w:r w:rsidRPr="00895313">
        <w:rPr>
          <w:rFonts w:ascii="Arial" w:hAnsi="Arial" w:cs="Arial"/>
          <w:color w:val="333333"/>
          <w:szCs w:val="24"/>
        </w:rPr>
        <w:t xml:space="preserve"> Veteran </w:t>
      </w:r>
      <w:r w:rsidR="00DF53F6" w:rsidRPr="00895313">
        <w:rPr>
          <w:rFonts w:ascii="Arial" w:hAnsi="Arial" w:cs="Arial"/>
          <w:color w:val="333333"/>
          <w:szCs w:val="24"/>
        </w:rPr>
        <w:t>already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has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an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ITF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date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on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record.</w:t>
      </w:r>
      <w:r w:rsidRPr="00895313">
        <w:rPr>
          <w:rFonts w:ascii="Arial" w:hAnsi="Arial" w:cs="Arial"/>
          <w:color w:val="333333"/>
          <w:szCs w:val="24"/>
        </w:rPr>
        <w:t xml:space="preserve"> </w:t>
      </w:r>
    </w:p>
    <w:p w14:paraId="2CCAA4F6" w14:textId="7A9DFCD3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297"/>
          <w:id w:val="-696933464"/>
          <w:showingPlcHdr/>
        </w:sdtPr>
        <w:sdtEndPr/>
        <w:sdtContent>
          <w:r w:rsidR="001B320F" w:rsidRPr="00895313">
            <w:rPr>
              <w:rFonts w:ascii="Arial" w:hAnsi="Arial" w:cs="Arial"/>
              <w:szCs w:val="24"/>
            </w:rPr>
            <w:t xml:space="preserve">     </w:t>
          </w:r>
        </w:sdtContent>
      </w:sdt>
    </w:p>
    <w:sdt>
      <w:sdtPr>
        <w:rPr>
          <w:rFonts w:ascii="Arial" w:hAnsi="Arial" w:cs="Arial"/>
          <w:szCs w:val="24"/>
        </w:rPr>
        <w:tag w:val="goog_rdk_299"/>
        <w:id w:val="-584459626"/>
      </w:sdtPr>
      <w:sdtEndPr/>
      <w:sdtContent>
        <w:p w14:paraId="2CCAA4F7" w14:textId="77777777" w:rsidR="0095095E" w:rsidRPr="00895313" w:rsidRDefault="00243655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298"/>
              <w:id w:val="-664397391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24" wp14:editId="749671F6">
                    <wp:extent cx="5547360" cy="1359408"/>
                    <wp:effectExtent l="0" t="0" r="0" b="0"/>
                    <wp:docPr id="68" name="Picture 68" descr="A close-up of a message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66.png" descr="A close-up of a message&#10;&#10;Description automatically generated"/>
                            <pic:cNvPicPr preferRelativeResize="0"/>
                          </pic:nvPicPr>
                          <pic:blipFill rotWithShape="1">
                            <a:blip r:embed="rId27"/>
                            <a:srcRect l="2540" t="12726" r="4996" b="10544"/>
                            <a:stretch/>
                          </pic:blipFill>
                          <pic:spPr bwMode="auto">
                            <a:xfrm>
                              <a:off x="0" y="0"/>
                              <a:ext cx="5549183" cy="13598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p w14:paraId="2CCAA4F8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4F9" w14:textId="056804E5" w:rsidR="0095095E" w:rsidRPr="00895313" w:rsidRDefault="00DA6F34" w:rsidP="00482EF4">
      <w:pPr>
        <w:spacing w:after="19"/>
        <w:ind w:left="-5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color w:val="333333"/>
          <w:szCs w:val="24"/>
        </w:rPr>
        <w:t xml:space="preserve">Veteran </w:t>
      </w:r>
      <w:r w:rsidR="001F26AC" w:rsidRPr="00895313">
        <w:rPr>
          <w:rFonts w:ascii="Arial" w:hAnsi="Arial" w:cs="Arial"/>
          <w:b/>
          <w:color w:val="333333"/>
          <w:szCs w:val="24"/>
        </w:rPr>
        <w:t>H</w:t>
      </w:r>
      <w:r w:rsidR="00DF53F6" w:rsidRPr="00895313">
        <w:rPr>
          <w:rFonts w:ascii="Arial" w:hAnsi="Arial" w:cs="Arial"/>
          <w:b/>
          <w:color w:val="333333"/>
          <w:szCs w:val="24"/>
        </w:rPr>
        <w:t>as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1F26AC" w:rsidRPr="00895313">
        <w:rPr>
          <w:rFonts w:ascii="Arial" w:hAnsi="Arial" w:cs="Arial"/>
          <w:b/>
          <w:color w:val="333333"/>
          <w:szCs w:val="24"/>
        </w:rPr>
        <w:t>A</w:t>
      </w:r>
      <w:r w:rsidR="00DF53F6" w:rsidRPr="00895313">
        <w:rPr>
          <w:rFonts w:ascii="Arial" w:hAnsi="Arial" w:cs="Arial"/>
          <w:b/>
          <w:color w:val="333333"/>
          <w:szCs w:val="24"/>
        </w:rPr>
        <w:t>n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1F26AC" w:rsidRPr="00895313">
        <w:rPr>
          <w:rFonts w:ascii="Arial" w:hAnsi="Arial" w:cs="Arial"/>
          <w:b/>
          <w:color w:val="333333"/>
          <w:szCs w:val="24"/>
        </w:rPr>
        <w:t>E</w:t>
      </w:r>
      <w:r w:rsidR="00DF53F6" w:rsidRPr="00895313">
        <w:rPr>
          <w:rFonts w:ascii="Arial" w:hAnsi="Arial" w:cs="Arial"/>
          <w:b/>
          <w:color w:val="333333"/>
          <w:szCs w:val="24"/>
        </w:rPr>
        <w:t>xpired</w:t>
      </w:r>
      <w:r w:rsidRPr="00895313">
        <w:rPr>
          <w:rFonts w:ascii="Arial" w:hAnsi="Arial" w:cs="Arial"/>
          <w:b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b/>
          <w:color w:val="333333"/>
          <w:szCs w:val="24"/>
        </w:rPr>
        <w:t>ITF: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the</w:t>
      </w:r>
      <w:r w:rsidRPr="00895313">
        <w:rPr>
          <w:rFonts w:ascii="Arial" w:hAnsi="Arial" w:cs="Arial"/>
          <w:color w:val="333333"/>
          <w:szCs w:val="24"/>
        </w:rPr>
        <w:t xml:space="preserve"> Veteran </w:t>
      </w:r>
      <w:r w:rsidR="00DF53F6" w:rsidRPr="00895313">
        <w:rPr>
          <w:rFonts w:ascii="Arial" w:hAnsi="Arial" w:cs="Arial"/>
          <w:color w:val="333333"/>
          <w:szCs w:val="24"/>
        </w:rPr>
        <w:t>had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an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ITF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that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expired,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they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will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see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below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message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that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a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new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ITF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was</w:t>
      </w:r>
      <w:r w:rsidRPr="00895313">
        <w:rPr>
          <w:rFonts w:ascii="Arial" w:hAnsi="Arial" w:cs="Arial"/>
          <w:color w:val="333333"/>
          <w:szCs w:val="24"/>
        </w:rPr>
        <w:t xml:space="preserve"> </w:t>
      </w:r>
      <w:r w:rsidR="00DF53F6" w:rsidRPr="00895313">
        <w:rPr>
          <w:rFonts w:ascii="Arial" w:hAnsi="Arial" w:cs="Arial"/>
          <w:color w:val="333333"/>
          <w:szCs w:val="24"/>
        </w:rPr>
        <w:t>created.</w:t>
      </w:r>
      <w:r w:rsidRPr="00895313">
        <w:rPr>
          <w:rFonts w:ascii="Arial" w:hAnsi="Arial" w:cs="Arial"/>
          <w:color w:val="333333"/>
          <w:szCs w:val="24"/>
        </w:rPr>
        <w:t xml:space="preserve"> </w:t>
      </w:r>
    </w:p>
    <w:p w14:paraId="2CCAA4FA" w14:textId="4D84A1F2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sdt>
      <w:sdtPr>
        <w:rPr>
          <w:rFonts w:ascii="Arial" w:hAnsi="Arial" w:cs="Arial"/>
          <w:szCs w:val="24"/>
        </w:rPr>
        <w:tag w:val="goog_rdk_304"/>
        <w:id w:val="-673802709"/>
      </w:sdtPr>
      <w:sdtEndPr/>
      <w:sdtContent>
        <w:p w14:paraId="2CCAA4FB" w14:textId="77777777" w:rsidR="0095095E" w:rsidRPr="00895313" w:rsidRDefault="00243655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303"/>
              <w:id w:val="-136177385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28" wp14:editId="138A9683">
                    <wp:extent cx="5565140" cy="2084832"/>
                    <wp:effectExtent l="0" t="0" r="0" b="0"/>
                    <wp:docPr id="70" name="Picture 70" descr="A screenshot of a email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65.png" descr="A screenshot of a email&#10;&#10;Description automatically generated"/>
                            <pic:cNvPicPr preferRelativeResize="0"/>
                          </pic:nvPicPr>
                          <pic:blipFill rotWithShape="1">
                            <a:blip r:embed="rId28"/>
                            <a:srcRect l="2235" t="9242" r="5021" b="7564"/>
                            <a:stretch/>
                          </pic:blipFill>
                          <pic:spPr bwMode="auto">
                            <a:xfrm>
                              <a:off x="0" y="0"/>
                              <a:ext cx="5565959" cy="208513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  <w:r w:rsidR="00DF53F6" w:rsidRPr="00895313">
                <w:rPr>
                  <w:rFonts w:ascii="Arial" w:hAnsi="Arial" w:cs="Arial"/>
                  <w:szCs w:val="24"/>
                </w:rPr>
                <w:br w:type="page"/>
              </w:r>
            </w:sdtContent>
          </w:sdt>
        </w:p>
      </w:sdtContent>
    </w:sdt>
    <w:p w14:paraId="2CCAA4FC" w14:textId="49100B49" w:rsidR="0095095E" w:rsidRPr="001D62CF" w:rsidRDefault="00DF53F6" w:rsidP="001D62CF">
      <w:pPr>
        <w:pStyle w:val="Heading1"/>
      </w:pPr>
      <w:bookmarkStart w:id="13" w:name="_Toc153542591"/>
      <w:r w:rsidRPr="001D62CF">
        <w:lastRenderedPageBreak/>
        <w:t>Application</w:t>
      </w:r>
      <w:r w:rsidR="00DA6F34" w:rsidRPr="001D62CF">
        <w:t xml:space="preserve"> </w:t>
      </w:r>
      <w:r w:rsidRPr="001D62CF">
        <w:t>Functionality</w:t>
      </w:r>
      <w:bookmarkEnd w:id="13"/>
      <w:r w:rsidR="00DA6F34" w:rsidRPr="001D62CF">
        <w:t xml:space="preserve"> </w:t>
      </w:r>
    </w:p>
    <w:p w14:paraId="2CCAA4FD" w14:textId="67C5A552" w:rsidR="0095095E" w:rsidRPr="00895313" w:rsidRDefault="00DA6F34" w:rsidP="00482EF4">
      <w:pPr>
        <w:spacing w:after="0"/>
        <w:rPr>
          <w:rFonts w:ascii="Arial" w:hAnsi="Arial" w:cs="Arial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2CCAA4FE" w14:textId="01A323AF" w:rsidR="0095095E" w:rsidRPr="001D62CF" w:rsidRDefault="00DF53F6" w:rsidP="001D62CF">
      <w:pPr>
        <w:pStyle w:val="Heading2"/>
      </w:pPr>
      <w:bookmarkStart w:id="14" w:name="_Toc153542592"/>
      <w:r w:rsidRPr="001D62CF">
        <w:t>Part</w:t>
      </w:r>
      <w:r w:rsidR="00DA6F34" w:rsidRPr="001D62CF">
        <w:t xml:space="preserve"> </w:t>
      </w:r>
      <w:r w:rsidRPr="001D62CF">
        <w:t>1:</w:t>
      </w:r>
      <w:r w:rsidR="00DA6F34" w:rsidRPr="001D62CF">
        <w:t xml:space="preserve"> Veteran </w:t>
      </w:r>
      <w:r w:rsidRPr="001D62CF">
        <w:t>Details</w:t>
      </w:r>
      <w:bookmarkEnd w:id="14"/>
    </w:p>
    <w:p w14:paraId="2CCAA4FF" w14:textId="4566A72F" w:rsidR="0095095E" w:rsidRPr="00895313" w:rsidRDefault="00E45C82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895313">
        <w:rPr>
          <w:rFonts w:ascii="Arial" w:hAnsi="Arial" w:cs="Arial"/>
          <w:szCs w:val="24"/>
        </w:rPr>
        <w:t>In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section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will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review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identity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and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military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information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check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accuracy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and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make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corrections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needed.</w:t>
      </w:r>
    </w:p>
    <w:p w14:paraId="2CCAA500" w14:textId="0E28A0DA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7F6A79" w14:textId="77777777" w:rsidR="00F17C5A" w:rsidRPr="001D62CF" w:rsidRDefault="00F17C5A" w:rsidP="001D62CF">
      <w:pPr>
        <w:pStyle w:val="Heading3"/>
        <w:rPr>
          <w:rFonts w:eastAsia="Calibri"/>
        </w:rPr>
      </w:pPr>
      <w:bookmarkStart w:id="15" w:name="_Toc153542593"/>
      <w:r w:rsidRPr="001D62CF">
        <w:rPr>
          <w:rFonts w:eastAsia="Calibri"/>
        </w:rPr>
        <w:t>Name, Date of birth, Gender</w:t>
      </w:r>
      <w:bookmarkEnd w:id="15"/>
      <w:r w:rsidRPr="001D62CF">
        <w:rPr>
          <w:rFonts w:eastAsia="Calibri"/>
        </w:rPr>
        <w:t xml:space="preserve"> </w:t>
      </w:r>
    </w:p>
    <w:p w14:paraId="2F246B25" w14:textId="77777777" w:rsidR="00F17C5A" w:rsidRDefault="00F17C5A" w:rsidP="00F17C5A">
      <w:pPr>
        <w:rPr>
          <w:b/>
        </w:rPr>
      </w:pPr>
      <w:r>
        <w:t xml:space="preserve">These fields will be pre-populated and can only be viewed in the application. If the </w:t>
      </w:r>
      <w:sdt>
        <w:sdtPr>
          <w:tag w:val="goog_rdk_305"/>
          <w:id w:val="-1094234157"/>
        </w:sdtPr>
        <w:sdtEndPr/>
        <w:sdtContent>
          <w:ins w:id="16" w:author="Christine Cereca" w:date="2023-12-06T23:31:00Z">
            <w:r>
              <w:t>Veteran</w:t>
            </w:r>
          </w:ins>
        </w:sdtContent>
      </w:sdt>
      <w:sdt>
        <w:sdtPr>
          <w:tag w:val="goog_rdk_306"/>
          <w:id w:val="-1371375311"/>
        </w:sdtPr>
        <w:sdtEndPr/>
        <w:sdtContent>
          <w:del w:id="17" w:author="Christine Cereca" w:date="2023-12-06T23:31:00Z">
            <w:r>
              <w:delText>user</w:delText>
            </w:r>
          </w:del>
        </w:sdtContent>
      </w:sdt>
      <w:r>
        <w:t xml:space="preserve"> needs them to be changed, they can follow the instructions below the fields.</w:t>
      </w:r>
    </w:p>
    <w:p w14:paraId="2CCAA502" w14:textId="65232128" w:rsidR="0095095E" w:rsidRPr="00895313" w:rsidRDefault="0095095E" w:rsidP="00F17C5A">
      <w:pPr>
        <w:pStyle w:val="Heading3"/>
      </w:pPr>
    </w:p>
    <w:p w14:paraId="2CCAA506" w14:textId="77777777" w:rsidR="0095095E" w:rsidRPr="00895313" w:rsidRDefault="00243655" w:rsidP="00482EF4">
      <w:pPr>
        <w:spacing w:after="0"/>
        <w:rPr>
          <w:rFonts w:ascii="Arial" w:hAnsi="Arial" w:cs="Arial"/>
          <w:b/>
          <w:szCs w:val="24"/>
        </w:rPr>
      </w:pPr>
      <w:sdt>
        <w:sdtPr>
          <w:rPr>
            <w:rFonts w:ascii="Arial" w:hAnsi="Arial" w:cs="Arial"/>
            <w:szCs w:val="24"/>
          </w:rPr>
          <w:tag w:val="goog_rdk_310"/>
          <w:id w:val="1959071403"/>
        </w:sdtPr>
        <w:sdtEndPr/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2C" wp14:editId="4C15810B">
                <wp:extent cx="3553460" cy="2743200"/>
                <wp:effectExtent l="0" t="0" r="8890" b="0"/>
                <wp:docPr id="72" name="Picture 72" descr="A screenshot of a applicatio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1.png" descr="A screenshot of a application&#10;&#10;Description automatically generated"/>
                        <pic:cNvPicPr preferRelativeResize="0"/>
                      </pic:nvPicPr>
                      <pic:blipFill rotWithShape="1">
                        <a:blip r:embed="rId29"/>
                        <a:srcRect l="3026" t="3761" r="20250" b="7131"/>
                        <a:stretch/>
                      </pic:blipFill>
                      <pic:spPr bwMode="auto">
                        <a:xfrm>
                          <a:off x="0" y="0"/>
                          <a:ext cx="3555304" cy="27446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68A09FF4" w14:textId="77777777" w:rsidR="00970E1D" w:rsidRDefault="00243655" w:rsidP="00970E1D">
      <w:pPr>
        <w:pStyle w:val="Heading3"/>
      </w:pPr>
      <w:sdt>
        <w:sdtPr>
          <w:tag w:val="goog_rdk_312"/>
          <w:id w:val="240458945"/>
        </w:sdtPr>
        <w:sdtEndPr/>
        <w:sdtContent>
          <w:r w:rsidR="004E217F" w:rsidRPr="00895313">
            <w:br/>
          </w:r>
        </w:sdtContent>
      </w:sdt>
    </w:p>
    <w:p w14:paraId="319033DA" w14:textId="77777777" w:rsidR="00970E1D" w:rsidRDefault="00970E1D" w:rsidP="00970E1D">
      <w:pPr>
        <w:pStyle w:val="Heading3"/>
      </w:pPr>
    </w:p>
    <w:p w14:paraId="6F93384B" w14:textId="3B7072D9" w:rsidR="00970E1D" w:rsidRPr="001D62CF" w:rsidRDefault="00970E1D" w:rsidP="001D62CF">
      <w:pPr>
        <w:pStyle w:val="Heading3"/>
        <w:rPr>
          <w:rFonts w:eastAsia="Calibri"/>
        </w:rPr>
      </w:pPr>
      <w:bookmarkStart w:id="18" w:name="_Toc153542594"/>
      <w:r w:rsidRPr="001D62CF">
        <w:rPr>
          <w:rFonts w:eastAsia="Calibri"/>
        </w:rPr>
        <w:t>Contact Information</w:t>
      </w:r>
      <w:bookmarkEnd w:id="18"/>
    </w:p>
    <w:p w14:paraId="7DE38E8D" w14:textId="77777777" w:rsidR="00970E1D" w:rsidRDefault="00970E1D" w:rsidP="00970E1D">
      <w:pPr>
        <w:spacing w:after="0" w:line="246" w:lineRule="auto"/>
        <w:ind w:left="-5" w:right="103" w:hanging="10"/>
      </w:pPr>
      <w:r>
        <w:rPr>
          <w:szCs w:val="24"/>
        </w:rPr>
        <w:t xml:space="preserve">Veterans’ contact information is pulled from the Veteran’s profile. Any edits or updates made here will apply only to the 526EZ application.  </w:t>
      </w:r>
    </w:p>
    <w:p w14:paraId="2CCAA50E" w14:textId="1DE0BA6D" w:rsidR="0095095E" w:rsidRPr="00895313" w:rsidRDefault="0095095E" w:rsidP="00970E1D">
      <w:pPr>
        <w:pStyle w:val="Heading3"/>
      </w:pPr>
    </w:p>
    <w:p w14:paraId="2CCAA510" w14:textId="6ACDDFB0" w:rsidR="0095095E" w:rsidRPr="00970E1D" w:rsidRDefault="00DF53F6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970E1D">
        <w:rPr>
          <w:rFonts w:asciiTheme="majorHAnsi" w:hAnsiTheme="majorHAnsi" w:cstheme="majorHAnsi"/>
          <w:szCs w:val="24"/>
        </w:rPr>
        <w:t>To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update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permanent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address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and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email,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the</w:t>
      </w:r>
      <w:r w:rsidR="00DA6F34" w:rsidRPr="00970E1D">
        <w:rPr>
          <w:rFonts w:asciiTheme="majorHAnsi" w:hAnsiTheme="majorHAnsi" w:cstheme="majorHAnsi"/>
          <w:szCs w:val="24"/>
        </w:rPr>
        <w:t xml:space="preserve"> Veteran </w:t>
      </w:r>
      <w:r w:rsidRPr="00970E1D">
        <w:rPr>
          <w:rFonts w:asciiTheme="majorHAnsi" w:hAnsiTheme="majorHAnsi" w:cstheme="majorHAnsi"/>
          <w:szCs w:val="24"/>
        </w:rPr>
        <w:t>needs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to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edit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this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information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on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their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profile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page</w:t>
      </w:r>
      <w:sdt>
        <w:sdtPr>
          <w:rPr>
            <w:rFonts w:asciiTheme="majorHAnsi" w:hAnsiTheme="majorHAnsi" w:cstheme="majorHAnsi"/>
            <w:szCs w:val="24"/>
          </w:rPr>
          <w:tag w:val="goog_rdk_313"/>
          <w:id w:val="1437782820"/>
        </w:sdtPr>
        <w:sdtEndPr/>
        <w:sdtContent>
          <w:r w:rsidR="00DA6F34" w:rsidRPr="00970E1D">
            <w:rPr>
              <w:rFonts w:asciiTheme="majorHAnsi" w:hAnsiTheme="majorHAnsi" w:cstheme="majorHAnsi"/>
              <w:szCs w:val="24"/>
            </w:rPr>
            <w:t xml:space="preserve"> </w:t>
          </w:r>
          <w:hyperlink r:id="rId30" w:history="1">
            <w:r w:rsidRPr="00970E1D">
              <w:rPr>
                <w:rStyle w:val="Hyperlink"/>
                <w:rFonts w:asciiTheme="majorHAnsi" w:hAnsiTheme="majorHAnsi" w:cstheme="majorHAnsi"/>
                <w:szCs w:val="24"/>
              </w:rPr>
              <w:t>https://va.gov/profile/contact-information</w:t>
            </w:r>
          </w:hyperlink>
        </w:sdtContent>
      </w:sdt>
      <w:r w:rsidRPr="00970E1D">
        <w:rPr>
          <w:rFonts w:asciiTheme="majorHAnsi" w:hAnsiTheme="majorHAnsi" w:cstheme="majorHAnsi"/>
          <w:szCs w:val="24"/>
        </w:rPr>
        <w:t>.</w:t>
      </w:r>
    </w:p>
    <w:sdt>
      <w:sdtPr>
        <w:rPr>
          <w:rFonts w:ascii="Arial" w:hAnsi="Arial" w:cs="Arial"/>
          <w:szCs w:val="24"/>
        </w:rPr>
        <w:tag w:val="goog_rdk_317"/>
        <w:id w:val="1361699408"/>
        <w:showingPlcHdr/>
      </w:sdtPr>
      <w:sdtEndPr/>
      <w:sdtContent>
        <w:p w14:paraId="2CCAA513" w14:textId="029063B7" w:rsidR="0095095E" w:rsidRPr="00895313" w:rsidRDefault="000C6D6E" w:rsidP="00482EF4">
          <w:pPr>
            <w:spacing w:after="0"/>
            <w:rPr>
              <w:rFonts w:ascii="Arial" w:hAnsi="Arial" w:cs="Arial"/>
              <w:b/>
              <w:szCs w:val="24"/>
            </w:rPr>
          </w:pPr>
          <w:r w:rsidRPr="00895313">
            <w:rPr>
              <w:rFonts w:ascii="Arial" w:hAnsi="Arial" w:cs="Arial"/>
              <w:szCs w:val="24"/>
            </w:rPr>
            <w:t xml:space="preserve">     </w:t>
          </w:r>
        </w:p>
      </w:sdtContent>
    </w:sdt>
    <w:p w14:paraId="2CCAA514" w14:textId="77777777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18"/>
          <w:id w:val="2115318962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30" wp14:editId="0413C3B4">
                <wp:extent cx="3498272" cy="4211955"/>
                <wp:effectExtent l="0" t="0" r="6985" b="0"/>
                <wp:docPr id="74" name="Picture 74" descr="A screenshot of a contact form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0.png" descr="A screenshot of a contact form&#10;&#10;Description automatically generated"/>
                        <pic:cNvPicPr preferRelativeResize="0"/>
                      </pic:nvPicPr>
                      <pic:blipFill rotWithShape="1">
                        <a:blip r:embed="rId31"/>
                        <a:srcRect l="2279" t="2441" r="4264" b="3821"/>
                        <a:stretch/>
                      </pic:blipFill>
                      <pic:spPr bwMode="auto">
                        <a:xfrm>
                          <a:off x="0" y="0"/>
                          <a:ext cx="3499935" cy="42139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1F" w14:textId="31A2CD30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21"/>
          <w:id w:val="461856828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320"/>
              <w:id w:val="-649361159"/>
            </w:sdtPr>
            <w:sdtEndPr/>
            <w:sdtContent/>
          </w:sdt>
        </w:sdtContent>
      </w:sdt>
    </w:p>
    <w:p w14:paraId="2CCAA522" w14:textId="44B55B82" w:rsidR="0095095E" w:rsidRDefault="0095095E" w:rsidP="00482EF4">
      <w:pPr>
        <w:spacing w:after="4"/>
        <w:rPr>
          <w:rFonts w:ascii="Arial" w:hAnsi="Arial" w:cs="Arial"/>
          <w:bCs/>
          <w:szCs w:val="24"/>
        </w:rPr>
      </w:pPr>
    </w:p>
    <w:p w14:paraId="48923FAC" w14:textId="77777777" w:rsidR="00970E1D" w:rsidRDefault="00970E1D" w:rsidP="00970E1D">
      <w:pPr>
        <w:pStyle w:val="Heading3"/>
        <w:rPr>
          <w:rFonts w:ascii="Calibri" w:eastAsia="Calibri" w:hAnsi="Calibri" w:cs="Calibri"/>
        </w:rPr>
      </w:pPr>
      <w:bookmarkStart w:id="19" w:name="_Toc153542595"/>
      <w:r>
        <w:rPr>
          <w:rFonts w:ascii="Calibri" w:eastAsia="Calibri" w:hAnsi="Calibri" w:cs="Calibri"/>
        </w:rPr>
        <w:t>Homelessness</w:t>
      </w:r>
      <w:bookmarkEnd w:id="19"/>
      <w:r>
        <w:rPr>
          <w:rFonts w:ascii="Calibri" w:eastAsia="Calibri" w:hAnsi="Calibri" w:cs="Calibri"/>
        </w:rPr>
        <w:t xml:space="preserve"> </w:t>
      </w:r>
    </w:p>
    <w:p w14:paraId="2DA17E88" w14:textId="77777777" w:rsidR="00970E1D" w:rsidRDefault="00970E1D" w:rsidP="00970E1D">
      <w:pPr>
        <w:spacing w:after="0" w:line="246" w:lineRule="auto"/>
        <w:ind w:left="-5" w:right="103" w:hanging="10"/>
      </w:pPr>
      <w:r>
        <w:rPr>
          <w:szCs w:val="24"/>
        </w:rPr>
        <w:t>On this screen, Veterans let us know whether or not they are homeless or at risk of becoming homeless. If they answer “</w:t>
      </w:r>
      <w:sdt>
        <w:sdtPr>
          <w:tag w:val="goog_rdk_327"/>
          <w:id w:val="-1576659987"/>
        </w:sdtPr>
        <w:sdtEndPr/>
        <w:sdtContent>
          <w:ins w:id="20" w:author="Christine Cereca" w:date="2023-11-20T22:24:00Z">
            <w:r>
              <w:rPr>
                <w:szCs w:val="24"/>
              </w:rPr>
              <w:t>I’m currently homeless</w:t>
            </w:r>
          </w:ins>
        </w:sdtContent>
      </w:sdt>
      <w:sdt>
        <w:sdtPr>
          <w:tag w:val="goog_rdk_328"/>
          <w:id w:val="-937751473"/>
        </w:sdtPr>
        <w:sdtEndPr/>
        <w:sdtContent>
          <w:del w:id="21" w:author="Christine Cereca" w:date="2023-11-20T22:24:00Z">
            <w:r>
              <w:rPr>
                <w:szCs w:val="24"/>
              </w:rPr>
              <w:delText>Yes</w:delText>
            </w:r>
          </w:del>
        </w:sdtContent>
      </w:sdt>
      <w:r>
        <w:rPr>
          <w:szCs w:val="24"/>
        </w:rPr>
        <w:t>”</w:t>
      </w:r>
      <w:sdt>
        <w:sdtPr>
          <w:tag w:val="goog_rdk_329"/>
          <w:id w:val="-1883700406"/>
        </w:sdtPr>
        <w:sdtEndPr/>
        <w:sdtContent>
          <w:ins w:id="22" w:author="Christine Cereca" w:date="2023-11-20T22:25:00Z">
            <w:r>
              <w:rPr>
                <w:szCs w:val="24"/>
              </w:rPr>
              <w:t xml:space="preserve"> or “I’m at risk of becoming homeless”</w:t>
            </w:r>
          </w:ins>
        </w:sdtContent>
      </w:sdt>
      <w:r>
        <w:rPr>
          <w:szCs w:val="24"/>
        </w:rPr>
        <w:t xml:space="preserve">, we ask the Veteran to provide additional information. If “No”, the Veteran continues to the next screen. </w:t>
      </w:r>
      <w:sdt>
        <w:sdtPr>
          <w:tag w:val="goog_rdk_330"/>
          <w:id w:val="2111547789"/>
        </w:sdtPr>
        <w:sdtEndPr/>
        <w:sdtContent>
          <w:del w:id="23" w:author="Christine Cereca" w:date="2023-11-20T22:26:00Z">
            <w:r>
              <w:rPr>
                <w:szCs w:val="24"/>
              </w:rPr>
              <w:delText xml:space="preserve">. </w:delText>
            </w:r>
          </w:del>
        </w:sdtContent>
      </w:sdt>
    </w:p>
    <w:p w14:paraId="7727AFDA" w14:textId="77777777" w:rsidR="00970E1D" w:rsidRPr="00895313" w:rsidRDefault="00970E1D" w:rsidP="00482EF4">
      <w:pPr>
        <w:spacing w:after="4"/>
        <w:rPr>
          <w:rFonts w:ascii="Arial" w:hAnsi="Arial" w:cs="Arial"/>
          <w:bCs/>
          <w:szCs w:val="24"/>
        </w:rPr>
      </w:pPr>
    </w:p>
    <w:p w14:paraId="2CCAA523" w14:textId="153FC108" w:rsidR="0095095E" w:rsidRPr="00895313" w:rsidRDefault="00DF53F6" w:rsidP="00482EF4">
      <w:pPr>
        <w:spacing w:after="0"/>
        <w:ind w:right="312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32" wp14:editId="71F5853B">
            <wp:extent cx="3285490" cy="4956048"/>
            <wp:effectExtent l="0" t="0" r="0" b="0"/>
            <wp:docPr id="75" name="Picture 75" descr="A screenshot of a surve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 descr="A screenshot of a survey&#10;&#10;Description automatically generated"/>
                    <pic:cNvPicPr preferRelativeResize="0"/>
                  </pic:nvPicPr>
                  <pic:blipFill rotWithShape="1">
                    <a:blip r:embed="rId32"/>
                    <a:srcRect t="1588" r="8804" b="6197"/>
                    <a:stretch/>
                  </pic:blipFill>
                  <pic:spPr bwMode="auto">
                    <a:xfrm>
                      <a:off x="0" y="0"/>
                      <a:ext cx="3286055" cy="495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526" w14:textId="7F8ED03F" w:rsidR="0095095E" w:rsidRPr="00895313" w:rsidRDefault="0095095E" w:rsidP="00482EF4">
      <w:pPr>
        <w:spacing w:after="4"/>
        <w:rPr>
          <w:rFonts w:ascii="Arial" w:hAnsi="Arial" w:cs="Arial"/>
          <w:szCs w:val="24"/>
        </w:rPr>
      </w:pPr>
    </w:p>
    <w:p w14:paraId="2CCAA527" w14:textId="60708FFC" w:rsidR="0095095E" w:rsidRPr="00895313" w:rsidRDefault="00DF53F6" w:rsidP="00482EF4">
      <w:pPr>
        <w:spacing w:after="0"/>
        <w:ind w:right="360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34" wp14:editId="38D7025F">
            <wp:extent cx="3114675" cy="3846576"/>
            <wp:effectExtent l="0" t="0" r="0" b="1905"/>
            <wp:docPr id="76" name="Picture 76" descr="A screenshot of a surve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 descr="A screenshot of a survey&#10;&#10;Description automatically generated"/>
                    <pic:cNvPicPr preferRelativeResize="0"/>
                  </pic:nvPicPr>
                  <pic:blipFill rotWithShape="1">
                    <a:blip r:embed="rId33"/>
                    <a:srcRect t="1685" r="6554" b="1685"/>
                    <a:stretch/>
                  </pic:blipFill>
                  <pic:spPr bwMode="auto">
                    <a:xfrm>
                      <a:off x="0" y="0"/>
                      <a:ext cx="3115259" cy="384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528" w14:textId="77777777" w:rsidR="0095095E" w:rsidRPr="00895313" w:rsidRDefault="0095095E" w:rsidP="00482EF4">
      <w:pPr>
        <w:spacing w:after="0"/>
        <w:ind w:right="3600"/>
        <w:rPr>
          <w:rFonts w:ascii="Arial" w:hAnsi="Arial" w:cs="Arial"/>
          <w:szCs w:val="24"/>
        </w:rPr>
      </w:pPr>
    </w:p>
    <w:p w14:paraId="7D547913" w14:textId="77777777" w:rsidR="00970E1D" w:rsidRPr="00970E1D" w:rsidRDefault="00970E1D" w:rsidP="00970E1D">
      <w:pPr>
        <w:pStyle w:val="Heading3"/>
        <w:rPr>
          <w:rFonts w:ascii="Calibri" w:eastAsia="Calibri" w:hAnsi="Calibri" w:cs="Calibri"/>
        </w:rPr>
      </w:pPr>
      <w:bookmarkStart w:id="24" w:name="_Toc153542596"/>
      <w:r w:rsidRPr="00970E1D">
        <w:rPr>
          <w:rFonts w:ascii="Calibri" w:eastAsia="Calibri" w:hAnsi="Calibri" w:cs="Calibri"/>
        </w:rPr>
        <w:t>High Priority Claims</w:t>
      </w:r>
      <w:bookmarkEnd w:id="24"/>
    </w:p>
    <w:p w14:paraId="2CB5D7FF" w14:textId="77777777" w:rsidR="00970E1D" w:rsidRPr="00970E1D" w:rsidRDefault="00970E1D" w:rsidP="00970E1D">
      <w:pPr>
        <w:rPr>
          <w:szCs w:val="24"/>
        </w:rPr>
      </w:pPr>
      <w:r w:rsidRPr="00970E1D">
        <w:rPr>
          <w:szCs w:val="24"/>
        </w:rPr>
        <w:t>On this page, we ask the Veteran if they are terminally ill to determine whether the claim decision should be expedited.</w:t>
      </w:r>
    </w:p>
    <w:p w14:paraId="2CCAA53C" w14:textId="391BDF5B" w:rsidR="0095095E" w:rsidRPr="00895313" w:rsidRDefault="005F1384" w:rsidP="005F1384">
      <w:pPr>
        <w:pStyle w:val="Heading3"/>
        <w:rPr>
          <w:rFonts w:ascii="Arial" w:hAnsi="Arial" w:cs="Arial"/>
          <w:b w:val="0"/>
          <w:bCs/>
        </w:rPr>
      </w:pPr>
      <w:r w:rsidRPr="00895313">
        <w:rPr>
          <w:rFonts w:ascii="Arial" w:eastAsia="Calibri" w:hAnsi="Arial" w:cs="Arial"/>
          <w:b w:val="0"/>
          <w:bCs/>
        </w:rPr>
        <w:lastRenderedPageBreak/>
        <w:br/>
      </w:r>
    </w:p>
    <w:p w14:paraId="2CCAA53D" w14:textId="168D4572" w:rsidR="0095095E" w:rsidRPr="00895313" w:rsidRDefault="00DF53F6" w:rsidP="00482EF4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36" wp14:editId="68737620">
            <wp:extent cx="3919220" cy="2701583"/>
            <wp:effectExtent l="0" t="0" r="5080" b="3810"/>
            <wp:docPr id="77" name="Picture 77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A screenshot of a computer screen&#10;&#10;Description automatically generated"/>
                    <pic:cNvPicPr preferRelativeResize="0"/>
                  </pic:nvPicPr>
                  <pic:blipFill rotWithShape="1">
                    <a:blip r:embed="rId34"/>
                    <a:srcRect l="2203" t="2850" r="3339"/>
                    <a:stretch/>
                  </pic:blipFill>
                  <pic:spPr bwMode="auto">
                    <a:xfrm>
                      <a:off x="0" y="0"/>
                      <a:ext cx="3919220" cy="270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53E" w14:textId="77777777" w:rsidR="0095095E" w:rsidRPr="00895313" w:rsidRDefault="0095095E" w:rsidP="00482EF4">
      <w:pPr>
        <w:rPr>
          <w:rFonts w:ascii="Arial" w:hAnsi="Arial" w:cs="Arial"/>
          <w:szCs w:val="24"/>
        </w:rPr>
      </w:pPr>
    </w:p>
    <w:bookmarkStart w:id="25" w:name="_Toc153542597"/>
    <w:p w14:paraId="4F45ADEB" w14:textId="77777777" w:rsidR="00970E1D" w:rsidRPr="001D62CF" w:rsidRDefault="00243655" w:rsidP="00970E1D">
      <w:pPr>
        <w:pStyle w:val="Heading3"/>
        <w:ind w:left="0" w:firstLine="0"/>
        <w:rPr>
          <w:rFonts w:eastAsia="Calibri"/>
        </w:rPr>
      </w:pPr>
      <w:sdt>
        <w:sdtPr>
          <w:tag w:val="goog_rdk_346"/>
          <w:id w:val="664514758"/>
        </w:sdtPr>
        <w:sdtEndPr/>
        <w:sdtContent>
          <w:ins w:id="26" w:author="Christine Cereca" w:date="2023-11-17T12:34:00Z">
            <w:r w:rsidR="00970E1D" w:rsidRPr="001D62CF">
              <w:rPr>
                <w:rFonts w:eastAsia="Calibri"/>
              </w:rPr>
              <w:t xml:space="preserve">Alternate </w:t>
            </w:r>
          </w:ins>
        </w:sdtContent>
      </w:sdt>
      <w:r w:rsidR="00970E1D" w:rsidRPr="001D62CF">
        <w:rPr>
          <w:rFonts w:eastAsia="Calibri"/>
        </w:rPr>
        <w:t>Name</w:t>
      </w:r>
      <w:sdt>
        <w:sdtPr>
          <w:tag w:val="goog_rdk_347"/>
          <w:id w:val="243770694"/>
        </w:sdtPr>
        <w:sdtEndPr/>
        <w:sdtContent>
          <w:ins w:id="27" w:author="Christine Cereca" w:date="2023-11-17T12:34:00Z">
            <w:r w:rsidR="00970E1D" w:rsidRPr="001D62CF">
              <w:rPr>
                <w:rFonts w:eastAsia="Calibri"/>
              </w:rPr>
              <w:t>s</w:t>
            </w:r>
          </w:ins>
        </w:sdtContent>
      </w:sdt>
      <w:bookmarkEnd w:id="25"/>
    </w:p>
    <w:p w14:paraId="2CCAA552" w14:textId="348A9AFE" w:rsidR="0095095E" w:rsidRPr="00970E1D" w:rsidRDefault="00970E1D" w:rsidP="00970E1D">
      <w:pPr>
        <w:spacing w:after="0"/>
        <w:rPr>
          <w:rFonts w:asciiTheme="majorHAnsi" w:hAnsiTheme="majorHAnsi" w:cstheme="majorHAnsi"/>
          <w:szCs w:val="24"/>
        </w:rPr>
      </w:pPr>
      <w:r w:rsidRPr="00970E1D">
        <w:rPr>
          <w:rFonts w:asciiTheme="majorHAnsi" w:hAnsiTheme="majorHAnsi" w:cstheme="majorHAnsi"/>
          <w:szCs w:val="24"/>
        </w:rPr>
        <w:t xml:space="preserve">The application will ask if the claimant has served under a different name. </w:t>
      </w:r>
      <w:r w:rsidR="00DA6F34" w:rsidRPr="00970E1D">
        <w:rPr>
          <w:rFonts w:asciiTheme="majorHAnsi" w:hAnsiTheme="majorHAnsi" w:cstheme="majorHAnsi"/>
          <w:bCs/>
        </w:rPr>
        <w:t xml:space="preserve"> </w:t>
      </w:r>
    </w:p>
    <w:p w14:paraId="2CCAA553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556" w14:textId="77777777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54"/>
          <w:id w:val="1986892638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3A" wp14:editId="286F13B5">
                <wp:extent cx="2820874" cy="993648"/>
                <wp:effectExtent l="0" t="0" r="0" b="0"/>
                <wp:docPr id="14" name="Picture 14" descr="A white background with black text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 descr="A white background with black text&#10;&#10;Description automatically generated"/>
                        <pic:cNvPicPr preferRelativeResize="0"/>
                      </pic:nvPicPr>
                      <pic:blipFill rotWithShape="1">
                        <a:blip r:embed="rId35"/>
                        <a:srcRect l="3876" t="14186" r="21368" b="11171"/>
                        <a:stretch/>
                      </pic:blipFill>
                      <pic:spPr bwMode="auto">
                        <a:xfrm>
                          <a:off x="0" y="0"/>
                          <a:ext cx="2824252" cy="994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57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558" w14:textId="7F756108" w:rsidR="0095095E" w:rsidRPr="00970E1D" w:rsidRDefault="00DF53F6" w:rsidP="00482EF4">
      <w:pPr>
        <w:spacing w:after="0"/>
        <w:rPr>
          <w:rFonts w:asciiTheme="majorHAnsi" w:hAnsiTheme="majorHAnsi" w:cstheme="majorHAnsi"/>
          <w:szCs w:val="24"/>
        </w:rPr>
      </w:pPr>
      <w:r w:rsidRPr="00970E1D">
        <w:rPr>
          <w:rFonts w:asciiTheme="majorHAnsi" w:hAnsiTheme="majorHAnsi" w:cstheme="majorHAnsi"/>
          <w:szCs w:val="24"/>
        </w:rPr>
        <w:t>If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355"/>
          <w:id w:val="-557313747"/>
        </w:sdtPr>
        <w:sdtEndPr/>
        <w:sdtContent>
          <w:r w:rsidR="00DA6F34" w:rsidRPr="00970E1D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824EF9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selects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“yes</w:t>
      </w:r>
      <w:r w:rsidR="00824EF9" w:rsidRPr="00970E1D">
        <w:rPr>
          <w:rFonts w:asciiTheme="majorHAnsi" w:hAnsiTheme="majorHAnsi" w:cstheme="majorHAnsi"/>
          <w:szCs w:val="24"/>
        </w:rPr>
        <w:t>,</w:t>
      </w:r>
      <w:r w:rsidRPr="00970E1D">
        <w:rPr>
          <w:rFonts w:asciiTheme="majorHAnsi" w:hAnsiTheme="majorHAnsi" w:cstheme="majorHAnsi"/>
          <w:szCs w:val="24"/>
        </w:rPr>
        <w:t>”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page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will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expand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with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new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fields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that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must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be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entered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to</w:t>
      </w:r>
      <w:r w:rsidR="00DA6F34" w:rsidRPr="00970E1D">
        <w:rPr>
          <w:rFonts w:asciiTheme="majorHAnsi" w:hAnsiTheme="majorHAnsi" w:cstheme="majorHAnsi"/>
          <w:szCs w:val="24"/>
        </w:rPr>
        <w:t xml:space="preserve"> </w:t>
      </w:r>
      <w:r w:rsidRPr="00970E1D">
        <w:rPr>
          <w:rFonts w:asciiTheme="majorHAnsi" w:hAnsiTheme="majorHAnsi" w:cstheme="majorHAnsi"/>
          <w:szCs w:val="24"/>
        </w:rPr>
        <w:t>continue:</w:t>
      </w:r>
      <w:r w:rsidR="00250416" w:rsidRPr="00970E1D">
        <w:rPr>
          <w:rFonts w:asciiTheme="majorHAnsi" w:hAnsiTheme="majorHAnsi" w:cstheme="majorHAnsi"/>
          <w:szCs w:val="24"/>
        </w:rPr>
        <w:br/>
      </w:r>
    </w:p>
    <w:p w14:paraId="2CCAA559" w14:textId="77777777" w:rsidR="0095095E" w:rsidRPr="00895313" w:rsidRDefault="00DF53F6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3C" wp14:editId="54EDE350">
            <wp:extent cx="3035281" cy="365760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36"/>
                    <a:srcRect l="1512" t="1936" r="4373" b="1227"/>
                    <a:stretch/>
                  </pic:blipFill>
                  <pic:spPr bwMode="auto">
                    <a:xfrm>
                      <a:off x="0" y="0"/>
                      <a:ext cx="3036707" cy="365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55A" w14:textId="55187102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4D73A348" w14:textId="77777777" w:rsidR="00970E1D" w:rsidRPr="00970E1D" w:rsidRDefault="00970E1D" w:rsidP="00970E1D">
      <w:pPr>
        <w:pStyle w:val="Heading3"/>
        <w:rPr>
          <w:rFonts w:ascii="Calibri" w:eastAsia="Calibri" w:hAnsi="Calibri" w:cs="Calibri"/>
        </w:rPr>
      </w:pPr>
      <w:bookmarkStart w:id="28" w:name="_Toc153542598"/>
      <w:r w:rsidRPr="00970E1D">
        <w:rPr>
          <w:rFonts w:ascii="Calibri" w:eastAsia="Calibri" w:hAnsi="Calibri" w:cs="Calibri"/>
        </w:rPr>
        <w:t>Military service history</w:t>
      </w:r>
      <w:bookmarkEnd w:id="28"/>
      <w:r w:rsidRPr="00970E1D">
        <w:rPr>
          <w:rFonts w:ascii="Calibri" w:eastAsia="Calibri" w:hAnsi="Calibri" w:cs="Calibri"/>
        </w:rPr>
        <w:t xml:space="preserve"> </w:t>
      </w:r>
    </w:p>
    <w:p w14:paraId="684BE5A2" w14:textId="77777777" w:rsidR="00970E1D" w:rsidRPr="00970E1D" w:rsidRDefault="00243655" w:rsidP="00970E1D">
      <w:pPr>
        <w:rPr>
          <w:b/>
          <w:szCs w:val="24"/>
        </w:rPr>
      </w:pPr>
      <w:sdt>
        <w:sdtPr>
          <w:rPr>
            <w:szCs w:val="24"/>
          </w:rPr>
          <w:tag w:val="goog_rdk_357"/>
          <w:id w:val="2144770657"/>
        </w:sdtPr>
        <w:sdtEndPr/>
        <w:sdtContent>
          <w:commentRangeStart w:id="29"/>
        </w:sdtContent>
      </w:sdt>
      <w:sdt>
        <w:sdtPr>
          <w:rPr>
            <w:szCs w:val="24"/>
          </w:rPr>
          <w:tag w:val="goog_rdk_358"/>
          <w:id w:val="-706030112"/>
        </w:sdtPr>
        <w:sdtEndPr/>
        <w:sdtContent>
          <w:commentRangeStart w:id="30"/>
        </w:sdtContent>
      </w:sdt>
      <w:r w:rsidR="00970E1D" w:rsidRPr="00970E1D">
        <w:rPr>
          <w:szCs w:val="24"/>
        </w:rPr>
        <w:t xml:space="preserve">This page will display the military service history the VA has on file for the </w:t>
      </w:r>
      <w:sdt>
        <w:sdtPr>
          <w:rPr>
            <w:szCs w:val="24"/>
          </w:rPr>
          <w:tag w:val="goog_rdk_359"/>
          <w:id w:val="1433632914"/>
        </w:sdtPr>
        <w:sdtEndPr/>
        <w:sdtContent>
          <w:ins w:id="31" w:author="Christine Cereca" w:date="2023-12-06T23:28:00Z">
            <w:r w:rsidR="00970E1D" w:rsidRPr="00970E1D">
              <w:rPr>
                <w:szCs w:val="24"/>
              </w:rPr>
              <w:t>Veteran</w:t>
            </w:r>
          </w:ins>
        </w:sdtContent>
      </w:sdt>
      <w:sdt>
        <w:sdtPr>
          <w:rPr>
            <w:szCs w:val="24"/>
          </w:rPr>
          <w:tag w:val="goog_rdk_360"/>
          <w:id w:val="-1253052322"/>
        </w:sdtPr>
        <w:sdtEndPr/>
        <w:sdtContent>
          <w:del w:id="32" w:author="Christine Cereca" w:date="2023-12-06T23:28:00Z">
            <w:r w:rsidR="00970E1D" w:rsidRPr="00970E1D">
              <w:rPr>
                <w:szCs w:val="24"/>
              </w:rPr>
              <w:delText>user</w:delText>
            </w:r>
          </w:del>
        </w:sdtContent>
      </w:sdt>
      <w:r w:rsidR="00970E1D" w:rsidRPr="00970E1D">
        <w:rPr>
          <w:szCs w:val="24"/>
        </w:rPr>
        <w:t>.</w:t>
      </w:r>
      <w:commentRangeEnd w:id="29"/>
      <w:r w:rsidR="00970E1D" w:rsidRPr="00970E1D">
        <w:rPr>
          <w:szCs w:val="24"/>
        </w:rPr>
        <w:commentReference w:id="29"/>
      </w:r>
      <w:commentRangeEnd w:id="30"/>
      <w:r w:rsidR="00970E1D" w:rsidRPr="00970E1D">
        <w:rPr>
          <w:szCs w:val="24"/>
        </w:rPr>
        <w:commentReference w:id="30"/>
      </w:r>
      <w:r w:rsidR="00970E1D" w:rsidRPr="00970E1D">
        <w:rPr>
          <w:szCs w:val="24"/>
        </w:rPr>
        <w:t xml:space="preserve"> The </w:t>
      </w:r>
      <w:sdt>
        <w:sdtPr>
          <w:rPr>
            <w:szCs w:val="24"/>
          </w:rPr>
          <w:tag w:val="goog_rdk_361"/>
          <w:id w:val="-1192677123"/>
        </w:sdtPr>
        <w:sdtEndPr/>
        <w:sdtContent>
          <w:ins w:id="33" w:author="Christine Cereca" w:date="2023-12-06T23:28:00Z">
            <w:r w:rsidR="00970E1D" w:rsidRPr="00970E1D">
              <w:rPr>
                <w:szCs w:val="24"/>
              </w:rPr>
              <w:t>Veteran</w:t>
            </w:r>
          </w:ins>
        </w:sdtContent>
      </w:sdt>
      <w:sdt>
        <w:sdtPr>
          <w:rPr>
            <w:szCs w:val="24"/>
          </w:rPr>
          <w:tag w:val="goog_rdk_362"/>
          <w:id w:val="-1617132127"/>
        </w:sdtPr>
        <w:sdtEndPr/>
        <w:sdtContent>
          <w:del w:id="34" w:author="Christine Cereca" w:date="2023-12-06T23:28:00Z">
            <w:r w:rsidR="00970E1D" w:rsidRPr="00970E1D">
              <w:rPr>
                <w:szCs w:val="24"/>
              </w:rPr>
              <w:delText>user</w:delText>
            </w:r>
          </w:del>
        </w:sdtContent>
      </w:sdt>
      <w:r w:rsidR="00970E1D" w:rsidRPr="00970E1D">
        <w:rPr>
          <w:szCs w:val="24"/>
        </w:rPr>
        <w:t xml:space="preserve"> can edit this information by clicking the “edit” button and/or add new information by clicking the “Add another service period” button. **Please note, a service end date is required</w:t>
      </w:r>
    </w:p>
    <w:p w14:paraId="2CCAA55D" w14:textId="51C4492C" w:rsidR="0095095E" w:rsidRPr="00895313" w:rsidRDefault="0095095E" w:rsidP="00482EF4">
      <w:pPr>
        <w:rPr>
          <w:rFonts w:ascii="Arial" w:hAnsi="Arial" w:cs="Arial"/>
          <w:szCs w:val="24"/>
        </w:rPr>
      </w:pPr>
    </w:p>
    <w:sdt>
      <w:sdtPr>
        <w:rPr>
          <w:rFonts w:ascii="Arial" w:hAnsi="Arial" w:cs="Arial"/>
          <w:szCs w:val="24"/>
        </w:rPr>
        <w:tag w:val="goog_rdk_367"/>
        <w:id w:val="-1042057574"/>
      </w:sdtPr>
      <w:sdtEndPr/>
      <w:sdtContent>
        <w:p w14:paraId="2CCAA55E" w14:textId="77777777" w:rsidR="0095095E" w:rsidRPr="00895313" w:rsidRDefault="00243655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366"/>
              <w:id w:val="-1255743768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40" wp14:editId="62AD54DA">
                    <wp:extent cx="3370580" cy="2420112"/>
                    <wp:effectExtent l="0" t="0" r="1270" b="0"/>
                    <wp:docPr id="17" name="Picture 17" descr="A screenshot of a service history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1.png" descr="A screenshot of a service history&#10;&#10;Description automatically generated"/>
                            <pic:cNvPicPr preferRelativeResize="0"/>
                          </pic:nvPicPr>
                          <pic:blipFill rotWithShape="1">
                            <a:blip r:embed="rId40"/>
                            <a:srcRect l="3389" t="4626" r="7357" b="3509"/>
                            <a:stretch/>
                          </pic:blipFill>
                          <pic:spPr bwMode="auto">
                            <a:xfrm>
                              <a:off x="0" y="0"/>
                              <a:ext cx="3371656" cy="24208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sdt>
      <w:sdtPr>
        <w:rPr>
          <w:rFonts w:ascii="Arial" w:hAnsi="Arial" w:cs="Arial"/>
          <w:szCs w:val="24"/>
        </w:rPr>
        <w:tag w:val="goog_rdk_369"/>
        <w:id w:val="1785913696"/>
      </w:sdtPr>
      <w:sdtEndPr/>
      <w:sdtContent>
        <w:p w14:paraId="2CCAA55F" w14:textId="77777777" w:rsidR="0095095E" w:rsidRPr="00895313" w:rsidRDefault="00243655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368"/>
              <w:id w:val="973181033"/>
            </w:sdtPr>
            <w:sdtEndPr/>
            <w:sdtContent/>
          </w:sdt>
        </w:p>
      </w:sdtContent>
    </w:sdt>
    <w:p w14:paraId="2CCAA560" w14:textId="2607D9A9" w:rsidR="0095095E" w:rsidRPr="00895313" w:rsidRDefault="00DF53F6" w:rsidP="001D62CF">
      <w:r w:rsidRPr="00895313">
        <w:t>If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sdt>
        <w:sdtPr>
          <w:tag w:val="goog_rdk_370"/>
          <w:id w:val="-1974508308"/>
        </w:sdtPr>
        <w:sdtEndPr/>
        <w:sdtContent>
          <w:r w:rsidR="00DA6F34" w:rsidRPr="00895313">
            <w:t>Veteran</w:t>
          </w:r>
        </w:sdtContent>
      </w:sdt>
      <w:r w:rsidR="00F33D4F" w:rsidRPr="00895313">
        <w:t xml:space="preserve"> </w:t>
      </w:r>
      <w:r w:rsidRPr="00895313">
        <w:t>selects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add</w:t>
      </w:r>
      <w:r w:rsidR="00DA6F34" w:rsidRPr="00895313">
        <w:t xml:space="preserve"> </w:t>
      </w:r>
      <w:r w:rsidRPr="00895313">
        <w:t>another</w:t>
      </w:r>
      <w:r w:rsidR="00DA6F34" w:rsidRPr="00895313">
        <w:t xml:space="preserve"> </w:t>
      </w:r>
      <w:r w:rsidRPr="00895313">
        <w:t>service</w:t>
      </w:r>
      <w:r w:rsidR="00DA6F34" w:rsidRPr="00895313">
        <w:t xml:space="preserve"> </w:t>
      </w:r>
      <w:r w:rsidRPr="00895313">
        <w:t>period,</w:t>
      </w:r>
      <w:r w:rsidR="00DA6F34" w:rsidRPr="00895313">
        <w:t xml:space="preserve"> </w:t>
      </w:r>
      <w:r w:rsidRPr="00895313">
        <w:t>the</w:t>
      </w:r>
      <w:sdt>
        <w:sdtPr>
          <w:tag w:val="goog_rdk_372"/>
          <w:id w:val="-1614125610"/>
        </w:sdtPr>
        <w:sdtEndPr/>
        <w:sdtContent>
          <w:r w:rsidRPr="00895313">
            <w:t>y</w:t>
          </w:r>
        </w:sdtContent>
      </w:sdt>
      <w:r w:rsidR="00DA6F34" w:rsidRPr="00895313">
        <w:t xml:space="preserve"> </w:t>
      </w:r>
      <w:r w:rsidRPr="00895313">
        <w:t>will</w:t>
      </w:r>
      <w:r w:rsidR="00DA6F34" w:rsidRPr="00895313">
        <w:t xml:space="preserve"> </w:t>
      </w:r>
      <w:r w:rsidRPr="00895313">
        <w:t>see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below</w:t>
      </w:r>
      <w:r w:rsidR="00DA6F34" w:rsidRPr="00895313">
        <w:t xml:space="preserve"> </w:t>
      </w:r>
      <w:r w:rsidRPr="00895313">
        <w:t>screen.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sdt>
        <w:sdtPr>
          <w:tag w:val="goog_rdk_373"/>
          <w:id w:val="244155206"/>
        </w:sdtPr>
        <w:sdtEndPr/>
        <w:sdtContent>
          <w:r w:rsidR="00DA6F34" w:rsidRPr="00895313">
            <w:t>Veteran</w:t>
          </w:r>
        </w:sdtContent>
      </w:sdt>
      <w:r w:rsidR="00F33D4F" w:rsidRPr="00895313">
        <w:t xml:space="preserve"> </w:t>
      </w:r>
      <w:r w:rsidRPr="00895313">
        <w:t>can</w:t>
      </w:r>
      <w:r w:rsidR="00DA6F34" w:rsidRPr="00895313">
        <w:t xml:space="preserve"> </w:t>
      </w:r>
      <w:r w:rsidRPr="00895313">
        <w:t>enter</w:t>
      </w:r>
      <w:r w:rsidR="00DA6F34" w:rsidRPr="00895313">
        <w:t xml:space="preserve"> </w:t>
      </w:r>
      <w:r w:rsidRPr="00895313">
        <w:t>in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new</w:t>
      </w:r>
      <w:r w:rsidR="00DA6F34" w:rsidRPr="00895313">
        <w:t xml:space="preserve"> </w:t>
      </w:r>
      <w:r w:rsidRPr="00895313">
        <w:t>information</w:t>
      </w:r>
      <w:r w:rsidR="00DA6F34" w:rsidRPr="00895313">
        <w:t xml:space="preserve"> </w:t>
      </w:r>
      <w:r w:rsidRPr="00895313">
        <w:t>and</w:t>
      </w:r>
      <w:r w:rsidR="00DA6F34" w:rsidRPr="00895313">
        <w:t xml:space="preserve"> </w:t>
      </w:r>
      <w:r w:rsidRPr="00895313">
        <w:t>then</w:t>
      </w:r>
      <w:r w:rsidR="00DA6F34" w:rsidRPr="00895313">
        <w:t xml:space="preserve"> </w:t>
      </w:r>
      <w:r w:rsidRPr="00895313">
        <w:t>select</w:t>
      </w:r>
      <w:r w:rsidR="00DA6F34" w:rsidRPr="00895313">
        <w:t xml:space="preserve"> </w:t>
      </w:r>
      <w:r w:rsidRPr="00895313">
        <w:t>continue</w:t>
      </w:r>
      <w:r w:rsidR="00DA6F34" w:rsidRPr="00895313">
        <w:t xml:space="preserve"> </w:t>
      </w:r>
      <w:r w:rsidRPr="00895313">
        <w:t>if</w:t>
      </w:r>
      <w:r w:rsidR="00DA6F34" w:rsidRPr="00895313">
        <w:t xml:space="preserve"> </w:t>
      </w:r>
      <w:r w:rsidRPr="00895313">
        <w:t>that</w:t>
      </w:r>
      <w:r w:rsidR="00DA6F34" w:rsidRPr="00895313">
        <w:t xml:space="preserve"> </w:t>
      </w:r>
      <w:r w:rsidRPr="00895313">
        <w:t>is</w:t>
      </w:r>
      <w:r w:rsidR="00DA6F34" w:rsidRPr="00895313">
        <w:t xml:space="preserve"> </w:t>
      </w:r>
      <w:r w:rsidRPr="00895313">
        <w:t>all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changes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need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make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this</w:t>
      </w:r>
      <w:r w:rsidR="00DA6F34" w:rsidRPr="00895313">
        <w:t xml:space="preserve"> </w:t>
      </w:r>
      <w:r w:rsidRPr="00895313">
        <w:t>section.</w:t>
      </w:r>
      <w:r w:rsidR="00DA6F34" w:rsidRPr="00895313">
        <w:t xml:space="preserve"> </w:t>
      </w:r>
      <w:r w:rsidRPr="00895313">
        <w:t>If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want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add</w:t>
      </w:r>
      <w:r w:rsidR="00DA6F34" w:rsidRPr="00895313">
        <w:t xml:space="preserve"> </w:t>
      </w:r>
      <w:r w:rsidRPr="00895313">
        <w:t>another</w:t>
      </w:r>
      <w:r w:rsidR="00DA6F34" w:rsidRPr="00895313">
        <w:t xml:space="preserve"> </w:t>
      </w:r>
      <w:r w:rsidRPr="00895313">
        <w:t>period</w:t>
      </w:r>
      <w:r w:rsidR="00DA6F34" w:rsidRPr="00895313">
        <w:t xml:space="preserve"> </w:t>
      </w:r>
      <w:r w:rsidRPr="00895313">
        <w:t>of</w:t>
      </w:r>
      <w:r w:rsidR="00DA6F34" w:rsidRPr="00895313">
        <w:t xml:space="preserve"> </w:t>
      </w:r>
      <w:r w:rsidRPr="00895313">
        <w:t>service,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should</w:t>
      </w:r>
      <w:r w:rsidR="00DA6F34" w:rsidRPr="00895313">
        <w:t xml:space="preserve"> </w:t>
      </w:r>
      <w:r w:rsidRPr="00895313">
        <w:t>click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“Add</w:t>
      </w:r>
      <w:r w:rsidR="00DA6F34" w:rsidRPr="00895313">
        <w:t xml:space="preserve"> </w:t>
      </w:r>
      <w:r w:rsidRPr="00895313">
        <w:t>another</w:t>
      </w:r>
      <w:r w:rsidR="00DA6F34" w:rsidRPr="00895313">
        <w:t xml:space="preserve"> </w:t>
      </w:r>
      <w:r w:rsidRPr="00895313">
        <w:t>service</w:t>
      </w:r>
      <w:r w:rsidR="00DA6F34" w:rsidRPr="00895313">
        <w:t xml:space="preserve"> </w:t>
      </w:r>
      <w:r w:rsidRPr="00895313">
        <w:t>period.”</w:t>
      </w:r>
    </w:p>
    <w:sdt>
      <w:sdtPr>
        <w:tag w:val="goog_rdk_380"/>
        <w:id w:val="346604615"/>
      </w:sdtPr>
      <w:sdtEndPr/>
      <w:sdtContent>
        <w:p w14:paraId="2CCAA562" w14:textId="455C8FA5" w:rsidR="0095095E" w:rsidRPr="00895313" w:rsidRDefault="00243655" w:rsidP="001D62CF">
          <w:sdt>
            <w:sdtPr>
              <w:tag w:val="goog_rdk_379"/>
              <w:id w:val="1666360441"/>
              <w:showingPlcHdr/>
            </w:sdtPr>
            <w:sdtEndPr/>
            <w:sdtContent>
              <w:r w:rsidR="001D62CF">
                <w:t xml:space="preserve">     </w:t>
              </w:r>
            </w:sdtContent>
          </w:sdt>
        </w:p>
      </w:sdtContent>
    </w:sdt>
    <w:p w14:paraId="2CCAA563" w14:textId="77777777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81"/>
          <w:id w:val="809210331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44" wp14:editId="1882C4E5">
                <wp:extent cx="3431926" cy="4686935"/>
                <wp:effectExtent l="0" t="0" r="0" b="0"/>
                <wp:docPr id="19" name="Picture 19" descr="A screenshot of a service form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 descr="A screenshot of a service form&#10;&#10;Description automatically generated"/>
                        <pic:cNvPicPr preferRelativeResize="0"/>
                      </pic:nvPicPr>
                      <pic:blipFill rotWithShape="1">
                        <a:blip r:embed="rId41"/>
                        <a:srcRect l="4374" t="4194" r="4421" b="933"/>
                        <a:stretch/>
                      </pic:blipFill>
                      <pic:spPr bwMode="auto">
                        <a:xfrm>
                          <a:off x="0" y="0"/>
                          <a:ext cx="3433229" cy="46887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sdt>
      <w:sdtPr>
        <w:rPr>
          <w:rFonts w:ascii="Arial" w:hAnsi="Arial" w:cs="Arial"/>
        </w:rPr>
        <w:tag w:val="goog_rdk_384"/>
        <w:id w:val="670296474"/>
      </w:sdtPr>
      <w:sdtEndPr/>
      <w:sdtContent>
        <w:p w14:paraId="2CCAA564" w14:textId="77777777" w:rsidR="0095095E" w:rsidRPr="00895313" w:rsidRDefault="00243655" w:rsidP="00482EF4">
          <w:pPr>
            <w:pStyle w:val="Heading3"/>
            <w:rPr>
              <w:rFonts w:ascii="Arial" w:eastAsia="Calibri" w:hAnsi="Arial" w:cs="Arial"/>
            </w:rPr>
          </w:pPr>
          <w:sdt>
            <w:sdtPr>
              <w:rPr>
                <w:rFonts w:ascii="Arial" w:hAnsi="Arial" w:cs="Arial"/>
              </w:rPr>
              <w:tag w:val="goog_rdk_383"/>
              <w:id w:val="-258443710"/>
            </w:sdtPr>
            <w:sdtEndPr/>
            <w:sdtContent/>
          </w:sdt>
        </w:p>
      </w:sdtContent>
    </w:sdt>
    <w:p w14:paraId="56AEAF15" w14:textId="77777777" w:rsidR="00970E1D" w:rsidRDefault="00970E1D" w:rsidP="00970E1D">
      <w:pPr>
        <w:pStyle w:val="Heading3"/>
        <w:rPr>
          <w:rFonts w:ascii="Calibri" w:eastAsia="Calibri" w:hAnsi="Calibri" w:cs="Calibri"/>
        </w:rPr>
      </w:pPr>
      <w:bookmarkStart w:id="35" w:name="_Toc153542599"/>
      <w:r>
        <w:rPr>
          <w:rFonts w:ascii="Calibri" w:eastAsia="Calibri" w:hAnsi="Calibri" w:cs="Calibri"/>
        </w:rPr>
        <w:t>Separation Pay</w:t>
      </w:r>
      <w:bookmarkEnd w:id="35"/>
      <w:r>
        <w:rPr>
          <w:rFonts w:ascii="Calibri" w:eastAsia="Calibri" w:hAnsi="Calibri" w:cs="Calibri"/>
        </w:rPr>
        <w:t xml:space="preserve"> </w:t>
      </w:r>
    </w:p>
    <w:p w14:paraId="71FC8F0E" w14:textId="2EF97E74" w:rsidR="00970E1D" w:rsidRPr="00970E1D" w:rsidRDefault="00243655" w:rsidP="001D62CF">
      <w:pPr>
        <w:rPr>
          <w:sz w:val="22"/>
        </w:rPr>
      </w:pPr>
      <w:sdt>
        <w:sdtPr>
          <w:tag w:val="goog_rdk_387"/>
          <w:id w:val="1905562012"/>
        </w:sdtPr>
        <w:sdtEndPr/>
        <w:sdtContent>
          <w:sdt>
            <w:sdtPr>
              <w:tag w:val="goog_rdk_386"/>
              <w:id w:val="2060282125"/>
            </w:sdtPr>
            <w:sdtEndPr/>
            <w:sdtContent>
              <w:del w:id="36" w:author="Christine Cereca [2]" w:date="2023-11-15T16:02:00Z">
                <w:r w:rsidR="00970E1D">
                  <w:delText xml:space="preserve">Next, the veteran will be asked if they served in a combat zone after September 11, 2001. </w:delText>
                </w:r>
              </w:del>
            </w:sdtContent>
          </w:sdt>
        </w:sdtContent>
      </w:sdt>
      <w:r w:rsidR="00970E1D">
        <w:t xml:space="preserve">Next, the Veteran will be asked if they received separation pay or disability severance pay. </w:t>
      </w:r>
    </w:p>
    <w:sdt>
      <w:sdtPr>
        <w:rPr>
          <w:rFonts w:ascii="Arial" w:hAnsi="Arial" w:cs="Arial"/>
        </w:rPr>
        <w:tag w:val="goog_rdk_393"/>
        <w:id w:val="-1325122505"/>
      </w:sdtPr>
      <w:sdtEndPr/>
      <w:sdtContent>
        <w:p w14:paraId="2CCAA56C" w14:textId="3B1EEB12" w:rsidR="0095095E" w:rsidRPr="00895313" w:rsidRDefault="00243655" w:rsidP="001D62CF">
          <w:pPr>
            <w:rPr>
              <w:rFonts w:ascii="Arial" w:hAnsi="Arial" w:cs="Arial"/>
              <w:b/>
            </w:rPr>
          </w:pPr>
          <w:sdt>
            <w:sdtPr>
              <w:rPr>
                <w:rFonts w:ascii="Arial" w:hAnsi="Arial" w:cs="Arial"/>
              </w:rPr>
              <w:tag w:val="goog_rdk_392"/>
              <w:id w:val="301192000"/>
              <w:showingPlcHdr/>
            </w:sdtPr>
            <w:sdtEndPr/>
            <w:sdtContent>
              <w:r w:rsidR="001D62CF">
                <w:rPr>
                  <w:rFonts w:ascii="Arial" w:hAnsi="Arial" w:cs="Arial"/>
                </w:rPr>
                <w:t xml:space="preserve">     </w:t>
              </w:r>
            </w:sdtContent>
          </w:sdt>
        </w:p>
      </w:sdtContent>
    </w:sdt>
    <w:p w14:paraId="2CCAA56D" w14:textId="77777777" w:rsidR="0095095E" w:rsidRPr="00895313" w:rsidRDefault="00243655" w:rsidP="00482EF4">
      <w:pPr>
        <w:spacing w:after="0"/>
        <w:ind w:right="3135"/>
        <w:rPr>
          <w:rFonts w:ascii="Arial" w:hAnsi="Arial" w:cs="Arial"/>
          <w:b/>
          <w:szCs w:val="24"/>
        </w:rPr>
      </w:pPr>
      <w:sdt>
        <w:sdtPr>
          <w:rPr>
            <w:rFonts w:ascii="Arial" w:hAnsi="Arial" w:cs="Arial"/>
            <w:szCs w:val="24"/>
          </w:rPr>
          <w:tag w:val="goog_rdk_394"/>
          <w:id w:val="1618326717"/>
        </w:sdtPr>
        <w:sdtEndPr/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4A" wp14:editId="271875FB">
                <wp:extent cx="3255010" cy="950523"/>
                <wp:effectExtent l="0" t="0" r="2540" b="2540"/>
                <wp:docPr id="22" name="Picture 22" descr="A screenshot of a white page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2.png" descr="A screenshot of a white page&#10;&#10;Description automatically generated"/>
                        <pic:cNvPicPr preferRelativeResize="0"/>
                      </pic:nvPicPr>
                      <pic:blipFill rotWithShape="1">
                        <a:blip r:embed="rId42"/>
                        <a:srcRect l="2420" t="6838" r="11461" b="11090"/>
                        <a:stretch/>
                      </pic:blipFill>
                      <pic:spPr bwMode="auto">
                        <a:xfrm>
                          <a:off x="0" y="0"/>
                          <a:ext cx="3257459" cy="9512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6E" w14:textId="704A748A" w:rsidR="0095095E" w:rsidRPr="00895313" w:rsidRDefault="00045FE0" w:rsidP="001D62CF">
      <w:r w:rsidRPr="00895313">
        <w:br/>
      </w:r>
      <w:r w:rsidR="00DF53F6" w:rsidRPr="00895313">
        <w:t>If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sdt>
        <w:sdtPr>
          <w:tag w:val="goog_rdk_395"/>
          <w:id w:val="597990939"/>
        </w:sdtPr>
        <w:sdtEndPr/>
        <w:sdtContent>
          <w:r w:rsidR="00DA6F34" w:rsidRPr="00895313">
            <w:t>Veteran</w:t>
          </w:r>
        </w:sdtContent>
      </w:sdt>
      <w:r w:rsidRPr="00895313">
        <w:t xml:space="preserve"> s</w:t>
      </w:r>
      <w:r w:rsidR="00DF53F6" w:rsidRPr="00895313">
        <w:t>elects</w:t>
      </w:r>
      <w:r w:rsidR="00DA6F34" w:rsidRPr="00895313">
        <w:t xml:space="preserve"> </w:t>
      </w:r>
      <w:r w:rsidR="00DF53F6" w:rsidRPr="00895313">
        <w:t>no,</w:t>
      </w:r>
      <w:r w:rsidR="00DA6F34" w:rsidRPr="00895313">
        <w:t xml:space="preserve"> </w:t>
      </w:r>
      <w:r w:rsidR="00DF53F6" w:rsidRPr="00895313">
        <w:t>they</w:t>
      </w:r>
      <w:r w:rsidR="00DA6F34" w:rsidRPr="00895313">
        <w:t xml:space="preserve"> </w:t>
      </w:r>
      <w:r w:rsidR="00DF53F6" w:rsidRPr="00895313">
        <w:t>will</w:t>
      </w:r>
      <w:r w:rsidR="00DA6F34" w:rsidRPr="00895313">
        <w:t xml:space="preserve"> </w:t>
      </w:r>
      <w:r w:rsidR="00DF53F6" w:rsidRPr="00895313">
        <w:t>move</w:t>
      </w:r>
      <w:r w:rsidR="00DA6F34" w:rsidRPr="00895313">
        <w:t xml:space="preserve"> </w:t>
      </w:r>
      <w:r w:rsidR="00DF53F6" w:rsidRPr="00895313">
        <w:t>on</w:t>
      </w:r>
      <w:r w:rsidR="00DA6F34" w:rsidRPr="00895313">
        <w:t xml:space="preserve"> </w:t>
      </w:r>
      <w:r w:rsidR="00DF53F6" w:rsidRPr="00895313">
        <w:t>to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next</w:t>
      </w:r>
      <w:r w:rsidR="00DA6F34" w:rsidRPr="00895313">
        <w:t xml:space="preserve"> </w:t>
      </w:r>
      <w:r w:rsidR="00DF53F6" w:rsidRPr="00895313">
        <w:t>page.</w:t>
      </w:r>
    </w:p>
    <w:p w14:paraId="2CCAA56F" w14:textId="77777777" w:rsidR="0095095E" w:rsidRPr="00895313" w:rsidRDefault="0095095E" w:rsidP="001D62CF"/>
    <w:p w14:paraId="2CCAA570" w14:textId="18DDB03D" w:rsidR="0095095E" w:rsidRPr="00895313" w:rsidRDefault="00DF53F6" w:rsidP="001D62CF">
      <w:r w:rsidRPr="00895313">
        <w:t>If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Veteran </w:t>
      </w:r>
      <w:r w:rsidRPr="00895313">
        <w:t>selects</w:t>
      </w:r>
      <w:r w:rsidR="00DA6F34" w:rsidRPr="00895313">
        <w:t xml:space="preserve"> </w:t>
      </w:r>
      <w:r w:rsidRPr="00895313">
        <w:rPr>
          <w:bCs/>
        </w:rPr>
        <w:t>yes</w:t>
      </w:r>
      <w:r w:rsidRPr="00895313">
        <w:t>,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received</w:t>
      </w:r>
      <w:r w:rsidR="00DA6F34" w:rsidRPr="00895313">
        <w:t xml:space="preserve"> </w:t>
      </w:r>
      <w:r w:rsidRPr="00895313">
        <w:t>separation</w:t>
      </w:r>
      <w:r w:rsidR="00DA6F34" w:rsidRPr="00895313">
        <w:t xml:space="preserve"> </w:t>
      </w:r>
      <w:r w:rsidRPr="00895313">
        <w:t>pay</w:t>
      </w:r>
      <w:r w:rsidR="00DA6F34" w:rsidRPr="00895313">
        <w:t xml:space="preserve"> </w:t>
      </w:r>
      <w:r w:rsidRPr="00895313">
        <w:t>or</w:t>
      </w:r>
      <w:r w:rsidR="00DA6F34" w:rsidRPr="00895313">
        <w:t xml:space="preserve"> </w:t>
      </w:r>
      <w:r w:rsidRPr="00895313">
        <w:t>disability</w:t>
      </w:r>
      <w:r w:rsidR="00DA6F34" w:rsidRPr="00895313">
        <w:t xml:space="preserve"> </w:t>
      </w:r>
      <w:r w:rsidRPr="00895313">
        <w:t>severance,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page</w:t>
      </w:r>
      <w:r w:rsidR="00DA6F34" w:rsidRPr="00895313">
        <w:t xml:space="preserve"> </w:t>
      </w:r>
      <w:r w:rsidRPr="00895313">
        <w:t>will</w:t>
      </w:r>
      <w:r w:rsidR="00DA6F34" w:rsidRPr="00895313">
        <w:t xml:space="preserve"> </w:t>
      </w:r>
      <w:r w:rsidRPr="00895313">
        <w:t>expand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show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following:</w:t>
      </w:r>
      <w:r w:rsidR="00DA6F34" w:rsidRPr="00895313">
        <w:t xml:space="preserve"> </w:t>
      </w:r>
    </w:p>
    <w:sdt>
      <w:sdtPr>
        <w:rPr>
          <w:rFonts w:ascii="Arial" w:hAnsi="Arial" w:cs="Arial"/>
          <w:szCs w:val="24"/>
        </w:rPr>
        <w:tag w:val="goog_rdk_405"/>
        <w:id w:val="1076562253"/>
      </w:sdtPr>
      <w:sdtEndPr/>
      <w:sdtContent>
        <w:p w14:paraId="2CCAA574" w14:textId="74FB7624" w:rsidR="0095095E" w:rsidRPr="00895313" w:rsidRDefault="00243655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402"/>
              <w:id w:val="1688414374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4E" wp14:editId="482103A1">
                    <wp:extent cx="3267075" cy="3121152"/>
                    <wp:effectExtent l="0" t="0" r="0" b="3175"/>
                    <wp:docPr id="4" name="Picture 4" descr="A screenshot of a survey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3.png" descr="A screenshot of a survey&#10;&#10;Description automatically generated"/>
                            <pic:cNvPicPr preferRelativeResize="0"/>
                          </pic:nvPicPr>
                          <pic:blipFill rotWithShape="1">
                            <a:blip r:embed="rId43"/>
                            <a:srcRect l="3148" t="2790" r="8043" b="1969"/>
                            <a:stretch/>
                          </pic:blipFill>
                          <pic:spPr bwMode="auto">
                            <a:xfrm>
                              <a:off x="0" y="0"/>
                              <a:ext cx="3268084" cy="312211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p w14:paraId="535341C3" w14:textId="7E2539DE" w:rsidR="00970E1D" w:rsidRPr="00970E1D" w:rsidRDefault="00F6708E" w:rsidP="00970E1D">
      <w:pPr>
        <w:pStyle w:val="Heading3"/>
        <w:rPr>
          <w:rFonts w:ascii="Calibri" w:eastAsia="Calibri" w:hAnsi="Calibri" w:cs="Calibri"/>
        </w:rPr>
      </w:pPr>
      <w:r w:rsidRPr="00895313">
        <w:rPr>
          <w:rFonts w:ascii="Arial" w:eastAsia="Calibri" w:hAnsi="Arial" w:cs="Arial"/>
        </w:rPr>
        <w:br/>
      </w:r>
      <w:bookmarkStart w:id="37" w:name="_Toc153542600"/>
      <w:r w:rsidR="00970E1D" w:rsidRPr="00970E1D">
        <w:rPr>
          <w:rFonts w:ascii="Calibri" w:eastAsia="Calibri" w:hAnsi="Calibri" w:cs="Calibri"/>
        </w:rPr>
        <w:t>Retirement Pay and Training Pay</w:t>
      </w:r>
      <w:bookmarkEnd w:id="37"/>
    </w:p>
    <w:p w14:paraId="3C0EB9A5" w14:textId="77777777" w:rsidR="00970E1D" w:rsidRPr="00970E1D" w:rsidRDefault="00970E1D" w:rsidP="00970E1D">
      <w:pPr>
        <w:rPr>
          <w:szCs w:val="24"/>
        </w:rPr>
      </w:pPr>
      <w:r w:rsidRPr="00970E1D">
        <w:rPr>
          <w:szCs w:val="24"/>
        </w:rPr>
        <w:t>If a Veteran</w:t>
      </w:r>
      <w:sdt>
        <w:sdtPr>
          <w:rPr>
            <w:szCs w:val="24"/>
          </w:rPr>
          <w:tag w:val="goog_rdk_406"/>
          <w:id w:val="-49618916"/>
        </w:sdtPr>
        <w:sdtEndPr/>
        <w:sdtContent>
          <w:del w:id="38" w:author="Rakshinda Aslam" w:date="2023-11-20T17:12:00Z">
            <w:r w:rsidRPr="00970E1D">
              <w:rPr>
                <w:szCs w:val="24"/>
              </w:rPr>
              <w:delText>user</w:delText>
            </w:r>
          </w:del>
        </w:sdtContent>
      </w:sdt>
      <w:r w:rsidRPr="00970E1D">
        <w:rPr>
          <w:szCs w:val="24"/>
        </w:rPr>
        <w:t xml:space="preserve"> has received retirement pay, they will be required to choose the branch of service that gave them the </w:t>
      </w:r>
      <w:sdt>
        <w:sdtPr>
          <w:rPr>
            <w:szCs w:val="24"/>
          </w:rPr>
          <w:tag w:val="goog_rdk_407"/>
          <w:id w:val="-325818813"/>
        </w:sdtPr>
        <w:sdtEndPr/>
        <w:sdtContent>
          <w:ins w:id="39" w:author="Rakshinda Aslam" w:date="2023-11-20T17:13:00Z">
            <w:r w:rsidRPr="00970E1D">
              <w:rPr>
                <w:szCs w:val="24"/>
              </w:rPr>
              <w:t>retirement</w:t>
            </w:r>
          </w:ins>
        </w:sdtContent>
      </w:sdt>
      <w:sdt>
        <w:sdtPr>
          <w:rPr>
            <w:szCs w:val="24"/>
          </w:rPr>
          <w:tag w:val="goog_rdk_408"/>
          <w:id w:val="2061738557"/>
        </w:sdtPr>
        <w:sdtEndPr/>
        <w:sdtContent>
          <w:del w:id="40" w:author="Rakshinda Aslam" w:date="2023-11-20T17:13:00Z">
            <w:r w:rsidRPr="00970E1D">
              <w:rPr>
                <w:szCs w:val="24"/>
              </w:rPr>
              <w:delText>retire</w:delText>
            </w:r>
          </w:del>
        </w:sdtContent>
      </w:sdt>
      <w:r w:rsidRPr="00970E1D">
        <w:rPr>
          <w:szCs w:val="24"/>
        </w:rPr>
        <w:t xml:space="preserve"> pay. If not, they will be taken to the next page. </w:t>
      </w:r>
    </w:p>
    <w:p w14:paraId="3B29F2C5" w14:textId="77777777" w:rsidR="00970E1D" w:rsidRPr="00970E1D" w:rsidRDefault="00970E1D" w:rsidP="00970E1D"/>
    <w:p w14:paraId="2CCAA577" w14:textId="4DDB0C71" w:rsidR="0095095E" w:rsidRPr="00895313" w:rsidRDefault="00DA6F34" w:rsidP="00482EF4">
      <w:pPr>
        <w:spacing w:after="4"/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szCs w:val="24"/>
        </w:rPr>
        <w:t xml:space="preserve"> </w:t>
      </w:r>
    </w:p>
    <w:sdt>
      <w:sdtPr>
        <w:rPr>
          <w:rFonts w:ascii="Arial" w:hAnsi="Arial" w:cs="Arial"/>
          <w:szCs w:val="24"/>
        </w:rPr>
        <w:tag w:val="goog_rdk_412"/>
        <w:id w:val="694509638"/>
        <w:showingPlcHdr/>
      </w:sdtPr>
      <w:sdtEndPr/>
      <w:sdtContent>
        <w:p w14:paraId="2CCAA578" w14:textId="67AE231B" w:rsidR="0095095E" w:rsidRPr="00895313" w:rsidRDefault="00970E1D" w:rsidP="00482EF4">
          <w:pPr>
            <w:spacing w:after="0"/>
            <w:ind w:right="3660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szCs w:val="24"/>
            </w:rPr>
            <w:t xml:space="preserve">     </w:t>
          </w:r>
        </w:p>
      </w:sdtContent>
    </w:sdt>
    <w:p w14:paraId="2CCAA579" w14:textId="77777777" w:rsidR="0095095E" w:rsidRPr="00895313" w:rsidRDefault="00243655" w:rsidP="00482EF4">
      <w:pPr>
        <w:spacing w:after="0"/>
        <w:ind w:right="366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413"/>
          <w:id w:val="-1258827257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52" wp14:editId="1B76F806">
                <wp:extent cx="3279267" cy="3950241"/>
                <wp:effectExtent l="0" t="0" r="0" b="0"/>
                <wp:docPr id="6" name="Picture 6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png" descr="A screenshot of a computer&#10;&#10;Description automatically generated"/>
                        <pic:cNvPicPr preferRelativeResize="0"/>
                      </pic:nvPicPr>
                      <pic:blipFill rotWithShape="1">
                        <a:blip r:embed="rId44"/>
                        <a:srcRect l="3699" t="2555" r="9775"/>
                        <a:stretch/>
                      </pic:blipFill>
                      <pic:spPr bwMode="auto">
                        <a:xfrm>
                          <a:off x="0" y="0"/>
                          <a:ext cx="3280548" cy="395178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7A" w14:textId="05BFA2A8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bookmarkStart w:id="41" w:name="_Toc153542601" w:displacedByCustomXml="next"/>
    <w:sdt>
      <w:sdtPr>
        <w:rPr>
          <w:rFonts w:ascii="Times New Roman" w:hAnsi="Times New Roman"/>
        </w:rPr>
        <w:tag w:val="goog_rdk_415"/>
        <w:id w:val="568936065"/>
      </w:sdtPr>
      <w:sdtEndPr/>
      <w:sdtContent>
        <w:p w14:paraId="58EBBE98" w14:textId="77777777" w:rsidR="00970E1D" w:rsidRDefault="00970E1D" w:rsidP="00970E1D">
          <w:pPr>
            <w:pStyle w:val="Heading3"/>
            <w:ind w:left="-5" w:firstLine="0"/>
            <w:rPr>
              <w:del w:id="42" w:author="Christine Cereca [2]" w:date="2023-11-15T16:04:00Z"/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 xml:space="preserve">Training Pay </w:t>
          </w:r>
          <w:bookmarkStart w:id="43" w:name="_heading=h.z337ya" w:colFirst="0" w:colLast="0"/>
          <w:bookmarkEnd w:id="43"/>
          <w:sdt>
            <w:sdtPr>
              <w:rPr>
                <w:rFonts w:ascii="Times New Roman" w:hAnsi="Times New Roman"/>
              </w:rPr>
              <w:tag w:val="goog_rdk_414"/>
              <w:id w:val="117268072"/>
            </w:sdtPr>
            <w:sdtEndPr/>
            <w:sdtContent/>
          </w:sdt>
        </w:p>
      </w:sdtContent>
    </w:sdt>
    <w:bookmarkEnd w:id="41" w:displacedByCustomXml="prev"/>
    <w:sdt>
      <w:sdtPr>
        <w:tag w:val="goog_rdk_417"/>
        <w:id w:val="-1750343222"/>
      </w:sdtPr>
      <w:sdtEndPr/>
      <w:sdtContent>
        <w:p w14:paraId="66FBB01F" w14:textId="77777777" w:rsidR="00970E1D" w:rsidRDefault="00243655">
          <w:pPr>
            <w:pStyle w:val="Heading3"/>
            <w:ind w:left="-5" w:firstLine="0"/>
            <w:pPrChange w:id="44" w:author="Christine Cereca [2]" w:date="2023-11-15T16:04:00Z">
              <w:pPr>
                <w:spacing w:after="4"/>
              </w:pPr>
            </w:pPrChange>
          </w:pPr>
          <w:sdt>
            <w:sdtPr>
              <w:tag w:val="goog_rdk_416"/>
              <w:id w:val="222802095"/>
            </w:sdtPr>
            <w:sdtEndPr/>
            <w:sdtContent>
              <w:del w:id="45" w:author="Christine Cereca [2]" w:date="2023-11-15T16:04:00Z">
                <w:r w:rsidR="00970E1D">
                  <w:delText xml:space="preserve"> </w:delText>
                </w:r>
              </w:del>
            </w:sdtContent>
          </w:sdt>
        </w:p>
      </w:sdtContent>
    </w:sdt>
    <w:p w14:paraId="60A08C79" w14:textId="77777777" w:rsidR="00970E1D" w:rsidRDefault="00970E1D" w:rsidP="00970E1D">
      <w:pPr>
        <w:spacing w:after="4"/>
      </w:pPr>
      <w:r>
        <w:rPr>
          <w:szCs w:val="24"/>
        </w:rPr>
        <w:t>Next, the Veteran will be asked if they expect to receive active or inactive duty training pay.</w:t>
      </w:r>
    </w:p>
    <w:p w14:paraId="5A1B006A" w14:textId="77777777" w:rsidR="00970E1D" w:rsidRPr="00970E1D" w:rsidRDefault="00970E1D" w:rsidP="00970E1D"/>
    <w:p w14:paraId="2CCAA57E" w14:textId="0E28FB9B" w:rsidR="0095095E" w:rsidRPr="00895313" w:rsidRDefault="00DF53F6" w:rsidP="00482EF4">
      <w:pPr>
        <w:spacing w:after="0"/>
        <w:ind w:right="289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54" wp14:editId="34D4EB56">
            <wp:extent cx="3686405" cy="1158240"/>
            <wp:effectExtent l="0" t="0" r="9525" b="381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 rotWithShape="1">
                    <a:blip r:embed="rId45"/>
                    <a:srcRect l="5049" t="9756" r="5114" b="16064"/>
                    <a:stretch/>
                  </pic:blipFill>
                  <pic:spPr bwMode="auto">
                    <a:xfrm>
                      <a:off x="0" y="0"/>
                      <a:ext cx="3688066" cy="115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sdt>
      <w:sdtPr>
        <w:rPr>
          <w:rFonts w:ascii="Arial" w:hAnsi="Arial" w:cs="Arial"/>
          <w:szCs w:val="24"/>
        </w:rPr>
        <w:tag w:val="goog_rdk_427"/>
        <w:id w:val="1957057498"/>
      </w:sdtPr>
      <w:sdtEndPr/>
      <w:sdtContent>
        <w:p w14:paraId="2CCAA587" w14:textId="77777777" w:rsidR="0095095E" w:rsidRPr="00895313" w:rsidRDefault="00243655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426"/>
              <w:id w:val="-1478066639"/>
            </w:sdtPr>
            <w:sdtEndPr/>
            <w:sdtContent>
              <w:r w:rsidR="00DF53F6" w:rsidRPr="00895313">
                <w:rPr>
                  <w:rFonts w:ascii="Arial" w:hAnsi="Arial" w:cs="Arial"/>
                  <w:szCs w:val="24"/>
                </w:rPr>
                <w:br w:type="page"/>
              </w:r>
            </w:sdtContent>
          </w:sdt>
        </w:p>
      </w:sdtContent>
    </w:sdt>
    <w:bookmarkStart w:id="46" w:name="_Toc153542602" w:displacedByCustomXml="next"/>
    <w:sdt>
      <w:sdtPr>
        <w:rPr>
          <w:rFonts w:ascii="Arial" w:hAnsi="Arial" w:cs="Arial"/>
          <w:sz w:val="32"/>
          <w:szCs w:val="32"/>
        </w:rPr>
        <w:tag w:val="goog_rdk_429"/>
        <w:id w:val="14121547"/>
      </w:sdtPr>
      <w:sdtEndPr/>
      <w:sdtContent>
        <w:p w14:paraId="2CCAA588" w14:textId="41BE38AF" w:rsidR="0095095E" w:rsidRPr="00895313" w:rsidRDefault="00DF53F6" w:rsidP="00482EF4">
          <w:pPr>
            <w:pStyle w:val="Heading2"/>
            <w:rPr>
              <w:rFonts w:ascii="Arial" w:hAnsi="Arial" w:cs="Arial"/>
              <w:sz w:val="32"/>
              <w:szCs w:val="32"/>
            </w:rPr>
          </w:pPr>
          <w:r w:rsidRPr="001D62CF">
            <w:t>Part</w:t>
          </w:r>
          <w:r w:rsidR="00DA6F34" w:rsidRPr="001D62CF">
            <w:t xml:space="preserve"> </w:t>
          </w:r>
          <w:r w:rsidRPr="001D62CF">
            <w:t>2:</w:t>
          </w:r>
          <w:r w:rsidR="00DA6F34" w:rsidRPr="001D62CF">
            <w:t xml:space="preserve"> </w:t>
          </w:r>
          <w:r w:rsidRPr="001D62CF">
            <w:t>Disabilities</w:t>
          </w:r>
          <w:r w:rsidR="00DA6F34" w:rsidRPr="001D62CF">
            <w:t xml:space="preserve"> </w:t>
          </w:r>
          <w:sdt>
            <w:sdtPr>
              <w:tag w:val="goog_rdk_428"/>
              <w:id w:val="983659817"/>
              <w:showingPlcHdr/>
            </w:sdtPr>
            <w:sdtEndPr>
              <w:rPr>
                <w:rFonts w:ascii="Arial" w:hAnsi="Arial" w:cs="Arial"/>
                <w:sz w:val="32"/>
                <w:szCs w:val="32"/>
              </w:rPr>
            </w:sdtEndPr>
            <w:sdtContent>
              <w:r w:rsidR="001D62CF">
                <w:rPr>
                  <w:rFonts w:ascii="Arial" w:hAnsi="Arial" w:cs="Arial"/>
                  <w:sz w:val="32"/>
                  <w:szCs w:val="32"/>
                </w:rPr>
                <w:t xml:space="preserve">     </w:t>
              </w:r>
            </w:sdtContent>
          </w:sdt>
        </w:p>
      </w:sdtContent>
    </w:sdt>
    <w:bookmarkEnd w:id="46" w:displacedByCustomXml="prev"/>
    <w:p w14:paraId="12D36388" w14:textId="77777777" w:rsidR="008A7705" w:rsidRPr="008A7705" w:rsidRDefault="008A7705" w:rsidP="00482EF4">
      <w:pPr>
        <w:pStyle w:val="Heading3"/>
        <w:rPr>
          <w:rFonts w:cstheme="majorHAnsi"/>
          <w:bCs/>
        </w:rPr>
      </w:pPr>
    </w:p>
    <w:p w14:paraId="2CCAA589" w14:textId="40F85B4D" w:rsidR="0095095E" w:rsidRPr="001D62CF" w:rsidRDefault="008A7705" w:rsidP="001D62CF">
      <w:pPr>
        <w:pStyle w:val="Heading3"/>
      </w:pPr>
      <w:bookmarkStart w:id="47" w:name="_Toc153542603"/>
      <w:r w:rsidRPr="001D62CF">
        <w:t>Claim Type</w:t>
      </w:r>
      <w:bookmarkEnd w:id="47"/>
    </w:p>
    <w:p w14:paraId="334E4463" w14:textId="0C903F4F" w:rsidR="008A7705" w:rsidRPr="008A7705" w:rsidRDefault="008A7705" w:rsidP="008A7705">
      <w:r w:rsidRPr="008A7705">
        <w:t>If the Veteran has any rated disabilities, they must specify the type of claim they would like to file. They can file a claim for a New Condition and/or a Claim for Increase (CFI).</w:t>
      </w:r>
    </w:p>
    <w:sdt>
      <w:sdtPr>
        <w:rPr>
          <w:rFonts w:ascii="Arial" w:hAnsi="Arial" w:cs="Arial"/>
          <w:szCs w:val="24"/>
        </w:rPr>
        <w:tag w:val="goog_rdk_441"/>
        <w:id w:val="2122338447"/>
        <w:showingPlcHdr/>
      </w:sdtPr>
      <w:sdtEndPr/>
      <w:sdtContent>
        <w:p w14:paraId="2CCAA58B" w14:textId="39C9A4DA" w:rsidR="0095095E" w:rsidRPr="00895313" w:rsidRDefault="008A7705" w:rsidP="00482EF4">
          <w:pPr>
            <w:spacing w:after="0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szCs w:val="24"/>
            </w:rPr>
            <w:t xml:space="preserve">     </w:t>
          </w:r>
        </w:p>
      </w:sdtContent>
    </w:sdt>
    <w:p w14:paraId="2CCAA58E" w14:textId="1B1F9DC5" w:rsidR="005B3CC7" w:rsidRPr="00895313" w:rsidRDefault="00243655" w:rsidP="005B3CC7">
      <w:pPr>
        <w:rPr>
          <w:rFonts w:ascii="Arial" w:eastAsia="Times New Roman" w:hAnsi="Arial" w:cs="Arial"/>
          <w:b/>
          <w:color w:val="000000"/>
          <w:szCs w:val="24"/>
        </w:rPr>
      </w:pPr>
      <w:sdt>
        <w:sdtPr>
          <w:rPr>
            <w:rFonts w:ascii="Arial" w:hAnsi="Arial" w:cs="Arial"/>
            <w:szCs w:val="24"/>
          </w:rPr>
          <w:tag w:val="goog_rdk_445"/>
          <w:id w:val="-1874070159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444"/>
              <w:id w:val="-1358879830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56" wp14:editId="777242A8">
                    <wp:extent cx="3211883" cy="1194435"/>
                    <wp:effectExtent l="0" t="0" r="7620" b="5715"/>
                    <wp:docPr id="8" name="Picture 8" descr="A screenshot of a phone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6.png" descr="A screenshot of a phone&#10;&#10;Description automatically generated"/>
                            <pic:cNvPicPr preferRelativeResize="0"/>
                          </pic:nvPicPr>
                          <pic:blipFill rotWithShape="1">
                            <a:blip r:embed="rId46"/>
                            <a:srcRect l="3924" t="4680" r="13388" b="11953"/>
                            <a:stretch/>
                          </pic:blipFill>
                          <pic:spPr bwMode="auto">
                            <a:xfrm>
                              <a:off x="0" y="0"/>
                              <a:ext cx="3213209" cy="11949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3351F341" w14:textId="77777777" w:rsidR="008A7705" w:rsidRPr="008A7705" w:rsidRDefault="005B3CC7" w:rsidP="008A7705">
      <w:pPr>
        <w:pStyle w:val="Heading3"/>
        <w:rPr>
          <w:rFonts w:eastAsia="Calibri" w:cstheme="majorHAnsi"/>
        </w:rPr>
      </w:pPr>
      <w:r w:rsidRPr="00895313">
        <w:rPr>
          <w:rFonts w:eastAsia="Calibri"/>
        </w:rPr>
        <w:br/>
      </w:r>
      <w:bookmarkStart w:id="48" w:name="_Toc153542604"/>
      <w:r w:rsidR="00DF53F6" w:rsidRPr="008A7705">
        <w:rPr>
          <w:rFonts w:eastAsia="Calibri" w:cstheme="majorHAnsi"/>
        </w:rPr>
        <w:t>Rated</w:t>
      </w:r>
      <w:r w:rsidR="00DA6F34" w:rsidRPr="008A7705">
        <w:rPr>
          <w:rFonts w:eastAsia="Calibri" w:cstheme="majorHAnsi"/>
        </w:rPr>
        <w:t xml:space="preserve"> </w:t>
      </w:r>
      <w:r w:rsidR="00DF53F6" w:rsidRPr="008A7705">
        <w:rPr>
          <w:rFonts w:eastAsia="Calibri" w:cstheme="majorHAnsi"/>
        </w:rPr>
        <w:t>Disabilities</w:t>
      </w:r>
      <w:bookmarkEnd w:id="48"/>
    </w:p>
    <w:p w14:paraId="2CCAA590" w14:textId="67076C8C" w:rsidR="0095095E" w:rsidRPr="00206C14" w:rsidRDefault="00243655" w:rsidP="00206C14">
      <w:pPr>
        <w:rPr>
          <w:b/>
          <w:szCs w:val="24"/>
        </w:rPr>
      </w:pPr>
      <w:sdt>
        <w:sdtPr>
          <w:rPr>
            <w:b/>
            <w:szCs w:val="24"/>
          </w:rPr>
          <w:tag w:val="goog_rdk_447"/>
          <w:id w:val="1453978320"/>
        </w:sdtPr>
        <w:sdtEndPr/>
        <w:sdtContent>
          <w:r w:rsidR="00DF53F6" w:rsidRPr="00206C14">
            <w:rPr>
              <w:szCs w:val="24"/>
            </w:rPr>
            <w:t>If</w:t>
          </w:r>
          <w:r w:rsidR="00DA6F34" w:rsidRPr="00206C14">
            <w:rPr>
              <w:szCs w:val="24"/>
            </w:rPr>
            <w:t xml:space="preserve"> </w:t>
          </w:r>
          <w:r w:rsidR="00DF53F6" w:rsidRPr="00206C14">
            <w:rPr>
              <w:szCs w:val="24"/>
            </w:rPr>
            <w:t>filing</w:t>
          </w:r>
          <w:r w:rsidR="00DA6F34" w:rsidRPr="00206C14">
            <w:rPr>
              <w:szCs w:val="24"/>
            </w:rPr>
            <w:t xml:space="preserve"> </w:t>
          </w:r>
          <w:r w:rsidR="00DF53F6" w:rsidRPr="00206C14">
            <w:rPr>
              <w:szCs w:val="24"/>
            </w:rPr>
            <w:t>CFI</w:t>
          </w:r>
          <w:r w:rsidR="009678B6" w:rsidRPr="00206C14">
            <w:rPr>
              <w:szCs w:val="24"/>
            </w:rPr>
            <w:t>,</w:t>
          </w:r>
          <w:r w:rsidR="00DA6F34" w:rsidRPr="00206C14">
            <w:rPr>
              <w:szCs w:val="24"/>
            </w:rPr>
            <w:t xml:space="preserve"> </w:t>
          </w:r>
          <w:r w:rsidR="009678B6" w:rsidRPr="00206C14">
            <w:rPr>
              <w:szCs w:val="24"/>
            </w:rPr>
            <w:t>the</w:t>
          </w:r>
        </w:sdtContent>
      </w:sdt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Rated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Disabilities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screen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displays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a</w:t>
      </w:r>
      <w:r w:rsidR="00DA6F34" w:rsidRPr="00206C14">
        <w:rPr>
          <w:szCs w:val="24"/>
        </w:rPr>
        <w:t xml:space="preserve"> Veteran</w:t>
      </w:r>
      <w:r w:rsidR="00DF53F6" w:rsidRPr="00206C14">
        <w:rPr>
          <w:szCs w:val="24"/>
        </w:rPr>
        <w:t>’s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rated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service-connected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disabilities.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They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can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choose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condition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that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they’re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filing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for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an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increase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because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condition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has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gotten</w:t>
      </w:r>
      <w:r w:rsidR="00DA6F34" w:rsidRPr="00206C14">
        <w:rPr>
          <w:szCs w:val="24"/>
        </w:rPr>
        <w:t xml:space="preserve"> </w:t>
      </w:r>
      <w:r w:rsidR="00DF53F6" w:rsidRPr="00206C14">
        <w:rPr>
          <w:szCs w:val="24"/>
        </w:rPr>
        <w:t>worse.</w:t>
      </w:r>
    </w:p>
    <w:p w14:paraId="2CCAA591" w14:textId="77777777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592" w14:textId="073A4D3C" w:rsidR="0095095E" w:rsidRPr="00895313" w:rsidRDefault="00243655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1099AEC8" wp14:editId="6F3564C8">
            <wp:extent cx="3486360" cy="455295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79" cy="456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A593" w14:textId="77777777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594" w14:textId="27C1FAE6" w:rsidR="0095095E" w:rsidRPr="00895313" w:rsidRDefault="00DF53F6" w:rsidP="001D62CF">
      <w:r w:rsidRPr="00895313">
        <w:t>If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Veteran </w:t>
      </w:r>
      <w:r w:rsidR="00BB453C">
        <w:t xml:space="preserve">is at the maximum rating for any of their conditions, they </w:t>
      </w:r>
      <w:r w:rsidRPr="00895313">
        <w:t>may</w:t>
      </w:r>
      <w:r w:rsidR="00DA6F34" w:rsidRPr="00895313">
        <w:t xml:space="preserve"> </w:t>
      </w:r>
      <w:r w:rsidRPr="00895313">
        <w:t>see</w:t>
      </w:r>
      <w:r w:rsidR="00DA6F34" w:rsidRPr="00895313">
        <w:t xml:space="preserve"> </w:t>
      </w:r>
      <w:r w:rsidRPr="00895313">
        <w:t>an</w:t>
      </w:r>
      <w:r w:rsidR="00DA6F34" w:rsidRPr="00895313">
        <w:t xml:space="preserve"> </w:t>
      </w:r>
      <w:r w:rsidRPr="00895313">
        <w:t>additional</w:t>
      </w:r>
      <w:r w:rsidR="00DA6F34" w:rsidRPr="00895313">
        <w:t xml:space="preserve"> </w:t>
      </w:r>
      <w:r w:rsidRPr="00895313">
        <w:t>message</w:t>
      </w:r>
      <w:r w:rsidR="00DA6F34" w:rsidRPr="00895313">
        <w:t xml:space="preserve"> </w:t>
      </w:r>
      <w:r w:rsidRPr="00895313">
        <w:t>that</w:t>
      </w:r>
      <w:r w:rsidR="00DA6F34" w:rsidRPr="00895313">
        <w:t xml:space="preserve"> </w:t>
      </w:r>
      <w:r w:rsidRPr="00895313">
        <w:t>says:</w:t>
      </w:r>
      <w:r w:rsidR="00DA6F34" w:rsidRPr="00895313">
        <w:t xml:space="preserve"> </w:t>
      </w:r>
      <w:r w:rsidRPr="00895313">
        <w:t>“You’re</w:t>
      </w:r>
      <w:r w:rsidR="00DA6F34" w:rsidRPr="00895313">
        <w:t xml:space="preserve"> </w:t>
      </w:r>
      <w:r w:rsidRPr="00895313">
        <w:t>already</w:t>
      </w:r>
      <w:r w:rsidR="00DA6F34" w:rsidRPr="00895313">
        <w:t xml:space="preserve"> </w:t>
      </w:r>
      <w:r w:rsidRPr="00895313">
        <w:t>at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maximum</w:t>
      </w:r>
      <w:r w:rsidR="00DA6F34" w:rsidRPr="00895313">
        <w:t xml:space="preserve"> </w:t>
      </w:r>
      <w:r w:rsidRPr="00895313">
        <w:t>rating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="00243655">
        <w:t>this disability</w:t>
      </w:r>
      <w:r w:rsidRPr="00895313">
        <w:t>.”</w:t>
      </w:r>
      <w:r w:rsidR="00DA6F34" w:rsidRPr="00895313">
        <w:t xml:space="preserve"> </w:t>
      </w:r>
      <w:r w:rsidRPr="00895313">
        <w:t>This</w:t>
      </w:r>
      <w:r w:rsidR="00DA6F34" w:rsidRPr="00895313">
        <w:t xml:space="preserve"> </w:t>
      </w:r>
      <w:r w:rsidRPr="00895313">
        <w:t>feature—education</w:t>
      </w:r>
      <w:r w:rsidR="00DA6F34" w:rsidRPr="00895313">
        <w:t xml:space="preserve"> </w:t>
      </w:r>
      <w:r w:rsidRPr="00895313">
        <w:t>about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current</w:t>
      </w:r>
      <w:r w:rsidR="00DA6F34" w:rsidRPr="00895313">
        <w:t xml:space="preserve"> </w:t>
      </w:r>
      <w:r w:rsidRPr="00895313">
        <w:t>rating</w:t>
      </w:r>
      <w:r w:rsidR="00DA6F34" w:rsidRPr="00895313">
        <w:t xml:space="preserve"> </w:t>
      </w:r>
      <w:r w:rsidR="000C6D6E" w:rsidRPr="00895313">
        <w:t>percentage</w:t>
      </w:r>
      <w:r w:rsidRPr="00895313">
        <w:t>—is</w:t>
      </w:r>
      <w:r w:rsidR="00DA6F34" w:rsidRPr="00895313">
        <w:t xml:space="preserve"> </w:t>
      </w:r>
      <w:r w:rsidR="00243655">
        <w:t>currently</w:t>
      </w:r>
      <w:r w:rsidR="00DA6F34" w:rsidRPr="00895313">
        <w:t xml:space="preserve"> </w:t>
      </w:r>
      <w:r w:rsidRPr="00895313">
        <w:t>enabled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r w:rsidRPr="00895313">
        <w:t>subset</w:t>
      </w:r>
      <w:r w:rsidR="00DA6F34" w:rsidRPr="00895313">
        <w:t xml:space="preserve"> </w:t>
      </w:r>
      <w:r w:rsidRPr="00895313">
        <w:t>of</w:t>
      </w:r>
      <w:r w:rsidR="00DA6F34" w:rsidRPr="00895313">
        <w:t xml:space="preserve"> </w:t>
      </w:r>
      <w:sdt>
        <w:sdtPr>
          <w:tag w:val="goog_rdk_449"/>
          <w:id w:val="-1054849227"/>
        </w:sdtPr>
        <w:sdtEndPr/>
        <w:sdtContent>
          <w:r w:rsidR="00DA6F34" w:rsidRPr="00895313">
            <w:t>Veteran</w:t>
          </w:r>
          <w:r w:rsidRPr="00895313">
            <w:t>s</w:t>
          </w:r>
        </w:sdtContent>
      </w:sdt>
      <w:r w:rsidR="00631DB6" w:rsidRPr="00895313">
        <w:t xml:space="preserve"> </w:t>
      </w:r>
      <w:r w:rsidR="00243655">
        <w:t>but will eventually be rolled out to all Veterans that have conditions at the maximum rating.</w:t>
      </w:r>
    </w:p>
    <w:p w14:paraId="2CCAA596" w14:textId="57C30220" w:rsidR="0095095E" w:rsidRPr="00895313" w:rsidRDefault="0095095E" w:rsidP="00243655">
      <w:pPr>
        <w:spacing w:after="0" w:line="246" w:lineRule="auto"/>
        <w:ind w:right="103"/>
        <w:rPr>
          <w:rFonts w:ascii="Arial" w:hAnsi="Arial" w:cs="Arial"/>
          <w:szCs w:val="24"/>
        </w:rPr>
      </w:pPr>
    </w:p>
    <w:p w14:paraId="2CCAA597" w14:textId="5655A5ED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086C2148" w14:textId="77777777" w:rsidR="00206C14" w:rsidRPr="00206C14" w:rsidRDefault="00DF53F6" w:rsidP="00AC4E28">
      <w:pPr>
        <w:pStyle w:val="Heading3"/>
        <w:rPr>
          <w:rFonts w:cstheme="majorHAnsi"/>
          <w:b w:val="0"/>
          <w:bCs/>
        </w:rPr>
      </w:pPr>
      <w:bookmarkStart w:id="49" w:name="_heading=h.2xcytpi" w:colFirst="0" w:colLast="0"/>
      <w:bookmarkStart w:id="50" w:name="_Toc153542605"/>
      <w:bookmarkEnd w:id="49"/>
      <w:r w:rsidRPr="00206C14">
        <w:rPr>
          <w:rFonts w:eastAsia="Calibri" w:cstheme="majorHAnsi"/>
        </w:rPr>
        <w:t>New</w:t>
      </w:r>
      <w:r w:rsidR="00DA6F34" w:rsidRPr="00206C14">
        <w:rPr>
          <w:rFonts w:eastAsia="Calibri" w:cstheme="majorHAnsi"/>
        </w:rPr>
        <w:t xml:space="preserve"> </w:t>
      </w:r>
      <w:sdt>
        <w:sdtPr>
          <w:rPr>
            <w:rFonts w:cstheme="majorHAnsi"/>
          </w:rPr>
          <w:tag w:val="goog_rdk_453"/>
          <w:id w:val="-1025786956"/>
        </w:sdtPr>
        <w:sdtEndPr/>
        <w:sdtContent>
          <w:r w:rsidRPr="00206C14">
            <w:rPr>
              <w:rFonts w:eastAsia="Calibri" w:cstheme="majorHAnsi"/>
            </w:rPr>
            <w:t>Conditions</w:t>
          </w:r>
        </w:sdtContent>
      </w:sdt>
      <w:bookmarkEnd w:id="50"/>
    </w:p>
    <w:p w14:paraId="2CCAA59B" w14:textId="46D5856A" w:rsidR="0095095E" w:rsidRPr="00206C14" w:rsidRDefault="00DF53F6" w:rsidP="00206C14">
      <w:pPr>
        <w:rPr>
          <w:b/>
          <w:szCs w:val="24"/>
        </w:rPr>
      </w:pP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New</w:t>
      </w:r>
      <w:r w:rsidR="00DA6F34" w:rsidRPr="00206C14">
        <w:rPr>
          <w:szCs w:val="24"/>
        </w:rPr>
        <w:t xml:space="preserve"> </w:t>
      </w:r>
      <w:sdt>
        <w:sdtPr>
          <w:rPr>
            <w:b/>
            <w:szCs w:val="24"/>
          </w:rPr>
          <w:tag w:val="goog_rdk_455"/>
          <w:id w:val="-834145737"/>
        </w:sdtPr>
        <w:sdtEndPr/>
        <w:sdtContent>
          <w:r w:rsidRPr="00206C14">
            <w:rPr>
              <w:szCs w:val="24"/>
            </w:rPr>
            <w:t>Conditions</w:t>
          </w:r>
        </w:sdtContent>
      </w:sdt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screen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asks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describe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provide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information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about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new</w:t>
      </w:r>
      <w:r w:rsidR="00DA6F34" w:rsidRPr="00206C14">
        <w:rPr>
          <w:szCs w:val="24"/>
        </w:rPr>
        <w:t xml:space="preserve"> </w:t>
      </w:r>
      <w:sdt>
        <w:sdtPr>
          <w:rPr>
            <w:b/>
            <w:szCs w:val="24"/>
          </w:rPr>
          <w:tag w:val="goog_rdk_457"/>
          <w:id w:val="-339168545"/>
        </w:sdtPr>
        <w:sdtEndPr/>
        <w:sdtContent>
          <w:r w:rsidRPr="00206C14">
            <w:rPr>
              <w:szCs w:val="24"/>
            </w:rPr>
            <w:t>conditions</w:t>
          </w:r>
        </w:sdtContent>
      </w:sdt>
      <w:r w:rsidRPr="00206C14">
        <w:rPr>
          <w:szCs w:val="24"/>
        </w:rPr>
        <w:t>.</w:t>
      </w:r>
      <w:r w:rsidR="00AC4E28" w:rsidRPr="00206C14">
        <w:rPr>
          <w:szCs w:val="24"/>
        </w:rPr>
        <w:t xml:space="preserve"> </w:t>
      </w:r>
      <w:r w:rsidRPr="00206C14">
        <w:rPr>
          <w:szCs w:val="24"/>
        </w:rPr>
        <w:t>Short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answers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are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better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here.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will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have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opportunity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provide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more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details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following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screen.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types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text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box,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drop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down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will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appear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with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possible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terms.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can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select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from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these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continue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typing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what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would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like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enter.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can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also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add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multiple</w:t>
      </w:r>
      <w:r w:rsidR="00DA6F34" w:rsidRPr="00206C14">
        <w:rPr>
          <w:szCs w:val="24"/>
        </w:rPr>
        <w:t xml:space="preserve"> </w:t>
      </w:r>
      <w:sdt>
        <w:sdtPr>
          <w:rPr>
            <w:b/>
            <w:szCs w:val="24"/>
          </w:rPr>
          <w:tag w:val="goog_rdk_459"/>
          <w:id w:val="937798863"/>
        </w:sdtPr>
        <w:sdtEndPr/>
        <w:sdtContent>
          <w:r w:rsidRPr="00206C14">
            <w:rPr>
              <w:szCs w:val="24"/>
            </w:rPr>
            <w:t>conditions</w:t>
          </w:r>
        </w:sdtContent>
      </w:sdt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claim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selecting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="00045971" w:rsidRPr="00206C14">
        <w:rPr>
          <w:szCs w:val="24"/>
        </w:rPr>
        <w:t>“Add</w:t>
      </w:r>
      <w:r w:rsidR="00DA6F34" w:rsidRPr="00206C14">
        <w:rPr>
          <w:szCs w:val="24"/>
        </w:rPr>
        <w:t xml:space="preserve"> </w:t>
      </w:r>
      <w:r w:rsidR="00045971" w:rsidRPr="00206C14">
        <w:rPr>
          <w:szCs w:val="24"/>
        </w:rPr>
        <w:t>Another</w:t>
      </w:r>
      <w:r w:rsidR="00DA6F34" w:rsidRPr="00206C14">
        <w:rPr>
          <w:szCs w:val="24"/>
        </w:rPr>
        <w:t xml:space="preserve"> </w:t>
      </w:r>
      <w:r w:rsidR="00045971" w:rsidRPr="00206C14">
        <w:rPr>
          <w:szCs w:val="24"/>
        </w:rPr>
        <w:t>Condition”</w:t>
      </w:r>
      <w:r w:rsidR="00DA6F34" w:rsidRPr="00206C14">
        <w:rPr>
          <w:szCs w:val="24"/>
        </w:rPr>
        <w:t xml:space="preserve"> </w:t>
      </w:r>
      <w:r w:rsidR="00045971" w:rsidRPr="00206C14">
        <w:rPr>
          <w:szCs w:val="24"/>
        </w:rPr>
        <w:t>button.</w:t>
      </w:r>
    </w:p>
    <w:p w14:paraId="2CCAA5A0" w14:textId="27AD67FC" w:rsidR="004270B0" w:rsidRDefault="004270B0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5895D4BE" w14:textId="31E141CA" w:rsidR="00F1326D" w:rsidRDefault="00F1326D" w:rsidP="00482EF4">
      <w:pPr>
        <w:spacing w:after="0"/>
        <w:ind w:right="3090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9A5BBB3" wp14:editId="2C42E29F">
            <wp:extent cx="4965700" cy="7828280"/>
            <wp:effectExtent l="0" t="0" r="635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78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A5A1" w14:textId="1D2F83C4" w:rsidR="0095095E" w:rsidRPr="00895313" w:rsidRDefault="00243655" w:rsidP="001D62CF">
      <w:sdt>
        <w:sdtPr>
          <w:tag w:val="goog_rdk_475"/>
          <w:id w:val="341134759"/>
        </w:sdtPr>
        <w:sdtEndPr/>
        <w:sdtContent>
          <w:r w:rsidR="00DF53F6" w:rsidRPr="00895313">
            <w:t>For</w:t>
          </w:r>
          <w:r w:rsidR="00DA6F34" w:rsidRPr="00895313">
            <w:t xml:space="preserve"> </w:t>
          </w:r>
          <w:r w:rsidR="00DF53F6" w:rsidRPr="00895313">
            <w:t>each</w:t>
          </w:r>
          <w:r w:rsidR="00DA6F34" w:rsidRPr="00895313">
            <w:t xml:space="preserve"> </w:t>
          </w:r>
          <w:r w:rsidR="00DF53F6" w:rsidRPr="00895313">
            <w:t>new</w:t>
          </w:r>
          <w:r w:rsidR="00DA6F34" w:rsidRPr="00895313">
            <w:t xml:space="preserve"> </w:t>
          </w:r>
        </w:sdtContent>
      </w:sdt>
      <w:sdt>
        <w:sdtPr>
          <w:tag w:val="goog_rdk_476"/>
          <w:id w:val="1140382234"/>
        </w:sdtPr>
        <w:sdtEndPr/>
        <w:sdtContent>
          <w:r w:rsidR="00DF53F6" w:rsidRPr="00895313">
            <w:t>condition</w:t>
          </w:r>
        </w:sdtContent>
      </w:sdt>
      <w:r w:rsidR="00F9559C" w:rsidRPr="00895313">
        <w:t xml:space="preserve">, </w:t>
      </w:r>
      <w:r w:rsidR="00DA6F34" w:rsidRPr="00895313">
        <w:t>Veteran</w:t>
      </w:r>
      <w:r w:rsidR="00DF53F6" w:rsidRPr="00895313">
        <w:t>s</w:t>
      </w:r>
      <w:r w:rsidR="00DA6F34" w:rsidRPr="00895313">
        <w:t xml:space="preserve"> </w:t>
      </w:r>
      <w:r w:rsidR="00DF53F6" w:rsidRPr="00895313">
        <w:t>will</w:t>
      </w:r>
      <w:r w:rsidR="00DA6F34" w:rsidRPr="00895313">
        <w:t xml:space="preserve"> </w:t>
      </w:r>
      <w:r w:rsidR="00DF53F6" w:rsidRPr="00895313">
        <w:t>be</w:t>
      </w:r>
      <w:r w:rsidR="00DA6F34" w:rsidRPr="00895313">
        <w:t xml:space="preserve"> </w:t>
      </w:r>
      <w:r w:rsidR="00DF53F6" w:rsidRPr="00895313">
        <w:t>asked</w:t>
      </w:r>
      <w:r w:rsidR="00DA6F34" w:rsidRPr="00895313">
        <w:t xml:space="preserve"> </w:t>
      </w:r>
      <w:r w:rsidR="00DF53F6" w:rsidRPr="00895313">
        <w:t>how</w:t>
      </w:r>
      <w:r w:rsidR="00DA6F34" w:rsidRPr="00895313">
        <w:t xml:space="preserve"> </w:t>
      </w:r>
      <w:r w:rsidR="00DF53F6" w:rsidRPr="00895313">
        <w:t>their</w:t>
      </w:r>
      <w:r w:rsidR="00DA6F34" w:rsidRPr="00895313">
        <w:t xml:space="preserve"> </w:t>
      </w:r>
      <w:sdt>
        <w:sdtPr>
          <w:tag w:val="goog_rdk_479"/>
          <w:id w:val="654413231"/>
        </w:sdtPr>
        <w:sdtEndPr/>
        <w:sdtContent>
          <w:r w:rsidR="00DF53F6" w:rsidRPr="00895313">
            <w:t>condition</w:t>
          </w:r>
        </w:sdtContent>
      </w:sdt>
      <w:r w:rsidR="00DA6F34" w:rsidRPr="00895313">
        <w:t xml:space="preserve"> </w:t>
      </w:r>
      <w:r w:rsidR="00DF53F6" w:rsidRPr="00895313">
        <w:t>is</w:t>
      </w:r>
      <w:r w:rsidR="00DA6F34" w:rsidRPr="00895313">
        <w:t xml:space="preserve"> </w:t>
      </w:r>
      <w:r w:rsidR="00DF53F6" w:rsidRPr="00895313">
        <w:t>related</w:t>
      </w:r>
      <w:r w:rsidR="00DA6F34" w:rsidRPr="00895313">
        <w:t xml:space="preserve"> </w:t>
      </w:r>
      <w:r w:rsidR="00DF53F6" w:rsidRPr="00895313">
        <w:t>to</w:t>
      </w:r>
      <w:r w:rsidR="00DA6F34" w:rsidRPr="00895313">
        <w:t xml:space="preserve"> </w:t>
      </w:r>
      <w:r w:rsidR="00DF53F6" w:rsidRPr="00895313">
        <w:t>their</w:t>
      </w:r>
      <w:r w:rsidR="00DA6F34" w:rsidRPr="00895313">
        <w:t xml:space="preserve"> </w:t>
      </w:r>
      <w:r w:rsidR="00DF53F6" w:rsidRPr="00895313">
        <w:t>service.</w:t>
      </w:r>
      <w:r w:rsidR="00DA6F34" w:rsidRPr="00895313">
        <w:t xml:space="preserve"> </w:t>
      </w:r>
      <w:sdt>
        <w:sdtPr>
          <w:tag w:val="goog_rdk_482"/>
          <w:id w:val="1445115006"/>
        </w:sdtPr>
        <w:sdtEndPr/>
        <w:sdtContent>
          <w:r w:rsidR="00DF53F6" w:rsidRPr="00895313">
            <w:t>Once</w:t>
          </w:r>
          <w:r w:rsidR="00DA6F34" w:rsidRPr="00895313">
            <w:t xml:space="preserve"> </w:t>
          </w:r>
          <w:r w:rsidR="00DF53F6" w:rsidRPr="00895313">
            <w:t>a</w:t>
          </w:r>
          <w:r w:rsidR="00DA6F34" w:rsidRPr="00895313">
            <w:t xml:space="preserve"> </w:t>
          </w:r>
          <w:r w:rsidR="00DF53F6" w:rsidRPr="00895313">
            <w:t>service</w:t>
          </w:r>
          <w:r w:rsidR="00DA6F34" w:rsidRPr="00895313">
            <w:t xml:space="preserve"> </w:t>
          </w:r>
          <w:r w:rsidR="00DF53F6" w:rsidRPr="00895313">
            <w:t>connection</w:t>
          </w:r>
          <w:r w:rsidR="00DA6F34" w:rsidRPr="00895313">
            <w:t xml:space="preserve"> </w:t>
          </w:r>
          <w:r w:rsidR="00DF53F6" w:rsidRPr="00895313">
            <w:t>type</w:t>
          </w:r>
          <w:r w:rsidR="00DA6F34" w:rsidRPr="00895313">
            <w:t xml:space="preserve"> </w:t>
          </w:r>
          <w:r w:rsidR="00DF53F6" w:rsidRPr="00895313">
            <w:t>is</w:t>
          </w:r>
          <w:r w:rsidR="00DA6F34" w:rsidRPr="00895313">
            <w:t xml:space="preserve"> </w:t>
          </w:r>
          <w:r w:rsidR="00DF53F6" w:rsidRPr="00895313">
            <w:t>selected,</w:t>
          </w:r>
          <w:r w:rsidR="00DA6F34" w:rsidRPr="00895313">
            <w:t xml:space="preserve"> </w:t>
          </w:r>
          <w:r w:rsidR="00DF53F6" w:rsidRPr="00895313">
            <w:t>additional</w:t>
          </w:r>
          <w:r w:rsidR="00DA6F34" w:rsidRPr="00895313">
            <w:t xml:space="preserve"> </w:t>
          </w:r>
          <w:r w:rsidR="00DF53F6" w:rsidRPr="00895313">
            <w:t>form</w:t>
          </w:r>
          <w:r w:rsidR="00DA6F34" w:rsidRPr="00895313">
            <w:t xml:space="preserve"> </w:t>
          </w:r>
          <w:r w:rsidR="00DF53F6" w:rsidRPr="00895313">
            <w:t>fields</w:t>
          </w:r>
          <w:r w:rsidR="00DA6F34" w:rsidRPr="00895313">
            <w:t xml:space="preserve"> </w:t>
          </w:r>
          <w:r w:rsidR="00DF53F6" w:rsidRPr="00895313">
            <w:t>will</w:t>
          </w:r>
          <w:r w:rsidR="00DA6F34" w:rsidRPr="00895313">
            <w:t xml:space="preserve"> </w:t>
          </w:r>
          <w:r w:rsidR="00DF53F6" w:rsidRPr="00895313">
            <w:t>appear</w:t>
          </w:r>
          <w:r w:rsidR="00DA6F34" w:rsidRPr="00895313">
            <w:t xml:space="preserve"> </w:t>
          </w:r>
          <w:r w:rsidR="00DF53F6" w:rsidRPr="00895313">
            <w:t>based</w:t>
          </w:r>
          <w:r w:rsidR="00DA6F34" w:rsidRPr="00895313">
            <w:t xml:space="preserve"> </w:t>
          </w:r>
          <w:r w:rsidR="00DF53F6" w:rsidRPr="00895313">
            <w:t>on</w:t>
          </w:r>
          <w:r w:rsidR="00DA6F34" w:rsidRPr="00895313">
            <w:t xml:space="preserve"> </w:t>
          </w:r>
          <w:r w:rsidR="00DF53F6" w:rsidRPr="00895313">
            <w:t>the</w:t>
          </w:r>
          <w:r w:rsidR="00DA6F34" w:rsidRPr="00895313">
            <w:t xml:space="preserve"> </w:t>
          </w:r>
          <w:r w:rsidR="00DF53F6" w:rsidRPr="00895313">
            <w:t>type</w:t>
          </w:r>
          <w:r w:rsidR="00DA6F34" w:rsidRPr="00895313">
            <w:t xml:space="preserve"> </w:t>
          </w:r>
          <w:r w:rsidR="00DF53F6" w:rsidRPr="00895313">
            <w:t>and</w:t>
          </w:r>
        </w:sdtContent>
      </w:sdt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sdt>
        <w:sdtPr>
          <w:tag w:val="goog_rdk_483"/>
          <w:id w:val="-1119675256"/>
        </w:sdtPr>
        <w:sdtEndPr/>
        <w:sdtContent>
          <w:r w:rsidR="00DA6F34" w:rsidRPr="00895313">
            <w:t>Veteran</w:t>
          </w:r>
        </w:sdtContent>
      </w:sdt>
      <w:r w:rsidR="00F9559C" w:rsidRPr="00895313">
        <w:t xml:space="preserve"> </w:t>
      </w:r>
      <w:r w:rsidR="00DF53F6" w:rsidRPr="00895313">
        <w:t>must</w:t>
      </w:r>
      <w:r w:rsidR="00DA6F34" w:rsidRPr="00895313">
        <w:t xml:space="preserve"> </w:t>
      </w:r>
      <w:r w:rsidR="00DF53F6" w:rsidRPr="00895313">
        <w:t>answer.</w:t>
      </w:r>
      <w:r w:rsidR="00F9559C" w:rsidRPr="00895313">
        <w:br/>
      </w:r>
    </w:p>
    <w:p w14:paraId="2CCAA5A2" w14:textId="77777777" w:rsidR="0095095E" w:rsidRPr="00895313" w:rsidRDefault="00DF53F6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62" wp14:editId="050427B5">
            <wp:extent cx="3096163" cy="2546350"/>
            <wp:effectExtent l="0" t="0" r="9525" b="635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49"/>
                    <a:srcRect l="2595" t="1182" r="3277"/>
                    <a:stretch/>
                  </pic:blipFill>
                  <pic:spPr bwMode="auto">
                    <a:xfrm>
                      <a:off x="0" y="0"/>
                      <a:ext cx="3097625" cy="254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5A8" w14:textId="56F95F04" w:rsidR="0095095E" w:rsidRPr="00895313" w:rsidRDefault="00243655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497"/>
          <w:id w:val="-1969120347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496"/>
              <w:id w:val="-1039747290"/>
              <w:showingPlcHdr/>
            </w:sdtPr>
            <w:sdtEndPr/>
            <w:sdtContent>
              <w:r w:rsidR="00206C14">
                <w:rPr>
                  <w:rFonts w:ascii="Arial" w:hAnsi="Arial" w:cs="Arial"/>
                  <w:szCs w:val="24"/>
                </w:rPr>
                <w:t xml:space="preserve">     </w:t>
              </w:r>
            </w:sdtContent>
          </w:sdt>
        </w:sdtContent>
      </w:sdt>
    </w:p>
    <w:p w14:paraId="66F2B9D7" w14:textId="5FAB8512" w:rsidR="00206C14" w:rsidRDefault="00243655" w:rsidP="00206C14">
      <w:pPr>
        <w:pStyle w:val="Heading3"/>
        <w:ind w:left="0" w:firstLine="0"/>
        <w:rPr>
          <w:rFonts w:ascii="Arial" w:hAnsi="Arial" w:cs="Arial"/>
          <w:b w:val="0"/>
          <w:bCs/>
        </w:rPr>
      </w:pPr>
      <w:sdt>
        <w:sdtPr>
          <w:rPr>
            <w:rFonts w:ascii="Arial" w:hAnsi="Arial" w:cs="Arial"/>
          </w:rPr>
          <w:tag w:val="goog_rdk_501"/>
          <w:id w:val="-1044214224"/>
        </w:sdtPr>
        <w:sdtEndPr>
          <w:rPr>
            <w:b w:val="0"/>
            <w:bCs/>
          </w:rPr>
        </w:sdtEndPr>
        <w:sdtContent>
          <w:sdt>
            <w:sdtPr>
              <w:rPr>
                <w:rFonts w:ascii="Arial" w:hAnsi="Arial" w:cs="Arial"/>
              </w:rPr>
              <w:tag w:val="goog_rdk_498"/>
              <w:id w:val="1130203743"/>
              <w:showingPlcHdr/>
            </w:sdtPr>
            <w:sdtEndPr/>
            <w:sdtContent>
              <w:r w:rsidR="00206C14">
                <w:rPr>
                  <w:rFonts w:ascii="Arial" w:hAnsi="Arial" w:cs="Arial"/>
                </w:rPr>
                <w:t xml:space="preserve">     </w:t>
              </w:r>
            </w:sdtContent>
          </w:sdt>
        </w:sdtContent>
      </w:sdt>
    </w:p>
    <w:bookmarkStart w:id="51" w:name="_Toc153542606"/>
    <w:p w14:paraId="1F255B6B" w14:textId="77777777" w:rsidR="00206C14" w:rsidRPr="00E35558" w:rsidRDefault="00243655" w:rsidP="006F02A8">
      <w:pPr>
        <w:pStyle w:val="Heading3"/>
        <w:rPr>
          <w:rFonts w:eastAsia="Calibri"/>
        </w:rPr>
      </w:pPr>
      <w:sdt>
        <w:sdtPr>
          <w:tag w:val="goog_rdk_499"/>
          <w:id w:val="-27724940"/>
        </w:sdtPr>
        <w:sdtEndPr/>
        <w:sdtContent>
          <w:ins w:id="52" w:author="Christine Cereca [2]" w:date="2023-11-16T11:29:00Z">
            <w:r w:rsidR="00206C14" w:rsidRPr="00E35558">
              <w:rPr>
                <w:rFonts w:eastAsia="Calibri"/>
                <w:rPrChange w:id="53" w:author="Christine Cereca [2]" w:date="2023-11-16T11:30:00Z">
                  <w:rPr>
                    <w:rFonts w:ascii="Calibri" w:eastAsia="Calibri" w:hAnsi="Calibri" w:cs="Calibri"/>
                    <w:color w:val="auto"/>
                    <w:sz w:val="22"/>
                    <w:szCs w:val="22"/>
                  </w:rPr>
                </w:rPrChange>
              </w:rPr>
              <w:t>Prisoner of War</w:t>
            </w:r>
          </w:ins>
        </w:sdtContent>
      </w:sdt>
      <w:bookmarkStart w:id="54" w:name="_heading=h.1ci93xb" w:colFirst="0" w:colLast="0"/>
      <w:bookmarkEnd w:id="54"/>
      <w:customXmlInsRangeStart w:id="55" w:author="Christine Cereca [2]" w:date="2023-11-16T11:29:00Z"/>
      <w:sdt>
        <w:sdtPr>
          <w:tag w:val="goog_rdk_500"/>
          <w:id w:val="196130588"/>
        </w:sdtPr>
        <w:sdtEndPr/>
        <w:sdtContent>
          <w:customXmlInsRangeEnd w:id="55"/>
          <w:customXmlInsRangeStart w:id="56" w:author="Christine Cereca [2]" w:date="2023-11-16T11:29:00Z"/>
        </w:sdtContent>
      </w:sdt>
      <w:customXmlInsRangeEnd w:id="56"/>
      <w:bookmarkEnd w:id="51"/>
      <w:r w:rsidR="00206C14" w:rsidRPr="00E35558">
        <w:rPr>
          <w:rFonts w:eastAsia="Calibri"/>
        </w:rPr>
        <w:t xml:space="preserve"> </w:t>
      </w:r>
    </w:p>
    <w:p w14:paraId="2CCAA5AA" w14:textId="2406422C" w:rsidR="0095095E" w:rsidRPr="00206C14" w:rsidRDefault="00DF53F6" w:rsidP="00206C14">
      <w:pPr>
        <w:rPr>
          <w:b/>
          <w:szCs w:val="24"/>
        </w:rPr>
      </w:pPr>
      <w:r w:rsidRPr="00206C14">
        <w:rPr>
          <w:szCs w:val="24"/>
        </w:rPr>
        <w:t>If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is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Prisoner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War,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they’ll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asked</w:t>
      </w:r>
      <w:r w:rsidR="00DA6F34" w:rsidRPr="00206C14">
        <w:rPr>
          <w:szCs w:val="24"/>
        </w:rPr>
        <w:t xml:space="preserve"> </w:t>
      </w:r>
      <w:sdt>
        <w:sdtPr>
          <w:rPr>
            <w:b/>
            <w:szCs w:val="24"/>
          </w:rPr>
          <w:tag w:val="goog_rdk_502"/>
          <w:id w:val="808677620"/>
        </w:sdtPr>
        <w:sdtEndPr/>
        <w:sdtContent>
          <w:r w:rsidRPr="00206C14">
            <w:rPr>
              <w:szCs w:val="24"/>
            </w:rPr>
            <w:t>for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the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dates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of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confinement</w:t>
          </w:r>
          <w:r w:rsidR="00DA6F34" w:rsidRPr="00206C14">
            <w:rPr>
              <w:szCs w:val="24"/>
            </w:rPr>
            <w:t xml:space="preserve"> </w:t>
          </w:r>
          <w:r w:rsidRPr="00206C14">
            <w:rPr>
              <w:szCs w:val="24"/>
            </w:rPr>
            <w:t>and</w:t>
          </w:r>
          <w:r w:rsidR="00DA6F34" w:rsidRPr="00206C14">
            <w:rPr>
              <w:szCs w:val="24"/>
            </w:rPr>
            <w:t xml:space="preserve"> </w:t>
          </w:r>
        </w:sdtContent>
      </w:sdt>
      <w:r w:rsidRPr="00206C14">
        <w:rPr>
          <w:szCs w:val="24"/>
        </w:rPr>
        <w:t>if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new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conditions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related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POW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experience.</w:t>
      </w:r>
      <w:r w:rsidR="00DA6F34" w:rsidRPr="00206C14">
        <w:rPr>
          <w:szCs w:val="24"/>
        </w:rPr>
        <w:t xml:space="preserve"> </w:t>
      </w:r>
    </w:p>
    <w:p w14:paraId="2CCAA5AD" w14:textId="4500784B" w:rsidR="0095095E" w:rsidRPr="00206C14" w:rsidRDefault="00DA6F34" w:rsidP="00206C14">
      <w:pPr>
        <w:rPr>
          <w:szCs w:val="24"/>
        </w:rPr>
      </w:pPr>
      <w:r w:rsidRPr="00206C14">
        <w:rPr>
          <w:szCs w:val="24"/>
        </w:rPr>
        <w:t xml:space="preserve"> </w:t>
      </w:r>
    </w:p>
    <w:p w14:paraId="2CCAA5AE" w14:textId="77777777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06"/>
          <w:id w:val="1311986196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68" wp14:editId="1D434581">
                <wp:extent cx="2596218" cy="4230370"/>
                <wp:effectExtent l="0" t="0" r="0" b="0"/>
                <wp:docPr id="39" name="Picture 39" descr="A screenshot of a survey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1.png" descr="A screenshot of a survey&#10;&#10;Description automatically generated"/>
                        <pic:cNvPicPr preferRelativeResize="0"/>
                      </pic:nvPicPr>
                      <pic:blipFill rotWithShape="1">
                        <a:blip r:embed="rId50"/>
                        <a:srcRect l="6975" t="1377" r="12734" b="3060"/>
                        <a:stretch/>
                      </pic:blipFill>
                      <pic:spPr bwMode="auto">
                        <a:xfrm>
                          <a:off x="0" y="0"/>
                          <a:ext cx="2597435" cy="42323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AF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bookmarkStart w:id="57" w:name="_heading=h.3whwml4" w:colFirst="0" w:colLast="0"/>
    <w:bookmarkStart w:id="58" w:name="_Toc153542607"/>
    <w:bookmarkEnd w:id="57"/>
    <w:p w14:paraId="6988E8F4" w14:textId="77777777" w:rsidR="00206C14" w:rsidRPr="00206C14" w:rsidRDefault="00243655" w:rsidP="00A17461">
      <w:pPr>
        <w:pStyle w:val="Heading3"/>
        <w:ind w:left="0" w:firstLine="0"/>
      </w:pPr>
      <w:sdt>
        <w:sdtPr>
          <w:rPr>
            <w:rFonts w:ascii="Arial" w:hAnsi="Arial" w:cs="Arial"/>
          </w:rPr>
          <w:tag w:val="goog_rdk_509"/>
          <w:id w:val="-404603830"/>
        </w:sdtPr>
        <w:sdtEndPr>
          <w:rPr>
            <w:rFonts w:asciiTheme="majorHAnsi" w:hAnsiTheme="majorHAnsi" w:cs="Times New Roman"/>
          </w:rPr>
        </w:sdtEndPr>
        <w:sdtContent>
          <w:r w:rsidR="00DF53F6" w:rsidRPr="00206C14">
            <w:rPr>
              <w:rFonts w:eastAsia="Calibri"/>
            </w:rPr>
            <w:t>Additional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Disability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Benefits</w:t>
          </w:r>
        </w:sdtContent>
      </w:sdt>
      <w:sdt>
        <w:sdtPr>
          <w:tag w:val="goog_rdk_511"/>
          <w:id w:val="841290014"/>
        </w:sdtPr>
        <w:sdtEndPr/>
        <w:sdtContent>
          <w:r w:rsidR="005A53DA" w:rsidRPr="00206C14">
            <w:t xml:space="preserve"> </w:t>
          </w:r>
          <w:r w:rsidR="00DF53F6" w:rsidRPr="00206C14">
            <w:rPr>
              <w:rFonts w:eastAsia="Calibri"/>
            </w:rPr>
            <w:t>(Ancillary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Wizard</w:t>
          </w:r>
        </w:sdtContent>
      </w:sdt>
      <w:sdt>
        <w:sdtPr>
          <w:tag w:val="goog_rdk_514"/>
          <w:id w:val="1156421646"/>
        </w:sdtPr>
        <w:sdtEndPr/>
        <w:sdtContent>
          <w:r w:rsidR="00DF53F6" w:rsidRPr="00206C14">
            <w:rPr>
              <w:rFonts w:eastAsia="Calibri"/>
            </w:rPr>
            <w:t>)</w:t>
          </w:r>
        </w:sdtContent>
      </w:sdt>
      <w:bookmarkEnd w:id="58"/>
      <w:r w:rsidR="00A17461" w:rsidRPr="00206C14">
        <w:t xml:space="preserve"> </w:t>
      </w:r>
    </w:p>
    <w:p w14:paraId="2CCAA5B2" w14:textId="732EE80B" w:rsidR="0095095E" w:rsidRPr="00206C14" w:rsidRDefault="00DF53F6" w:rsidP="00206C14">
      <w:pPr>
        <w:rPr>
          <w:b/>
          <w:szCs w:val="24"/>
        </w:rPr>
      </w:pP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Ancillary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Forms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Wizard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asks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questions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about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situation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to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determine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if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they</w:t>
      </w:r>
      <w:r w:rsidR="00C624D6" w:rsidRPr="00206C14">
        <w:rPr>
          <w:szCs w:val="24"/>
        </w:rPr>
        <w:t>’</w:t>
      </w:r>
      <w:r w:rsidRPr="00206C14">
        <w:rPr>
          <w:szCs w:val="24"/>
        </w:rPr>
        <w:t>re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eligible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for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additional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disability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benefits.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Based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on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Veteran</w:t>
      </w:r>
      <w:r w:rsidRPr="00206C14">
        <w:rPr>
          <w:szCs w:val="24"/>
        </w:rPr>
        <w:t>’s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answers,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wizard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will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suggest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supplemental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forms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</w:t>
      </w:r>
      <w:r w:rsidR="00DA6F34" w:rsidRPr="00206C14">
        <w:rPr>
          <w:szCs w:val="24"/>
        </w:rPr>
        <w:t xml:space="preserve"> Veteran </w:t>
      </w:r>
      <w:r w:rsidRPr="00206C14">
        <w:rPr>
          <w:szCs w:val="24"/>
        </w:rPr>
        <w:t>can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file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with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their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disability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claim</w:t>
      </w:r>
      <w:r w:rsidR="00C624D6" w:rsidRPr="00206C14">
        <w:rPr>
          <w:szCs w:val="24"/>
        </w:rPr>
        <w:t xml:space="preserve"> (f</w:t>
      </w:r>
      <w:r w:rsidRPr="00206C14">
        <w:rPr>
          <w:szCs w:val="24"/>
        </w:rPr>
        <w:t>or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example,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Aid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and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Attendance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benefits,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Adaptive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Housing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benefits,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Automobile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Allowance,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Individual</w:t>
      </w:r>
      <w:r w:rsidR="00DA6F34" w:rsidRPr="00206C14">
        <w:rPr>
          <w:szCs w:val="24"/>
        </w:rPr>
        <w:t xml:space="preserve"> </w:t>
      </w:r>
      <w:r w:rsidRPr="00206C14">
        <w:rPr>
          <w:szCs w:val="24"/>
        </w:rPr>
        <w:t>Unemployability</w:t>
      </w:r>
      <w:r w:rsidR="00C624D6" w:rsidRPr="00206C14">
        <w:rPr>
          <w:szCs w:val="24"/>
        </w:rPr>
        <w:t>)</w:t>
      </w:r>
      <w:r w:rsidRPr="00206C14">
        <w:rPr>
          <w:szCs w:val="24"/>
        </w:rPr>
        <w:t>.</w:t>
      </w:r>
      <w:r w:rsidR="00DA6F34" w:rsidRPr="00206C14">
        <w:rPr>
          <w:szCs w:val="24"/>
        </w:rPr>
        <w:t xml:space="preserve"> </w:t>
      </w:r>
    </w:p>
    <w:p w14:paraId="2CCAA5B3" w14:textId="131A1F9A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5B5" w14:textId="6C12DF6A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19"/>
          <w:id w:val="-2016062082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18"/>
              <w:id w:val="711082898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6A" wp14:editId="4B566ACF">
                    <wp:extent cx="2992120" cy="3066288"/>
                    <wp:effectExtent l="0" t="0" r="0" b="1270"/>
                    <wp:docPr id="40" name="Picture 40" descr="A screenshot of a medical application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35.png" descr="A screenshot of a medical application&#10;&#10;Description automatically generated"/>
                            <pic:cNvPicPr preferRelativeResize="0"/>
                          </pic:nvPicPr>
                          <pic:blipFill rotWithShape="1">
                            <a:blip r:embed="rId51"/>
                            <a:srcRect l="3842" r="10432" b="1801"/>
                            <a:stretch/>
                          </pic:blipFill>
                          <pic:spPr bwMode="auto">
                            <a:xfrm>
                              <a:off x="0" y="0"/>
                              <a:ext cx="2993704" cy="306791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2CCAA5B6" w14:textId="1E071B62" w:rsidR="0095095E" w:rsidRPr="00895313" w:rsidRDefault="00BA5F75" w:rsidP="00206C14">
      <w:pPr>
        <w:pStyle w:val="Heading3"/>
      </w:pPr>
      <w:r w:rsidRPr="00895313">
        <w:br/>
      </w:r>
      <w:bookmarkStart w:id="59" w:name="_Toc153542608"/>
      <w:sdt>
        <w:sdtPr>
          <w:tag w:val="goog_rdk_527"/>
          <w:id w:val="-1949463965"/>
        </w:sdtPr>
        <w:sdtEndPr/>
        <w:sdtContent>
          <w:sdt>
            <w:sdtPr>
              <w:tag w:val="goog_rdk_523"/>
              <w:id w:val="-2038112601"/>
            </w:sdtPr>
            <w:sdtEndPr/>
            <w:sdtContent>
              <w:sdt>
                <w:sdtPr>
                  <w:tag w:val="goog_rdk_524"/>
                  <w:id w:val="-93319379"/>
                </w:sdtPr>
                <w:sdtEndPr/>
                <w:sdtContent>
                  <w:r w:rsidR="00DF53F6" w:rsidRPr="00895313">
                    <w:t>Adaptive</w:t>
                  </w:r>
                  <w:r w:rsidR="00DA6F34" w:rsidRPr="00895313">
                    <w:t xml:space="preserve"> </w:t>
                  </w:r>
                  <w:r w:rsidR="00DF53F6" w:rsidRPr="00895313">
                    <w:t>Benefits</w:t>
                  </w:r>
                </w:sdtContent>
              </w:sdt>
            </w:sdtContent>
          </w:sdt>
        </w:sdtContent>
      </w:sdt>
      <w:bookmarkEnd w:id="59"/>
    </w:p>
    <w:p w14:paraId="2CCAA5B7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4E28B05A" w14:textId="77777777" w:rsidR="004C58D5" w:rsidRPr="00895313" w:rsidRDefault="00243655" w:rsidP="004C58D5">
      <w:pPr>
        <w:spacing w:after="0"/>
        <w:ind w:right="32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28"/>
          <w:id w:val="1451978123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6C" wp14:editId="10F4AF34">
                <wp:extent cx="3090545" cy="3163442"/>
                <wp:effectExtent l="0" t="0" r="0" b="0"/>
                <wp:docPr id="41" name="Picture 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2.jpg"/>
                        <pic:cNvPicPr preferRelativeResize="0"/>
                      </pic:nvPicPr>
                      <pic:blipFill rotWithShape="1">
                        <a:blip r:embed="rId52"/>
                        <a:srcRect l="1751" t="1846" r="9473" b="2343"/>
                        <a:stretch/>
                      </pic:blipFill>
                      <pic:spPr bwMode="auto">
                        <a:xfrm>
                          <a:off x="0" y="0"/>
                          <a:ext cx="3091531" cy="316445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</w:sdtContent>
      </w:sdt>
    </w:p>
    <w:p w14:paraId="128CDC23" w14:textId="77777777" w:rsidR="004C58D5" w:rsidRPr="00895313" w:rsidRDefault="004C58D5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 w:type="page"/>
      </w:r>
    </w:p>
    <w:bookmarkStart w:id="60" w:name="_Toc153542609"/>
    <w:p w14:paraId="2CCAA5BB" w14:textId="1D16EC8D" w:rsidR="0095095E" w:rsidRPr="00895313" w:rsidRDefault="00243655" w:rsidP="00206C14">
      <w:pPr>
        <w:pStyle w:val="Heading3"/>
      </w:pPr>
      <w:sdt>
        <w:sdtPr>
          <w:tag w:val="goog_rdk_536"/>
          <w:id w:val="-585683447"/>
        </w:sdtPr>
        <w:sdtEndPr/>
        <w:sdtContent>
          <w:sdt>
            <w:sdtPr>
              <w:tag w:val="goog_rdk_532"/>
              <w:id w:val="-252046755"/>
            </w:sdtPr>
            <w:sdtEndPr/>
            <w:sdtContent>
              <w:sdt>
                <w:sdtPr>
                  <w:tag w:val="goog_rdk_533"/>
                  <w:id w:val="-44918048"/>
                </w:sdtPr>
                <w:sdtEndPr/>
                <w:sdtContent>
                  <w:r w:rsidR="00DF53F6" w:rsidRPr="00895313">
                    <w:t>Aid</w:t>
                  </w:r>
                  <w:r w:rsidR="00DA6F34" w:rsidRPr="00895313">
                    <w:t xml:space="preserve"> </w:t>
                  </w:r>
                  <w:r w:rsidR="00DF53F6" w:rsidRPr="00895313">
                    <w:t>and</w:t>
                  </w:r>
                  <w:r w:rsidR="00DA6F34" w:rsidRPr="00895313">
                    <w:t xml:space="preserve"> </w:t>
                  </w:r>
                  <w:r w:rsidR="00DF53F6" w:rsidRPr="00895313">
                    <w:t>Attendance</w:t>
                  </w:r>
                </w:sdtContent>
              </w:sdt>
            </w:sdtContent>
          </w:sdt>
        </w:sdtContent>
      </w:sdt>
      <w:bookmarkEnd w:id="60"/>
    </w:p>
    <w:p w14:paraId="2CCAA5BD" w14:textId="54BF82D8" w:rsidR="0095095E" w:rsidRPr="00895313" w:rsidRDefault="00243655" w:rsidP="00A94777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38"/>
          <w:id w:val="-1169952580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37"/>
              <w:id w:val="1621803085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6E" wp14:editId="2CCAA76F">
                    <wp:extent cx="3381283" cy="1672933"/>
                    <wp:effectExtent l="0" t="0" r="0" b="0"/>
                    <wp:docPr id="42" name="Picture 42" descr="A white text on a white background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41.png" descr="A white text on a white background&#10;&#10;Description automatically generated"/>
                            <pic:cNvPicPr preferRelativeResize="0"/>
                          </pic:nvPicPr>
                          <pic:blipFill>
                            <a:blip r:embed="rId53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81283" cy="1672933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r w:rsidR="00A94777" w:rsidRPr="00895313">
        <w:rPr>
          <w:rFonts w:ascii="Arial" w:hAnsi="Arial" w:cs="Arial"/>
          <w:szCs w:val="24"/>
        </w:rPr>
        <w:br/>
      </w:r>
    </w:p>
    <w:bookmarkStart w:id="61" w:name="_Toc153542610" w:displacedByCustomXml="next"/>
    <w:sdt>
      <w:sdtPr>
        <w:tag w:val="goog_rdk_546"/>
        <w:id w:val="1638993201"/>
      </w:sdtPr>
      <w:sdtEndPr/>
      <w:sdtContent>
        <w:p w14:paraId="2CCAA5BE" w14:textId="447B64BB" w:rsidR="0095095E" w:rsidRPr="00895313" w:rsidRDefault="00243655" w:rsidP="00206C14">
          <w:pPr>
            <w:pStyle w:val="Heading3"/>
          </w:pPr>
          <w:sdt>
            <w:sdtPr>
              <w:tag w:val="goog_rdk_542"/>
              <w:id w:val="-1892877825"/>
            </w:sdtPr>
            <w:sdtEndPr/>
            <w:sdtContent>
              <w:sdt>
                <w:sdtPr>
                  <w:tag w:val="goog_rdk_543"/>
                  <w:id w:val="-998418757"/>
                </w:sdtPr>
                <w:sdtEndPr/>
                <w:sdtContent>
                  <w:r w:rsidR="00DF53F6" w:rsidRPr="00895313">
                    <w:t>Individual</w:t>
                  </w:r>
                  <w:r w:rsidR="00DA6F34" w:rsidRPr="00895313">
                    <w:t xml:space="preserve"> </w:t>
                  </w:r>
                  <w:r w:rsidR="00DF53F6" w:rsidRPr="00895313">
                    <w:t>Unemployability</w:t>
                  </w:r>
                </w:sdtContent>
              </w:sdt>
            </w:sdtContent>
          </w:sdt>
          <w:sdt>
            <w:sdtPr>
              <w:tag w:val="goog_rdk_544"/>
              <w:id w:val="349761681"/>
            </w:sdtPr>
            <w:sdtEndPr/>
            <w:sdtContent>
              <w:sdt>
                <w:sdtPr>
                  <w:tag w:val="goog_rdk_545"/>
                  <w:id w:val="331881823"/>
                  <w:showingPlcHdr/>
                </w:sdtPr>
                <w:sdtEndPr/>
                <w:sdtContent>
                  <w:r w:rsidR="00333EA7" w:rsidRPr="00895313">
                    <w:t xml:space="preserve">     </w:t>
                  </w:r>
                </w:sdtContent>
              </w:sdt>
            </w:sdtContent>
          </w:sdt>
        </w:p>
      </w:sdtContent>
    </w:sdt>
    <w:bookmarkEnd w:id="61" w:displacedByCustomXml="prev"/>
    <w:sdt>
      <w:sdtPr>
        <w:rPr>
          <w:rFonts w:ascii="Arial" w:hAnsi="Arial" w:cs="Arial"/>
          <w:szCs w:val="24"/>
        </w:rPr>
        <w:tag w:val="goog_rdk_548"/>
        <w:id w:val="-792364422"/>
      </w:sdtPr>
      <w:sdtEndPr/>
      <w:sdtContent>
        <w:p w14:paraId="2CCAA5BF" w14:textId="77777777" w:rsidR="0095095E" w:rsidRPr="00895313" w:rsidRDefault="00243655" w:rsidP="00482EF4">
          <w:pPr>
            <w:spacing w:after="0" w:line="246" w:lineRule="auto"/>
            <w:ind w:left="-5" w:right="103" w:hanging="1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547"/>
              <w:id w:val="1830783977"/>
            </w:sdtPr>
            <w:sdtEndPr/>
            <w:sdtContent/>
          </w:sdt>
        </w:p>
      </w:sdtContent>
    </w:sdt>
    <w:p w14:paraId="1ECF24F9" w14:textId="77777777" w:rsidR="00844433" w:rsidRPr="00895313" w:rsidRDefault="00243655" w:rsidP="006B58D6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50"/>
          <w:id w:val="645484562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49"/>
              <w:id w:val="-393743313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0" wp14:editId="2663A240">
                    <wp:extent cx="3479993" cy="1664208"/>
                    <wp:effectExtent l="0" t="0" r="6350" b="0"/>
                    <wp:docPr id="43" name="Picture 43" descr="A white text on a white background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40.png" descr="A white text on a white background&#10;&#10;Description automatically generated"/>
                            <pic:cNvPicPr preferRelativeResize="0"/>
                          </pic:nvPicPr>
                          <pic:blipFill rotWithShape="1">
                            <a:blip r:embed="rId54"/>
                            <a:srcRect l="2897" t="6698" r="5203" b="6189"/>
                            <a:stretch/>
                          </pic:blipFill>
                          <pic:spPr bwMode="auto">
                            <a:xfrm>
                              <a:off x="0" y="0"/>
                              <a:ext cx="3482732" cy="166551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r w:rsidR="00844433" w:rsidRPr="00895313">
        <w:rPr>
          <w:rFonts w:ascii="Arial" w:hAnsi="Arial" w:cs="Arial"/>
          <w:szCs w:val="24"/>
        </w:rPr>
        <w:br/>
      </w:r>
    </w:p>
    <w:p w14:paraId="636998F8" w14:textId="77777777" w:rsidR="00844433" w:rsidRPr="00895313" w:rsidRDefault="00844433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 w:type="page"/>
      </w:r>
    </w:p>
    <w:bookmarkStart w:id="62" w:name="_Toc153542611"/>
    <w:p w14:paraId="2CCAA5C2" w14:textId="0BCA1A8F" w:rsidR="0095095E" w:rsidRPr="00895313" w:rsidRDefault="00243655" w:rsidP="00206C14">
      <w:pPr>
        <w:pStyle w:val="Heading3"/>
      </w:pPr>
      <w:sdt>
        <w:sdtPr>
          <w:tag w:val="goog_rdk_558"/>
          <w:id w:val="-1035808995"/>
        </w:sdtPr>
        <w:sdtEndPr/>
        <w:sdtContent>
          <w:sdt>
            <w:sdtPr>
              <w:tag w:val="goog_rdk_554"/>
              <w:id w:val="556130556"/>
            </w:sdtPr>
            <w:sdtEndPr/>
            <w:sdtContent>
              <w:sdt>
                <w:sdtPr>
                  <w:tag w:val="goog_rdk_555"/>
                  <w:id w:val="-869218864"/>
                </w:sdtPr>
                <w:sdtEndPr/>
                <w:sdtContent>
                  <w:r w:rsidR="00DF53F6" w:rsidRPr="00895313">
                    <w:t>Summary</w:t>
                  </w:r>
                  <w:r w:rsidR="00DA6F34" w:rsidRPr="00895313">
                    <w:t xml:space="preserve"> </w:t>
                  </w:r>
                  <w:r w:rsidR="00DF53F6" w:rsidRPr="00895313">
                    <w:t>of</w:t>
                  </w:r>
                  <w:r w:rsidR="00DA6F34" w:rsidRPr="00895313">
                    <w:t xml:space="preserve"> </w:t>
                  </w:r>
                  <w:r w:rsidR="000E533D" w:rsidRPr="00895313">
                    <w:t>A</w:t>
                  </w:r>
                  <w:r w:rsidR="00DF53F6" w:rsidRPr="00895313">
                    <w:t>dditional</w:t>
                  </w:r>
                  <w:r w:rsidR="00DA6F34" w:rsidRPr="00895313">
                    <w:t xml:space="preserve"> </w:t>
                  </w:r>
                  <w:r w:rsidR="000E533D" w:rsidRPr="00895313">
                    <w:t>B</w:t>
                  </w:r>
                  <w:r w:rsidR="00DF53F6" w:rsidRPr="00895313">
                    <w:t>enefits</w:t>
                  </w:r>
                </w:sdtContent>
              </w:sdt>
            </w:sdtContent>
          </w:sdt>
        </w:sdtContent>
      </w:sdt>
      <w:bookmarkEnd w:id="62"/>
    </w:p>
    <w:p w14:paraId="2CCAA5C3" w14:textId="4218787F" w:rsidR="0095095E" w:rsidRPr="00206C14" w:rsidRDefault="000D32AE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206C14">
        <w:rPr>
          <w:rFonts w:asciiTheme="majorHAnsi" w:hAnsiTheme="majorHAnsi" w:cstheme="majorHAnsi"/>
          <w:szCs w:val="24"/>
        </w:rPr>
        <w:t>The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suggested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forms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are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summarized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in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a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screen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for</w:t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  <w:r w:rsidR="00DF53F6" w:rsidRPr="00206C14">
        <w:rPr>
          <w:rFonts w:asciiTheme="majorHAnsi" w:hAnsiTheme="majorHAnsi" w:cstheme="majorHAnsi"/>
          <w:szCs w:val="24"/>
        </w:rPr>
        <w:t>download.</w:t>
      </w:r>
      <w:r w:rsidR="00121B94" w:rsidRPr="00206C14">
        <w:rPr>
          <w:rFonts w:asciiTheme="majorHAnsi" w:hAnsiTheme="majorHAnsi" w:cstheme="majorHAnsi"/>
          <w:szCs w:val="24"/>
        </w:rPr>
        <w:br/>
      </w:r>
      <w:r w:rsidR="00DA6F34" w:rsidRPr="00206C14">
        <w:rPr>
          <w:rFonts w:asciiTheme="majorHAnsi" w:hAnsiTheme="majorHAnsi" w:cstheme="majorHAnsi"/>
          <w:szCs w:val="24"/>
        </w:rPr>
        <w:t xml:space="preserve"> </w:t>
      </w:r>
    </w:p>
    <w:p w14:paraId="2CCAA5C6" w14:textId="32795134" w:rsidR="0095095E" w:rsidRPr="00895313" w:rsidRDefault="00243655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62"/>
          <w:id w:val="-977060634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60"/>
              <w:id w:val="1236745623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2" wp14:editId="030BDB05">
                    <wp:extent cx="3029458" cy="2821709"/>
                    <wp:effectExtent l="0" t="0" r="0" b="0"/>
                    <wp:docPr id="44" name="Picture 44" descr="A screenshot of a web page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43.png" descr="A screenshot of a web page&#10;&#10;Description automatically generated"/>
                            <pic:cNvPicPr preferRelativeResize="0"/>
                          </pic:nvPicPr>
                          <pic:blipFill rotWithShape="1">
                            <a:blip r:embed="rId55"/>
                            <a:srcRect l="2311" t="3653" r="1984" b="2371"/>
                            <a:stretch/>
                          </pic:blipFill>
                          <pic:spPr bwMode="auto">
                            <a:xfrm>
                              <a:off x="0" y="0"/>
                              <a:ext cx="3031302" cy="282342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sdt>
        <w:sdtPr>
          <w:rPr>
            <w:rFonts w:ascii="Arial" w:hAnsi="Arial" w:cs="Arial"/>
            <w:szCs w:val="24"/>
          </w:rPr>
          <w:tag w:val="goog_rdk_576"/>
          <w:id w:val="459932468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66"/>
              <w:id w:val="115416882"/>
            </w:sdtPr>
            <w:sdtEndPr/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567"/>
                  <w:id w:val="-143667524"/>
                </w:sdtPr>
                <w:sdtEndPr>
                  <w:rPr>
                    <w:rFonts w:asciiTheme="majorHAnsi" w:hAnsiTheme="majorHAnsi" w:cstheme="majorHAnsi"/>
                  </w:rPr>
                </w:sdtEndPr>
                <w:sdtContent>
                  <w:r w:rsidR="00121B94" w:rsidRPr="00895313">
                    <w:rPr>
                      <w:rFonts w:ascii="Arial" w:hAnsi="Arial" w:cs="Arial"/>
                      <w:szCs w:val="24"/>
                    </w:rPr>
                    <w:br/>
                  </w:r>
                  <w:r w:rsidR="00121B94" w:rsidRPr="00895313">
                    <w:rPr>
                      <w:rFonts w:ascii="Arial" w:hAnsi="Arial" w:cs="Arial"/>
                      <w:szCs w:val="24"/>
                    </w:rPr>
                    <w:br/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A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Summary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of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Disabilities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screen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will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show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new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and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rated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</w:sdtContent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68"/>
                  <w:id w:val="1821075181"/>
                </w:sdtPr>
                <w:sdtEndPr/>
                <w:sdtContent/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69"/>
                  <w:id w:val="-640341484"/>
                </w:sdtPr>
                <w:sdtEndPr/>
                <w:sdtContent/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70"/>
                  <w:id w:val="-2124065155"/>
                </w:sdtPr>
                <w:sdtEndPr/>
                <w:sdtContent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conditions</w:t>
                  </w:r>
                </w:sdtContent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71"/>
                  <w:id w:val="336655409"/>
                </w:sdtPr>
                <w:sdtEndPr/>
                <w:sdtContent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the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Veteran</w:t>
                  </w:r>
                </w:sdtContent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74"/>
                  <w:id w:val="-357740684"/>
                </w:sdtPr>
                <w:sdtEndPr/>
                <w:sdtContent>
                  <w:r w:rsidR="00135608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i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claiming.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</w:sdtContent>
              </w:sd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575"/>
                  <w:id w:val="1697658235"/>
                  <w:showingPlcHdr/>
                </w:sdtPr>
                <w:sdtEndPr>
                  <w:rPr>
                    <w:rFonts w:ascii="Arial" w:hAnsi="Arial" w:cs="Arial"/>
                  </w:rPr>
                </w:sdtEndPr>
                <w:sdtContent>
                  <w:r w:rsidR="00206C1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    </w:t>
                  </w:r>
                </w:sdtContent>
              </w:sdt>
            </w:sdtContent>
          </w:sdt>
        </w:sdtContent>
      </w:sdt>
    </w:p>
    <w:p w14:paraId="2CCAA5C8" w14:textId="246FCC5D" w:rsidR="0095095E" w:rsidRPr="00895313" w:rsidRDefault="0095095E" w:rsidP="008A1B90">
      <w:pPr>
        <w:spacing w:after="0" w:line="246" w:lineRule="auto"/>
        <w:ind w:right="103"/>
        <w:rPr>
          <w:rFonts w:ascii="Arial" w:hAnsi="Arial" w:cs="Arial"/>
          <w:szCs w:val="24"/>
        </w:rPr>
      </w:pPr>
    </w:p>
    <w:p w14:paraId="2FDC4D25" w14:textId="77777777" w:rsidR="002543E8" w:rsidRPr="00895313" w:rsidRDefault="00243655" w:rsidP="002543E8">
      <w:pPr>
        <w:spacing w:after="107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92"/>
          <w:id w:val="-413164955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90"/>
              <w:id w:val="-1159766344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6" wp14:editId="3584AF53">
                    <wp:extent cx="3681857" cy="1365205"/>
                    <wp:effectExtent l="0" t="0" r="0" b="6985"/>
                    <wp:docPr id="25" name="Picture 25" descr="A screenshot of a white backgroun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6.png" descr="A screenshot of a white backgroun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56"/>
                            <a:srcRect l="3511" t="6094" r="4276" b="13582"/>
                            <a:stretch/>
                          </pic:blipFill>
                          <pic:spPr bwMode="auto">
                            <a:xfrm>
                              <a:off x="0" y="0"/>
                              <a:ext cx="3684968" cy="136635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58423A11" w14:textId="77777777" w:rsidR="002543E8" w:rsidRPr="00895313" w:rsidRDefault="002543E8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 w:type="page"/>
      </w:r>
    </w:p>
    <w:bookmarkStart w:id="63" w:name="_Toc153542612"/>
    <w:p w14:paraId="2CCAA5D7" w14:textId="4337E6AE" w:rsidR="0095095E" w:rsidRPr="00895313" w:rsidRDefault="00243655" w:rsidP="00E204EB">
      <w:pPr>
        <w:pStyle w:val="Heading2"/>
        <w:rPr>
          <w:vertAlign w:val="subscript"/>
        </w:rPr>
      </w:pPr>
      <w:sdt>
        <w:sdtPr>
          <w:tag w:val="goog_rdk_619"/>
          <w:id w:val="1965536057"/>
        </w:sdtPr>
        <w:sdtEndPr/>
        <w:sdtContent>
          <w:r w:rsidR="00DF53F6" w:rsidRPr="00895313">
            <w:t>Part</w:t>
          </w:r>
          <w:r w:rsidR="00DA6F34" w:rsidRPr="00895313">
            <w:t xml:space="preserve"> </w:t>
          </w:r>
          <w:r w:rsidR="00DF53F6" w:rsidRPr="00895313">
            <w:t>3:</w:t>
          </w:r>
          <w:r w:rsidR="00DA6F34" w:rsidRPr="00895313">
            <w:t xml:space="preserve"> </w:t>
          </w:r>
          <w:r w:rsidR="00DF53F6" w:rsidRPr="00895313">
            <w:t>Supporting</w:t>
          </w:r>
          <w:r w:rsidR="00DA6F34" w:rsidRPr="00895313">
            <w:t xml:space="preserve"> </w:t>
          </w:r>
          <w:r w:rsidR="00DF53F6" w:rsidRPr="00895313">
            <w:t>Evidence</w:t>
          </w:r>
          <w:sdt>
            <w:sdtPr>
              <w:tag w:val="goog_rdk_618"/>
              <w:id w:val="-334922912"/>
              <w:showingPlcHdr/>
            </w:sdtPr>
            <w:sdtEndPr/>
            <w:sdtContent>
              <w:r w:rsidR="00E204EB">
                <w:t xml:space="preserve">     </w:t>
              </w:r>
            </w:sdtContent>
          </w:sdt>
        </w:sdtContent>
      </w:sdt>
      <w:bookmarkEnd w:id="63"/>
    </w:p>
    <w:sdt>
      <w:sdtPr>
        <w:rPr>
          <w:rFonts w:ascii="Arial" w:hAnsi="Arial" w:cs="Arial"/>
        </w:rPr>
        <w:tag w:val="goog_rdk_621"/>
        <w:id w:val="1682158252"/>
      </w:sdtPr>
      <w:sdtEndPr>
        <w:rPr>
          <w:rFonts w:ascii="Calibri" w:hAnsi="Calibri" w:cs="Calibri"/>
        </w:rPr>
      </w:sdtEndPr>
      <w:sdtContent>
        <w:p w14:paraId="2CCAA5D8" w14:textId="65A03585" w:rsidR="0095095E" w:rsidRPr="00E35558" w:rsidRDefault="00243655" w:rsidP="00482EF4">
          <w:sdt>
            <w:sdtPr>
              <w:rPr>
                <w:rFonts w:ascii="Arial" w:hAnsi="Arial" w:cs="Arial"/>
              </w:rPr>
              <w:tag w:val="goog_rdk_620"/>
              <w:id w:val="-317037570"/>
            </w:sdtPr>
            <w:sdtEndPr>
              <w:rPr>
                <w:rFonts w:ascii="Calibri" w:hAnsi="Calibri" w:cs="Calibri"/>
              </w:rPr>
            </w:sdtEndPr>
            <w:sdtContent>
              <w:r w:rsidR="00DF53F6" w:rsidRPr="00E35558">
                <w:t>In</w:t>
              </w:r>
              <w:r w:rsidR="00DA6F34" w:rsidRPr="00E35558">
                <w:t xml:space="preserve"> </w:t>
              </w:r>
              <w:r w:rsidR="00DF53F6" w:rsidRPr="00E35558">
                <w:t>this</w:t>
              </w:r>
              <w:r w:rsidR="00DA6F34" w:rsidRPr="00E35558">
                <w:t xml:space="preserve"> </w:t>
              </w:r>
              <w:r w:rsidR="00DF53F6" w:rsidRPr="00E35558">
                <w:t>section,</w:t>
              </w:r>
              <w:r w:rsidR="00DA6F34" w:rsidRPr="00E35558">
                <w:t xml:space="preserve"> </w:t>
              </w:r>
              <w:r w:rsidR="00DF53F6" w:rsidRPr="00E35558">
                <w:t>the</w:t>
              </w:r>
              <w:r w:rsidR="00DA6F34" w:rsidRPr="00E35558">
                <w:t xml:space="preserve"> Veteran </w:t>
              </w:r>
              <w:r w:rsidR="00DF53F6" w:rsidRPr="00E35558">
                <w:t>can</w:t>
              </w:r>
              <w:r w:rsidR="00DA6F34" w:rsidRPr="00E35558">
                <w:t xml:space="preserve"> </w:t>
              </w:r>
              <w:r w:rsidR="00DF53F6" w:rsidRPr="00E35558">
                <w:t>choose</w:t>
              </w:r>
              <w:r w:rsidR="00DA6F34" w:rsidRPr="00E35558">
                <w:t xml:space="preserve"> </w:t>
              </w:r>
              <w:r w:rsidR="00DF53F6" w:rsidRPr="00E35558">
                <w:t>whether</w:t>
              </w:r>
              <w:r w:rsidR="00DA6F34" w:rsidRPr="00E35558">
                <w:t xml:space="preserve"> </w:t>
              </w:r>
              <w:r w:rsidR="00DF53F6" w:rsidRPr="00E35558">
                <w:t>they</w:t>
              </w:r>
              <w:r w:rsidR="00DA6F34" w:rsidRPr="00E35558">
                <w:t xml:space="preserve"> </w:t>
              </w:r>
              <w:r w:rsidR="00DF53F6" w:rsidRPr="00E35558">
                <w:t>would</w:t>
              </w:r>
              <w:r w:rsidR="00DA6F34" w:rsidRPr="00E35558">
                <w:t xml:space="preserve"> </w:t>
              </w:r>
              <w:r w:rsidR="00DF53F6" w:rsidRPr="00E35558">
                <w:t>like</w:t>
              </w:r>
              <w:r w:rsidR="00DA6F34" w:rsidRPr="00E35558">
                <w:t xml:space="preserve"> </w:t>
              </w:r>
              <w:r w:rsidR="00DF53F6" w:rsidRPr="00E35558">
                <w:t>to</w:t>
              </w:r>
              <w:r w:rsidR="00DA6F34" w:rsidRPr="00E35558">
                <w:t xml:space="preserve"> </w:t>
              </w:r>
              <w:r w:rsidR="00DF53F6" w:rsidRPr="00E35558">
                <w:t>include</w:t>
              </w:r>
              <w:r w:rsidR="00DA6F34" w:rsidRPr="00E35558">
                <w:t xml:space="preserve"> </w:t>
              </w:r>
              <w:r w:rsidR="00DF53F6" w:rsidRPr="00E35558">
                <w:t>any</w:t>
              </w:r>
              <w:r w:rsidR="00DA6F34" w:rsidRPr="00E35558">
                <w:t xml:space="preserve"> </w:t>
              </w:r>
              <w:r w:rsidR="00DF53F6" w:rsidRPr="00E35558">
                <w:t>supporting</w:t>
              </w:r>
              <w:r w:rsidR="00DA6F34" w:rsidRPr="00E35558">
                <w:t xml:space="preserve"> </w:t>
              </w:r>
              <w:r w:rsidR="00DF53F6" w:rsidRPr="00E35558">
                <w:t>evidence</w:t>
              </w:r>
              <w:r w:rsidR="00DA6F34" w:rsidRPr="00E35558">
                <w:t xml:space="preserve"> </w:t>
              </w:r>
              <w:r w:rsidR="00DF53F6" w:rsidRPr="00E35558">
                <w:t>for</w:t>
              </w:r>
              <w:r w:rsidR="00DA6F34" w:rsidRPr="00E35558">
                <w:t xml:space="preserve"> </w:t>
              </w:r>
              <w:r w:rsidR="00DF53F6" w:rsidRPr="00E35558">
                <w:t>their</w:t>
              </w:r>
              <w:r w:rsidR="00DA6F34" w:rsidRPr="00E35558">
                <w:t xml:space="preserve"> </w:t>
              </w:r>
              <w:r w:rsidR="00DF53F6" w:rsidRPr="00E35558">
                <w:t>claim.</w:t>
              </w:r>
            </w:sdtContent>
          </w:sdt>
        </w:p>
      </w:sdtContent>
    </w:sdt>
    <w:p w14:paraId="2CCAA5D9" w14:textId="137DACBA" w:rsidR="0095095E" w:rsidRPr="00895313" w:rsidRDefault="0095095E" w:rsidP="00482EF4">
      <w:pPr>
        <w:spacing w:after="4"/>
        <w:rPr>
          <w:rFonts w:ascii="Arial" w:hAnsi="Arial" w:cs="Arial"/>
          <w:szCs w:val="24"/>
        </w:rPr>
      </w:pPr>
    </w:p>
    <w:p w14:paraId="2CCAA5DE" w14:textId="6A236A64" w:rsidR="0095095E" w:rsidRPr="00895313" w:rsidRDefault="00243655" w:rsidP="0079324C">
      <w:pPr>
        <w:spacing w:after="0"/>
        <w:ind w:right="1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29"/>
          <w:id w:val="1147480502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628"/>
              <w:id w:val="1416356697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A" wp14:editId="78D4AAF0">
                    <wp:extent cx="3821411" cy="1840865"/>
                    <wp:effectExtent l="0" t="0" r="8255" b="6985"/>
                    <wp:docPr id="27" name="Picture 27" descr="A screenshot of a white and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9.png" descr="A screenshot of a white and black text&#10;&#10;Description automatically generated"/>
                            <pic:cNvPicPr preferRelativeResize="0"/>
                          </pic:nvPicPr>
                          <pic:blipFill rotWithShape="1">
                            <a:blip r:embed="rId57"/>
                            <a:srcRect l="3166" t="3507" r="2355" b="8204"/>
                            <a:stretch/>
                          </pic:blipFill>
                          <pic:spPr bwMode="auto">
                            <a:xfrm>
                              <a:off x="0" y="0"/>
                              <a:ext cx="3823703" cy="184196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  <w:sdt>
            <w:sdtPr>
              <w:rPr>
                <w:rFonts w:ascii="Arial" w:hAnsi="Arial" w:cs="Arial"/>
                <w:szCs w:val="24"/>
              </w:rPr>
              <w:tag w:val="goog_rdk_637"/>
              <w:id w:val="266211112"/>
            </w:sdtPr>
            <w:sdtEndPr/>
            <w:sdtContent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sdt>
                <w:sdtPr>
                  <w:rPr>
                    <w:rFonts w:ascii="Arial" w:hAnsi="Arial" w:cs="Arial"/>
                    <w:szCs w:val="24"/>
                  </w:rPr>
                  <w:tag w:val="goog_rdk_630"/>
                  <w:id w:val="1870801971"/>
                </w:sdtPr>
                <w:sdtEndPr>
                  <w:rPr>
                    <w:rFonts w:ascii="Calibri" w:hAnsi="Calibri" w:cs="Calibri"/>
                    <w:szCs w:val="22"/>
                  </w:rPr>
                </w:sdtEndPr>
                <w:sdtContent>
                  <w:r w:rsidR="004A32BF" w:rsidRPr="00895313">
                    <w:rPr>
                      <w:rFonts w:ascii="Arial" w:hAnsi="Arial" w:cs="Arial"/>
                      <w:szCs w:val="24"/>
                    </w:rPr>
                    <w:br/>
                  </w:r>
                  <w:r w:rsidR="004A32BF" w:rsidRPr="00895313">
                    <w:rPr>
                      <w:rFonts w:ascii="Arial" w:hAnsi="Arial" w:cs="Arial"/>
                      <w:szCs w:val="24"/>
                    </w:rPr>
                    <w:br/>
                  </w:r>
                  <w:r w:rsidR="00DF53F6" w:rsidRPr="00E35558">
                    <w:t>If</w:t>
                  </w:r>
                  <w:r w:rsidR="00DA6F34" w:rsidRPr="00E35558">
                    <w:t xml:space="preserve"> </w:t>
                  </w:r>
                  <w:r w:rsidR="00DF53F6" w:rsidRPr="00E35558">
                    <w:t>the</w:t>
                  </w:r>
                  <w:r w:rsidR="00DA6F34" w:rsidRPr="00E35558">
                    <w:t xml:space="preserve"> </w:t>
                  </w:r>
                </w:sdtContent>
              </w:sdt>
              <w:sdt>
                <w:sdtPr>
                  <w:tag w:val="goog_rdk_631"/>
                  <w:id w:val="-56396890"/>
                </w:sdtPr>
                <w:sdtEndPr/>
                <w:sdtContent>
                  <w:r w:rsidR="00DA6F34" w:rsidRPr="00E35558">
                    <w:t>Veteran</w:t>
                  </w:r>
                </w:sdtContent>
              </w:sdt>
              <w:sdt>
                <w:sdtPr>
                  <w:tag w:val="goog_rdk_632"/>
                  <w:id w:val="1195120778"/>
                </w:sdtPr>
                <w:sdtEndPr/>
                <w:sdtContent>
                  <w:r w:rsidR="0079324C" w:rsidRPr="00E35558">
                    <w:t xml:space="preserve"> </w:t>
                  </w:r>
                  <w:r w:rsidR="00DF53F6" w:rsidRPr="00E35558">
                    <w:t>selects</w:t>
                  </w:r>
                  <w:r w:rsidR="00DA6F34" w:rsidRPr="00E35558">
                    <w:t xml:space="preserve"> </w:t>
                  </w:r>
                  <w:r w:rsidR="00DF53F6" w:rsidRPr="00E35558">
                    <w:t>“No</w:t>
                  </w:r>
                  <w:r w:rsidR="0079324C" w:rsidRPr="00E35558">
                    <w:t>,</w:t>
                  </w:r>
                  <w:r w:rsidR="00DF53F6" w:rsidRPr="00E35558">
                    <w:t>”</w:t>
                  </w:r>
                  <w:r w:rsidR="00DA6F34" w:rsidRPr="00E35558">
                    <w:t xml:space="preserve"> </w:t>
                  </w:r>
                  <w:r w:rsidR="00DF53F6" w:rsidRPr="00E35558">
                    <w:t>the</w:t>
                  </w:r>
                  <w:r w:rsidR="00DA6F34" w:rsidRPr="00E35558">
                    <w:t xml:space="preserve"> </w:t>
                  </w:r>
                  <w:r w:rsidR="00DF53F6" w:rsidRPr="00E35558">
                    <w:t>following</w:t>
                  </w:r>
                  <w:r w:rsidR="00DA6F34" w:rsidRPr="00E35558">
                    <w:t xml:space="preserve"> </w:t>
                  </w:r>
                  <w:r w:rsidR="00DF53F6" w:rsidRPr="00E35558">
                    <w:t>summary</w:t>
                  </w:r>
                  <w:r w:rsidR="00DA6F34" w:rsidRPr="00E35558">
                    <w:t xml:space="preserve"> </w:t>
                  </w:r>
                  <w:r w:rsidR="00DF53F6" w:rsidRPr="00E35558">
                    <w:t>screen</w:t>
                  </w:r>
                  <w:r w:rsidR="00DA6F34" w:rsidRPr="00E35558">
                    <w:t xml:space="preserve"> </w:t>
                  </w:r>
                  <w:r w:rsidR="00DF53F6" w:rsidRPr="00E35558">
                    <w:t>will</w:t>
                  </w:r>
                  <w:r w:rsidR="00DA6F34" w:rsidRPr="00E35558">
                    <w:t xml:space="preserve"> </w:t>
                  </w:r>
                  <w:r w:rsidR="00DF53F6" w:rsidRPr="00E35558">
                    <w:t>display,</w:t>
                  </w:r>
                  <w:r w:rsidR="0079324C" w:rsidRPr="00E35558">
                    <w:t xml:space="preserve"> </w:t>
                  </w:r>
                  <w:r w:rsidR="00DF53F6" w:rsidRPr="00E35558">
                    <w:t>warning</w:t>
                  </w:r>
                  <w:r w:rsidR="00DA6F34" w:rsidRPr="00E35558">
                    <w:t xml:space="preserve"> </w:t>
                  </w:r>
                  <w:r w:rsidR="00DF53F6" w:rsidRPr="00E35558">
                    <w:t>the</w:t>
                  </w:r>
                  <w:r w:rsidR="00DA6F34" w:rsidRPr="00E35558">
                    <w:t xml:space="preserve"> </w:t>
                  </w:r>
                </w:sdtContent>
              </w:sdt>
              <w:sdt>
                <w:sdtPr>
                  <w:tag w:val="goog_rdk_634"/>
                  <w:id w:val="-991564130"/>
                </w:sdtPr>
                <w:sdtEndPr/>
                <w:sdtContent>
                  <w:r w:rsidR="00DA6F34" w:rsidRPr="00E35558">
                    <w:t>Veteran</w:t>
                  </w:r>
                </w:sdtContent>
              </w:sdt>
              <w:sdt>
                <w:sdtPr>
                  <w:tag w:val="goog_rdk_635"/>
                  <w:id w:val="-86850984"/>
                </w:sdtPr>
                <w:sdtEndPr>
                  <w:rPr>
                    <w:rFonts w:ascii="Arial" w:hAnsi="Arial" w:cs="Arial"/>
                    <w:szCs w:val="24"/>
                  </w:rPr>
                </w:sdtEndPr>
                <w:sdtContent>
                  <w:sdt>
                    <w:sdtPr>
                      <w:tag w:val="goog_rdk_636"/>
                      <w:id w:val="-2049285545"/>
                    </w:sdtPr>
                    <w:sdtEndPr/>
                    <w:sdtContent>
                      <w:r w:rsidR="0079324C" w:rsidRPr="00E35558">
                        <w:t xml:space="preserve"> </w:t>
                      </w:r>
                    </w:sdtContent>
                  </w:sdt>
                  <w:r w:rsidR="00DF53F6" w:rsidRPr="00E35558">
                    <w:t>that</w:t>
                  </w:r>
                  <w:r w:rsidR="00DA6F34" w:rsidRPr="00E35558">
                    <w:t xml:space="preserve"> </w:t>
                  </w:r>
                  <w:r w:rsidR="00DF53F6" w:rsidRPr="00E35558">
                    <w:t>skipping</w:t>
                  </w:r>
                  <w:r w:rsidR="00DA6F34" w:rsidRPr="00E35558">
                    <w:t xml:space="preserve"> </w:t>
                  </w:r>
                  <w:r w:rsidR="00DF53F6" w:rsidRPr="00E35558">
                    <w:t>this</w:t>
                  </w:r>
                  <w:r w:rsidR="00DA6F34" w:rsidRPr="00E35558">
                    <w:t xml:space="preserve"> </w:t>
                  </w:r>
                  <w:r w:rsidR="00DF53F6" w:rsidRPr="00E35558">
                    <w:t>step</w:t>
                  </w:r>
                  <w:r w:rsidR="00DA6F34" w:rsidRPr="00E35558">
                    <w:t xml:space="preserve"> </w:t>
                  </w:r>
                  <w:r w:rsidR="00DF53F6" w:rsidRPr="00E35558">
                    <w:t>may</w:t>
                  </w:r>
                  <w:r w:rsidR="00DA6F34" w:rsidRPr="00E35558">
                    <w:t xml:space="preserve"> </w:t>
                  </w:r>
                  <w:r w:rsidR="00DF53F6" w:rsidRPr="00E35558">
                    <w:t>delay</w:t>
                  </w:r>
                  <w:r w:rsidR="00DA6F34" w:rsidRPr="00E35558">
                    <w:t xml:space="preserve"> </w:t>
                  </w:r>
                  <w:r w:rsidR="00DF53F6" w:rsidRPr="00E35558">
                    <w:t>processing</w:t>
                  </w:r>
                  <w:r w:rsidR="00DA6F34" w:rsidRPr="00E35558">
                    <w:t xml:space="preserve"> </w:t>
                  </w:r>
                  <w:r w:rsidR="00DF53F6" w:rsidRPr="00E35558">
                    <w:t>of</w:t>
                  </w:r>
                  <w:r w:rsidR="00DA6F34" w:rsidRPr="00E35558">
                    <w:t xml:space="preserve"> </w:t>
                  </w:r>
                  <w:r w:rsidR="00DF53F6" w:rsidRPr="00E35558">
                    <w:t>their</w:t>
                  </w:r>
                  <w:r w:rsidR="00DA6F34" w:rsidRPr="00E35558">
                    <w:t xml:space="preserve"> </w:t>
                  </w:r>
                  <w:r w:rsidR="00DF53F6" w:rsidRPr="00E35558">
                    <w:t>claim.</w:t>
                  </w:r>
                </w:sdtContent>
              </w:sdt>
            </w:sdtContent>
          </w:sdt>
        </w:sdtContent>
      </w:sdt>
    </w:p>
    <w:sdt>
      <w:sdtPr>
        <w:rPr>
          <w:rFonts w:ascii="Arial" w:hAnsi="Arial" w:cs="Arial"/>
          <w:szCs w:val="24"/>
        </w:rPr>
        <w:tag w:val="goog_rdk_639"/>
        <w:id w:val="738444328"/>
      </w:sdtPr>
      <w:sdtEndPr/>
      <w:sdtContent>
        <w:p w14:paraId="2CCAA5DF" w14:textId="77777777" w:rsidR="0095095E" w:rsidRPr="00895313" w:rsidRDefault="00243655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638"/>
              <w:id w:val="-875074583"/>
            </w:sdtPr>
            <w:sdtEndPr/>
            <w:sdtContent/>
          </w:sdt>
        </w:p>
      </w:sdtContent>
    </w:sdt>
    <w:p w14:paraId="2CCAA5E0" w14:textId="3F660D6C" w:rsidR="005008EF" w:rsidRPr="00895313" w:rsidRDefault="00243655" w:rsidP="005008EF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  <w:szCs w:val="24"/>
          </w:rPr>
          <w:tag w:val="goog_rdk_641"/>
          <w:id w:val="-1718967657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640"/>
              <w:id w:val="-1668398190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C" wp14:editId="377DEAB6">
                    <wp:extent cx="3425825" cy="932146"/>
                    <wp:effectExtent l="0" t="0" r="3175" b="1905"/>
                    <wp:docPr id="28" name="Picture 28" descr="A white backgroun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5.png" descr="A white backgroun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58"/>
                            <a:srcRect l="1614" t="9740" r="7664" b="11842"/>
                            <a:stretch/>
                          </pic:blipFill>
                          <pic:spPr bwMode="auto">
                            <a:xfrm>
                              <a:off x="0" y="0"/>
                              <a:ext cx="3428893" cy="93298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  <w:r w:rsidR="005008EF" w:rsidRPr="00895313">
                <w:rPr>
                  <w:rFonts w:ascii="Arial" w:hAnsi="Arial" w:cs="Arial"/>
                  <w:szCs w:val="24"/>
                </w:rPr>
                <w:br/>
              </w:r>
            </w:sdtContent>
          </w:sdt>
        </w:sdtContent>
      </w:sdt>
    </w:p>
    <w:p w14:paraId="2CCAA5E2" w14:textId="30367391" w:rsidR="0095095E" w:rsidRPr="00895313" w:rsidRDefault="00243655" w:rsidP="00384988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45"/>
          <w:id w:val="2013643972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644"/>
              <w:id w:val="-1528548577"/>
            </w:sdtPr>
            <w:sdtEndPr/>
            <w:sdtContent>
              <w:r w:rsidR="00DF53F6" w:rsidRPr="00895313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E" wp14:editId="29B5D2D5">
                    <wp:extent cx="3539904" cy="944245"/>
                    <wp:effectExtent l="0" t="0" r="3810" b="8255"/>
                    <wp:docPr id="29" name="Picture 29" descr="A white backgroun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4.png" descr="A white backgroun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59"/>
                            <a:srcRect l="2260" t="17735" r="3985" b="9918"/>
                            <a:stretch/>
                          </pic:blipFill>
                          <pic:spPr bwMode="auto">
                            <a:xfrm>
                              <a:off x="0" y="0"/>
                              <a:ext cx="3544286" cy="94541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2CCAA5E7" w14:textId="7C70549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5E8" w14:textId="512D8201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53"/>
          <w:id w:val="171922409"/>
        </w:sdtPr>
        <w:sdtEndPr/>
        <w:sdtContent>
          <w:r w:rsidR="00DF53F6" w:rsidRPr="00895313">
            <w:rPr>
              <w:rFonts w:ascii="Arial" w:hAnsi="Arial" w:cs="Arial"/>
              <w:szCs w:val="24"/>
            </w:rPr>
            <w:t>If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the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</w:sdtContent>
      </w:sdt>
      <w:sdt>
        <w:sdtPr>
          <w:rPr>
            <w:rFonts w:ascii="Arial" w:hAnsi="Arial" w:cs="Arial"/>
            <w:szCs w:val="24"/>
          </w:rPr>
          <w:tag w:val="goog_rdk_654"/>
          <w:id w:val="1530070312"/>
        </w:sdtPr>
        <w:sdtEndPr/>
        <w:sdtContent>
          <w:r w:rsidR="00DA6F34" w:rsidRPr="00895313">
            <w:rPr>
              <w:rFonts w:ascii="Arial" w:hAnsi="Arial" w:cs="Arial"/>
              <w:szCs w:val="24"/>
            </w:rPr>
            <w:t>Veteran</w:t>
          </w:r>
        </w:sdtContent>
      </w:sdt>
      <w:sdt>
        <w:sdtPr>
          <w:rPr>
            <w:rFonts w:ascii="Arial" w:hAnsi="Arial" w:cs="Arial"/>
            <w:szCs w:val="24"/>
          </w:rPr>
          <w:tag w:val="goog_rdk_655"/>
          <w:id w:val="2048409226"/>
        </w:sdtPr>
        <w:sdtEndPr/>
        <w:sdtContent>
          <w:r w:rsidR="000F16B1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selects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“Yes</w:t>
          </w:r>
          <w:r w:rsidR="000F16B1" w:rsidRPr="00895313">
            <w:rPr>
              <w:rFonts w:ascii="Arial" w:hAnsi="Arial" w:cs="Arial"/>
              <w:szCs w:val="24"/>
            </w:rPr>
            <w:t>,</w:t>
          </w:r>
          <w:r w:rsidR="00DF53F6" w:rsidRPr="00895313">
            <w:rPr>
              <w:rFonts w:ascii="Arial" w:hAnsi="Arial" w:cs="Arial"/>
              <w:szCs w:val="24"/>
            </w:rPr>
            <w:t>”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they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can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select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from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1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to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3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options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</w:sdtContent>
      </w:sdt>
      <w:sdt>
        <w:sdtPr>
          <w:rPr>
            <w:rFonts w:ascii="Arial" w:hAnsi="Arial" w:cs="Arial"/>
            <w:szCs w:val="24"/>
          </w:rPr>
          <w:tag w:val="goog_rdk_657"/>
          <w:id w:val="-1843771037"/>
        </w:sdtPr>
        <w:sdtEndPr/>
        <w:sdtContent>
          <w:r w:rsidR="00DF53F6" w:rsidRPr="00895313">
            <w:rPr>
              <w:rFonts w:ascii="Arial" w:hAnsi="Arial" w:cs="Arial"/>
              <w:szCs w:val="24"/>
            </w:rPr>
            <w:t>for</w:t>
          </w:r>
        </w:sdtContent>
      </w:sdt>
      <w:sdt>
        <w:sdtPr>
          <w:rPr>
            <w:rFonts w:ascii="Arial" w:hAnsi="Arial" w:cs="Arial"/>
            <w:szCs w:val="24"/>
          </w:rPr>
          <w:tag w:val="goog_rdk_658"/>
          <w:id w:val="-1310867997"/>
        </w:sdtPr>
        <w:sdtEndPr/>
        <w:sdtContent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evidence</w:t>
          </w:r>
          <w:r w:rsidR="00DA6F34" w:rsidRPr="00895313">
            <w:rPr>
              <w:rFonts w:ascii="Arial" w:hAnsi="Arial" w:cs="Arial"/>
              <w:szCs w:val="24"/>
            </w:rPr>
            <w:t xml:space="preserve"> </w:t>
          </w:r>
          <w:r w:rsidR="00DF53F6" w:rsidRPr="00895313">
            <w:rPr>
              <w:rFonts w:ascii="Arial" w:hAnsi="Arial" w:cs="Arial"/>
              <w:szCs w:val="24"/>
            </w:rPr>
            <w:t>types.</w:t>
          </w:r>
        </w:sdtContent>
      </w:sdt>
    </w:p>
    <w:p w14:paraId="3FFD7952" w14:textId="5F2531F4" w:rsidR="00181383" w:rsidRPr="00895313" w:rsidRDefault="00243655" w:rsidP="00181383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  <w:szCs w:val="24"/>
          </w:rPr>
          <w:tag w:val="goog_rdk_660"/>
          <w:id w:val="640626796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82" wp14:editId="10C7C6AB">
                <wp:extent cx="3010535" cy="2859024"/>
                <wp:effectExtent l="0" t="0" r="0" b="0"/>
                <wp:docPr id="31" name="Picture 31" descr="A screenshot of a survey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2.png" descr="A screenshot of a survey&#10;&#10;Description automatically generated"/>
                        <pic:cNvPicPr preferRelativeResize="0"/>
                      </pic:nvPicPr>
                      <pic:blipFill rotWithShape="1">
                        <a:blip r:embed="rId60"/>
                        <a:srcRect l="3129" t="3535" r="15554" b="4347"/>
                        <a:stretch/>
                      </pic:blipFill>
                      <pic:spPr bwMode="auto">
                        <a:xfrm>
                          <a:off x="0" y="0"/>
                          <a:ext cx="3011788" cy="28602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4C27C182" w14:textId="77777777" w:rsidR="00CB0756" w:rsidRPr="00895313" w:rsidRDefault="00CB0756">
      <w:pPr>
        <w:rPr>
          <w:rFonts w:ascii="Arial" w:hAnsi="Arial" w:cs="Arial"/>
          <w:b/>
          <w:bCs/>
          <w:szCs w:val="24"/>
        </w:rPr>
      </w:pPr>
      <w:r w:rsidRPr="00895313">
        <w:rPr>
          <w:rFonts w:ascii="Arial" w:hAnsi="Arial" w:cs="Arial"/>
          <w:b/>
          <w:bCs/>
          <w:szCs w:val="24"/>
        </w:rPr>
        <w:br w:type="page"/>
      </w:r>
    </w:p>
    <w:bookmarkStart w:id="64" w:name="_Toc153542613"/>
    <w:p w14:paraId="4FACFC01" w14:textId="2F2C28D8" w:rsidR="00331863" w:rsidRPr="00895313" w:rsidRDefault="00243655" w:rsidP="00E204EB">
      <w:pPr>
        <w:pStyle w:val="Heading3"/>
      </w:pPr>
      <w:sdt>
        <w:sdtPr>
          <w:tag w:val="goog_rdk_662"/>
          <w:id w:val="1749611512"/>
        </w:sdtPr>
        <w:sdtEndPr/>
        <w:sdtContent>
          <w:bookmarkStart w:id="65" w:name="P3VAMedicalRecords"/>
          <w:r w:rsidR="00DF53F6" w:rsidRPr="00895313">
            <w:t>VA</w:t>
          </w:r>
          <w:r w:rsidR="00DA6F34" w:rsidRPr="00895313">
            <w:t xml:space="preserve"> </w:t>
          </w:r>
          <w:r w:rsidR="00DF53F6" w:rsidRPr="00895313">
            <w:t>Medical</w:t>
          </w:r>
          <w:r w:rsidR="00DA6F34" w:rsidRPr="00895313">
            <w:t xml:space="preserve"> </w:t>
          </w:r>
          <w:r w:rsidR="00DF53F6" w:rsidRPr="00895313">
            <w:t>Records</w:t>
          </w:r>
        </w:sdtContent>
      </w:sdt>
      <w:bookmarkEnd w:id="64"/>
    </w:p>
    <w:bookmarkEnd w:id="65"/>
    <w:p w14:paraId="25581C51" w14:textId="77777777" w:rsidR="00331863" w:rsidRPr="00895313" w:rsidRDefault="00331863" w:rsidP="00331863">
      <w:pPr>
        <w:spacing w:after="0"/>
        <w:rPr>
          <w:rFonts w:ascii="Arial" w:hAnsi="Arial" w:cs="Arial"/>
        </w:rPr>
      </w:pPr>
    </w:p>
    <w:p w14:paraId="2CCAA5F0" w14:textId="4D0E32AA" w:rsidR="0095095E" w:rsidRPr="00895313" w:rsidRDefault="00243655" w:rsidP="00331863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  <w:szCs w:val="24"/>
          </w:rPr>
          <w:tag w:val="goog_rdk_665"/>
          <w:id w:val="-769162104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663"/>
              <w:id w:val="-269004181"/>
            </w:sdtPr>
            <w:sdtEndPr>
              <w:rPr>
                <w:rFonts w:asciiTheme="majorHAnsi" w:hAnsiTheme="majorHAnsi" w:cstheme="majorHAnsi"/>
              </w:rPr>
            </w:sdtEndPr>
            <w:sdtContent>
              <w:r w:rsidR="00DF53F6" w:rsidRPr="00E204EB">
                <w:rPr>
                  <w:rFonts w:asciiTheme="majorHAnsi" w:hAnsiTheme="majorHAnsi" w:cstheme="majorHAnsi"/>
                  <w:szCs w:val="24"/>
                </w:rPr>
                <w:t>The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Veteran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can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specify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which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VA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facility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they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were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treated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for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their</w:t>
              </w:r>
              <w:r w:rsidR="00DA6F34" w:rsidRPr="00E204EB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E204EB">
                <w:rPr>
                  <w:rFonts w:asciiTheme="majorHAnsi" w:hAnsiTheme="majorHAnsi" w:cstheme="majorHAnsi"/>
                  <w:szCs w:val="24"/>
                </w:rPr>
                <w:t>condition(s).</w:t>
              </w:r>
            </w:sdtContent>
          </w:sdt>
          <w:sdt>
            <w:sdtPr>
              <w:rPr>
                <w:rFonts w:asciiTheme="majorHAnsi" w:hAnsiTheme="majorHAnsi" w:cstheme="majorHAnsi"/>
                <w:szCs w:val="24"/>
              </w:rPr>
              <w:tag w:val="goog_rdk_664"/>
              <w:id w:val="490910640"/>
              <w:showingPlcHdr/>
            </w:sdtPr>
            <w:sdtEndPr>
              <w:rPr>
                <w:rFonts w:ascii="Arial" w:hAnsi="Arial" w:cs="Arial"/>
              </w:rPr>
            </w:sdtEndPr>
            <w:sdtContent>
              <w:r w:rsidR="00E204EB">
                <w:rPr>
                  <w:rFonts w:ascii="Arial" w:hAnsi="Arial" w:cs="Arial"/>
                  <w:szCs w:val="24"/>
                </w:rPr>
                <w:t xml:space="preserve">     </w:t>
              </w:r>
            </w:sdtContent>
          </w:sdt>
        </w:sdtContent>
      </w:sdt>
    </w:p>
    <w:p w14:paraId="2CCAA5F4" w14:textId="67E0D632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sdt>
      <w:sdtPr>
        <w:rPr>
          <w:rFonts w:ascii="Arial" w:hAnsi="Arial" w:cs="Arial"/>
          <w:szCs w:val="24"/>
        </w:rPr>
        <w:tag w:val="goog_rdk_671"/>
        <w:id w:val="567849244"/>
      </w:sdtPr>
      <w:sdtEndPr>
        <w:rPr>
          <w:b/>
          <w:szCs w:val="22"/>
        </w:rPr>
      </w:sdtEndPr>
      <w:sdtContent>
        <w:p w14:paraId="60E70E39" w14:textId="77777777" w:rsidR="001D62CF" w:rsidRDefault="00DF53F6" w:rsidP="00961580">
          <w:pPr>
            <w:spacing w:after="0"/>
            <w:rPr>
              <w:rFonts w:ascii="Arial" w:hAnsi="Arial" w:cs="Arial"/>
              <w:szCs w:val="24"/>
            </w:rPr>
          </w:pPr>
          <w:r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88" wp14:editId="5989AA90">
                <wp:extent cx="2931160" cy="5626608"/>
                <wp:effectExtent l="0" t="0" r="2540" b="0"/>
                <wp:docPr id="23" name="Picture 23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1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61"/>
                        <a:srcRect l="5774" t="2254" r="7464" b="3192"/>
                        <a:stretch/>
                      </pic:blipFill>
                      <pic:spPr bwMode="auto">
                        <a:xfrm>
                          <a:off x="0" y="0"/>
                          <a:ext cx="2933019" cy="56301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2CCAA5F6" w14:textId="1561B846" w:rsidR="00961580" w:rsidRDefault="00961580" w:rsidP="00961580">
          <w:pPr>
            <w:spacing w:after="0"/>
            <w:rPr>
              <w:rFonts w:ascii="Arial" w:hAnsi="Arial" w:cs="Arial"/>
              <w:szCs w:val="24"/>
            </w:rPr>
          </w:pPr>
        </w:p>
        <w:p w14:paraId="1C09729D" w14:textId="77777777" w:rsidR="001D62CF" w:rsidRPr="00895313" w:rsidRDefault="00243655" w:rsidP="00961580">
          <w:pPr>
            <w:spacing w:after="0"/>
            <w:rPr>
              <w:rFonts w:ascii="Arial" w:eastAsia="Times New Roman" w:hAnsi="Arial" w:cs="Arial"/>
              <w:b/>
              <w:color w:val="000000"/>
              <w:szCs w:val="24"/>
            </w:rPr>
          </w:pPr>
        </w:p>
      </w:sdtContent>
    </w:sdt>
    <w:bookmarkStart w:id="66" w:name="_Toc153542614"/>
    <w:p w14:paraId="2CCAA5F7" w14:textId="571A2FB4" w:rsidR="0095095E" w:rsidRPr="00206C14" w:rsidRDefault="00243655" w:rsidP="00482EF4">
      <w:pPr>
        <w:pStyle w:val="Heading3"/>
        <w:rPr>
          <w:rFonts w:eastAsia="Calibri"/>
        </w:rPr>
      </w:pPr>
      <w:sdt>
        <w:sdtPr>
          <w:rPr>
            <w:rFonts w:ascii="Arial" w:hAnsi="Arial" w:cs="Arial"/>
          </w:rPr>
          <w:tag w:val="goog_rdk_677"/>
          <w:id w:val="973101476"/>
        </w:sdtPr>
        <w:sdtEndPr>
          <w:rPr>
            <w:rFonts w:asciiTheme="majorHAnsi" w:hAnsiTheme="majorHAnsi" w:cs="Times New Roman"/>
          </w:rPr>
        </w:sdtEndPr>
        <w:sdtContent>
          <w:bookmarkStart w:id="67" w:name="P3PrivateMedicalRecords"/>
          <w:r w:rsidR="00DF53F6" w:rsidRPr="00206C14">
            <w:rPr>
              <w:rFonts w:eastAsia="Calibri"/>
            </w:rPr>
            <w:t>Private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Medical</w:t>
          </w:r>
          <w:r w:rsidR="00DA6F34" w:rsidRPr="00206C14">
            <w:rPr>
              <w:rFonts w:eastAsia="Calibri"/>
            </w:rPr>
            <w:t xml:space="preserve"> </w:t>
          </w:r>
          <w:r w:rsidR="00DF53F6" w:rsidRPr="00206C14">
            <w:rPr>
              <w:rFonts w:eastAsia="Calibri"/>
            </w:rPr>
            <w:t>Records</w:t>
          </w:r>
          <w:bookmarkEnd w:id="67"/>
          <w:sdt>
            <w:sdtPr>
              <w:tag w:val="goog_rdk_675"/>
              <w:id w:val="291185423"/>
            </w:sdtPr>
            <w:sdtEndPr/>
            <w:sdtContent>
              <w:sdt>
                <w:sdtPr>
                  <w:tag w:val="goog_rdk_676"/>
                  <w:id w:val="1549179837"/>
                  <w:showingPlcHdr/>
                </w:sdtPr>
                <w:sdtEndPr/>
                <w:sdtContent>
                  <w:r w:rsidR="00E35558">
                    <w:t xml:space="preserve">     </w:t>
                  </w:r>
                </w:sdtContent>
              </w:sdt>
            </w:sdtContent>
          </w:sdt>
        </w:sdtContent>
      </w:sdt>
      <w:bookmarkEnd w:id="66"/>
    </w:p>
    <w:sdt>
      <w:sdtPr>
        <w:rPr>
          <w:rFonts w:ascii="Arial" w:hAnsi="Arial" w:cs="Arial"/>
          <w:szCs w:val="24"/>
        </w:rPr>
        <w:tag w:val="goog_rdk_680"/>
        <w:id w:val="80040894"/>
      </w:sdtPr>
      <w:sdtEndPr>
        <w:rPr>
          <w:rFonts w:asciiTheme="majorHAnsi" w:hAnsiTheme="majorHAnsi" w:cstheme="majorHAnsi"/>
        </w:rPr>
      </w:sdtEndPr>
      <w:sdtContent>
        <w:p w14:paraId="2CCAA5F8" w14:textId="36D19A7C" w:rsidR="0095095E" w:rsidRPr="00206C14" w:rsidRDefault="00243655" w:rsidP="00482EF4">
          <w:pPr>
            <w:rPr>
              <w:rFonts w:asciiTheme="majorHAnsi" w:hAnsiTheme="majorHAnsi" w:cstheme="majorHAnsi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678"/>
              <w:id w:val="1889303883"/>
            </w:sdtPr>
            <w:sdtEndPr>
              <w:rPr>
                <w:rFonts w:asciiTheme="majorHAnsi" w:hAnsiTheme="majorHAnsi" w:cstheme="majorHAnsi"/>
              </w:rPr>
            </w:sdtEndPr>
            <w:sdtContent>
              <w:r w:rsidR="00961580" w:rsidRPr="00895313">
                <w:rPr>
                  <w:rFonts w:ascii="Arial" w:hAnsi="Arial" w:cs="Arial"/>
                  <w:szCs w:val="24"/>
                </w:rPr>
                <w:br/>
              </w:r>
              <w:r w:rsidR="00DF53F6" w:rsidRPr="00206C14">
                <w:rPr>
                  <w:rFonts w:asciiTheme="majorHAnsi" w:hAnsiTheme="majorHAnsi" w:cstheme="majorHAnsi"/>
                  <w:szCs w:val="24"/>
                </w:rPr>
                <w:t>The</w:t>
              </w:r>
              <w:r w:rsidR="00DA6F34" w:rsidRPr="00206C14">
                <w:rPr>
                  <w:rFonts w:asciiTheme="majorHAnsi" w:hAnsiTheme="majorHAnsi" w:cstheme="majorHAnsi"/>
                  <w:szCs w:val="24"/>
                </w:rPr>
                <w:t xml:space="preserve"> Veteran</w:t>
              </w:r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679"/>
                  <w:id w:val="1051958081"/>
                </w:sdtPr>
                <w:sdtEndPr/>
                <w:sdtContent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can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specify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if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they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would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like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to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upload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medical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records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or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request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records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from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their</w:t>
                  </w:r>
                  <w:r w:rsidR="00DA6F34" w:rsidRPr="00206C14">
                    <w:rPr>
                      <w:rFonts w:asciiTheme="majorHAnsi" w:hAnsiTheme="majorHAnsi" w:cstheme="majorHAnsi"/>
                      <w:szCs w:val="24"/>
                    </w:rPr>
                    <w:t xml:space="preserve"> </w:t>
                  </w:r>
                  <w:r w:rsidR="00DF53F6" w:rsidRPr="00206C14">
                    <w:rPr>
                      <w:rFonts w:asciiTheme="majorHAnsi" w:hAnsiTheme="majorHAnsi" w:cstheme="majorHAnsi"/>
                      <w:szCs w:val="24"/>
                    </w:rPr>
                    <w:t>doctor.</w:t>
                  </w:r>
                </w:sdtContent>
              </w:sdt>
            </w:sdtContent>
          </w:sdt>
        </w:p>
      </w:sdtContent>
    </w:sdt>
    <w:sdt>
      <w:sdtPr>
        <w:rPr>
          <w:rFonts w:asciiTheme="majorHAnsi" w:hAnsiTheme="majorHAnsi" w:cstheme="majorHAnsi"/>
          <w:szCs w:val="24"/>
        </w:rPr>
        <w:tag w:val="goog_rdk_683"/>
        <w:id w:val="-629247103"/>
      </w:sdtPr>
      <w:sdtEndPr/>
      <w:sdtContent>
        <w:p w14:paraId="2CCAA5F9" w14:textId="77777777" w:rsidR="0095095E" w:rsidRPr="00895313" w:rsidRDefault="00243655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Theme="majorHAnsi" w:hAnsiTheme="majorHAnsi" w:cstheme="majorHAnsi"/>
                <w:szCs w:val="24"/>
              </w:rPr>
              <w:tag w:val="goog_rdk_681"/>
              <w:id w:val="477036186"/>
            </w:sdtPr>
            <w:sdtEndPr/>
            <w:sdtConten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682"/>
                  <w:id w:val="-378780304"/>
                </w:sdtPr>
                <w:sdtEndPr/>
                <w:sdtContent/>
              </w:sdt>
            </w:sdtContent>
          </w:sdt>
        </w:p>
      </w:sdtContent>
    </w:sdt>
    <w:sdt>
      <w:sdtPr>
        <w:rPr>
          <w:rFonts w:ascii="Arial" w:hAnsi="Arial" w:cs="Arial"/>
          <w:b/>
          <w:bCs/>
          <w:szCs w:val="24"/>
        </w:rPr>
        <w:tag w:val="goog_rdk_687"/>
        <w:id w:val="899709924"/>
      </w:sdtPr>
      <w:sdtEndPr>
        <w:rPr>
          <w:b w:val="0"/>
          <w:bCs w:val="0"/>
        </w:rPr>
      </w:sdtEndPr>
      <w:sdtContent>
        <w:p w14:paraId="2CCAA5FA" w14:textId="39764991" w:rsidR="0095095E" w:rsidRPr="00895313" w:rsidRDefault="00243655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b/>
                <w:bCs/>
                <w:szCs w:val="24"/>
              </w:rPr>
              <w:tag w:val="goog_rdk_684"/>
              <w:id w:val="718780249"/>
            </w:sdtPr>
            <w:sdtEndPr>
              <w:rPr>
                <w:b w:val="0"/>
                <w:bCs w:val="0"/>
              </w:rPr>
            </w:sdtEndPr>
            <w:sdtContent>
              <w:sdt>
                <w:sdtPr>
                  <w:rPr>
                    <w:rFonts w:ascii="Arial" w:hAnsi="Arial" w:cs="Arial"/>
                    <w:b/>
                    <w:bCs/>
                    <w:szCs w:val="24"/>
                  </w:rPr>
                  <w:tag w:val="goog_rdk_685"/>
                  <w:id w:val="-2060932187"/>
                </w:sdtPr>
                <w:sdtEndPr>
                  <w:rPr>
                    <w:b w:val="0"/>
                    <w:bCs w:val="0"/>
                  </w:rPr>
                </w:sdtEndPr>
                <w:sdtContent>
                  <w:r w:rsidR="00DF53F6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Upload</w:t>
                  </w:r>
                  <w:r w:rsidR="00DA6F34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 xml:space="preserve"> </w:t>
                  </w:r>
                  <w:r w:rsidR="00137F98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P</w:t>
                  </w:r>
                  <w:r w:rsidR="00DF53F6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rivate</w:t>
                  </w:r>
                  <w:r w:rsidR="00DA6F34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 xml:space="preserve"> </w:t>
                  </w:r>
                  <w:r w:rsidR="00137F98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M</w:t>
                  </w:r>
                  <w:r w:rsidR="00DF53F6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edical</w:t>
                  </w:r>
                  <w:r w:rsidR="00DA6F34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 xml:space="preserve"> </w:t>
                  </w:r>
                  <w:r w:rsidR="00137F98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R</w:t>
                  </w:r>
                  <w:r w:rsidR="00DF53F6" w:rsidRPr="00895313">
                    <w:rPr>
                      <w:rFonts w:ascii="Arial" w:hAnsi="Arial" w:cs="Arial"/>
                      <w:b/>
                      <w:bCs/>
                      <w:szCs w:val="24"/>
                    </w:rPr>
                    <w:t>ecords</w:t>
                  </w:r>
                </w:sdtContent>
              </w:sdt>
            </w:sdtContent>
          </w:sdt>
        </w:p>
      </w:sdtContent>
    </w:sdt>
    <w:sdt>
      <w:sdtPr>
        <w:rPr>
          <w:rFonts w:ascii="Arial" w:hAnsi="Arial" w:cs="Arial"/>
          <w:szCs w:val="24"/>
        </w:rPr>
        <w:tag w:val="goog_rdk_690"/>
        <w:id w:val="-1973749278"/>
      </w:sdtPr>
      <w:sdtEndPr/>
      <w:sdtContent>
        <w:p w14:paraId="2CCAA5FB" w14:textId="55B3B9CC" w:rsidR="0095095E" w:rsidRPr="00895313" w:rsidRDefault="00243655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688"/>
              <w:id w:val="-2086602839"/>
            </w:sdtPr>
            <w:sdtEndPr/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689"/>
                  <w:id w:val="1136910307"/>
                </w:sdtPr>
                <w:sdtEndPr/>
                <w:sdtContent>
                  <w:r w:rsidR="00DF53F6" w:rsidRPr="00895313">
                    <w:rPr>
                      <w:rFonts w:ascii="Arial" w:hAnsi="Arial" w:cs="Arial"/>
                      <w:szCs w:val="24"/>
                    </w:rPr>
                    <w:t>Follow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the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provided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instructions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to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upload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one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or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more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evidence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files.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For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each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file,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select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a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file</w:t>
                  </w:r>
                  <w:r w:rsidR="00DA6F34" w:rsidRPr="00895313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895313">
                    <w:rPr>
                      <w:rFonts w:ascii="Arial" w:hAnsi="Arial" w:cs="Arial"/>
                      <w:szCs w:val="24"/>
                    </w:rPr>
                    <w:t>type.</w:t>
                  </w:r>
                </w:sdtContent>
              </w:sdt>
            </w:sdtContent>
          </w:sdt>
        </w:p>
      </w:sdtContent>
    </w:sdt>
    <w:p w14:paraId="2CCAA5FF" w14:textId="57DFFFAD" w:rsidR="0095095E" w:rsidRPr="00895313" w:rsidRDefault="00243655" w:rsidP="00482EF4">
      <w:pPr>
        <w:spacing w:after="0"/>
        <w:ind w:right="417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99"/>
          <w:id w:val="1262796091"/>
        </w:sdtPr>
        <w:sdtEndPr/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8C" wp14:editId="2CCAA78D">
                <wp:extent cx="3675024" cy="4448059"/>
                <wp:effectExtent l="0" t="0" r="0" b="0"/>
                <wp:docPr id="59" name="Picture 59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0.png" descr="A screenshot of a computer&#10;&#10;Description automatically generated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75024" cy="444805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sdtContent>
      </w:sdt>
      <w:r w:rsidR="00DA6F34" w:rsidRPr="00895313">
        <w:rPr>
          <w:rFonts w:ascii="Arial" w:hAnsi="Arial" w:cs="Arial"/>
          <w:b/>
          <w:szCs w:val="24"/>
        </w:rPr>
        <w:t xml:space="preserve"> </w:t>
      </w:r>
    </w:p>
    <w:p w14:paraId="2CCAA600" w14:textId="6040C66F" w:rsidR="00CB0756" w:rsidRPr="00895313" w:rsidRDefault="00CB0756">
      <w:pPr>
        <w:rPr>
          <w:rFonts w:ascii="Arial" w:hAnsi="Arial" w:cs="Arial"/>
          <w:b/>
          <w:szCs w:val="24"/>
        </w:rPr>
      </w:pPr>
      <w:r w:rsidRPr="00895313">
        <w:rPr>
          <w:rFonts w:ascii="Arial" w:hAnsi="Arial" w:cs="Arial"/>
          <w:b/>
          <w:szCs w:val="24"/>
        </w:rPr>
        <w:br w:type="page"/>
      </w:r>
    </w:p>
    <w:sdt>
      <w:sdtPr>
        <w:rPr>
          <w:rFonts w:ascii="Arial" w:hAnsi="Arial" w:cs="Arial"/>
          <w:szCs w:val="24"/>
        </w:rPr>
        <w:tag w:val="goog_rdk_704"/>
        <w:id w:val="1699345977"/>
      </w:sdtPr>
      <w:sdtEndPr/>
      <w:sdtContent>
        <w:p w14:paraId="2CCAA601" w14:textId="60B1BF68" w:rsidR="0095095E" w:rsidRPr="00895313" w:rsidRDefault="00243655" w:rsidP="00482EF4">
          <w:pPr>
            <w:spacing w:after="4"/>
            <w:rPr>
              <w:rFonts w:ascii="Arial" w:hAnsi="Arial" w:cs="Arial"/>
              <w:b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01"/>
              <w:id w:val="1869099680"/>
            </w:sdtPr>
            <w:sdtEndPr/>
            <w:sdtContent>
              <w:r w:rsidR="00DF53F6" w:rsidRPr="00895313">
                <w:rPr>
                  <w:rFonts w:ascii="Arial" w:hAnsi="Arial" w:cs="Arial"/>
                  <w:b/>
                  <w:szCs w:val="24"/>
                </w:rPr>
                <w:t>Request</w:t>
              </w:r>
              <w:r w:rsidR="00DA6F34" w:rsidRPr="00895313">
                <w:rPr>
                  <w:rFonts w:ascii="Arial" w:hAnsi="Arial" w:cs="Arial"/>
                  <w:b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b/>
                  <w:szCs w:val="24"/>
                </w:rPr>
                <w:t>a</w:t>
              </w:r>
              <w:r w:rsidR="00DA6F34" w:rsidRPr="00895313">
                <w:rPr>
                  <w:rFonts w:ascii="Arial" w:hAnsi="Arial" w:cs="Arial"/>
                  <w:b/>
                  <w:szCs w:val="24"/>
                </w:rPr>
                <w:t xml:space="preserve"> </w:t>
              </w:r>
              <w:r w:rsidR="00C16395" w:rsidRPr="00895313">
                <w:rPr>
                  <w:rFonts w:ascii="Arial" w:hAnsi="Arial" w:cs="Arial"/>
                  <w:b/>
                  <w:szCs w:val="24"/>
                </w:rPr>
                <w:t>D</w:t>
              </w:r>
              <w:r w:rsidR="00DF53F6" w:rsidRPr="00895313">
                <w:rPr>
                  <w:rFonts w:ascii="Arial" w:hAnsi="Arial" w:cs="Arial"/>
                  <w:b/>
                  <w:szCs w:val="24"/>
                </w:rPr>
                <w:t>isclosure</w:t>
              </w:r>
            </w:sdtContent>
          </w:sdt>
        </w:p>
      </w:sdtContent>
    </w:sdt>
    <w:sdt>
      <w:sdtPr>
        <w:rPr>
          <w:rFonts w:ascii="Arial" w:hAnsi="Arial" w:cs="Arial"/>
          <w:szCs w:val="24"/>
        </w:rPr>
        <w:tag w:val="goog_rdk_709"/>
        <w:id w:val="682565875"/>
      </w:sdtPr>
      <w:sdtEndPr/>
      <w:sdtContent>
        <w:p w14:paraId="2CCAA602" w14:textId="3158BF04" w:rsidR="0095095E" w:rsidRPr="00895313" w:rsidRDefault="00243655" w:rsidP="00482EF4">
          <w:pPr>
            <w:spacing w:after="4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05"/>
              <w:id w:val="1196582390"/>
            </w:sdtPr>
            <w:sdtEndPr/>
            <w:sdtContent>
              <w:r w:rsidR="00C16395" w:rsidRPr="00895313">
                <w:rPr>
                  <w:rFonts w:ascii="Arial" w:hAnsi="Arial" w:cs="Arial"/>
                  <w:szCs w:val="24"/>
                </w:rPr>
                <w:br/>
              </w:r>
              <w:r w:rsidR="00DF53F6" w:rsidRPr="00895313">
                <w:rPr>
                  <w:rFonts w:ascii="Arial" w:hAnsi="Arial" w:cs="Arial"/>
                  <w:szCs w:val="24"/>
                </w:rPr>
                <w:t>If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</w:sdtContent>
          </w:sdt>
          <w:sdt>
            <w:sdtPr>
              <w:rPr>
                <w:rFonts w:ascii="Arial" w:hAnsi="Arial" w:cs="Arial"/>
                <w:szCs w:val="24"/>
              </w:rPr>
              <w:tag w:val="goog_rdk_706"/>
              <w:id w:val="-1402293102"/>
            </w:sdtPr>
            <w:sdtEndPr/>
            <w:sdtContent>
              <w:r w:rsidR="00DA6F34" w:rsidRPr="00895313">
                <w:rPr>
                  <w:rFonts w:ascii="Arial" w:hAnsi="Arial" w:cs="Arial"/>
                  <w:szCs w:val="24"/>
                </w:rPr>
                <w:t>Veteran</w:t>
              </w:r>
            </w:sdtContent>
          </w:sdt>
          <w:sdt>
            <w:sdtPr>
              <w:rPr>
                <w:rFonts w:ascii="Arial" w:hAnsi="Arial" w:cs="Arial"/>
                <w:szCs w:val="24"/>
              </w:rPr>
              <w:tag w:val="goog_rdk_707"/>
              <w:id w:val="406647582"/>
            </w:sdtPr>
            <w:sdtEndPr/>
            <w:sdtContent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selects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C16395" w:rsidRPr="00895313">
                <w:rPr>
                  <w:rFonts w:ascii="Arial" w:hAnsi="Arial" w:cs="Arial"/>
                  <w:szCs w:val="24"/>
                </w:rPr>
                <w:t>“N</w:t>
              </w:r>
              <w:r w:rsidR="00DF53F6" w:rsidRPr="00895313">
                <w:rPr>
                  <w:rFonts w:ascii="Arial" w:hAnsi="Arial" w:cs="Arial"/>
                  <w:szCs w:val="24"/>
                </w:rPr>
                <w:t>o,</w:t>
              </w:r>
              <w:r w:rsidR="00C16395" w:rsidRPr="00895313">
                <w:rPr>
                  <w:rFonts w:ascii="Arial" w:hAnsi="Arial" w:cs="Arial"/>
                  <w:szCs w:val="24"/>
                </w:rPr>
                <w:t>”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they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can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select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patient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authorization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option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which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will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generate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A2DF8" w:rsidRPr="00895313">
                <w:rPr>
                  <w:rFonts w:ascii="Arial" w:hAnsi="Arial" w:cs="Arial"/>
                  <w:szCs w:val="24"/>
                </w:rPr>
                <w:t>F</w:t>
              </w:r>
              <w:r w:rsidR="00DF53F6" w:rsidRPr="00895313">
                <w:rPr>
                  <w:rFonts w:ascii="Arial" w:hAnsi="Arial" w:cs="Arial"/>
                  <w:szCs w:val="24"/>
                </w:rPr>
                <w:t>orm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21-4142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along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with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their</w:t>
              </w:r>
              <w:r w:rsidR="00DA6F34" w:rsidRPr="00895313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895313">
                <w:rPr>
                  <w:rFonts w:ascii="Arial" w:hAnsi="Arial" w:cs="Arial"/>
                  <w:szCs w:val="24"/>
                </w:rPr>
                <w:t>claim.</w:t>
              </w:r>
            </w:sdtContent>
          </w:sdt>
        </w:p>
      </w:sdtContent>
    </w:sdt>
    <w:p w14:paraId="2CCAA603" w14:textId="77777777" w:rsidR="0095095E" w:rsidRPr="00895313" w:rsidRDefault="0095095E" w:rsidP="00482EF4">
      <w:pPr>
        <w:spacing w:after="4"/>
        <w:rPr>
          <w:rFonts w:ascii="Arial" w:hAnsi="Arial" w:cs="Arial"/>
          <w:szCs w:val="24"/>
        </w:rPr>
      </w:pPr>
    </w:p>
    <w:p w14:paraId="0069808A" w14:textId="768B1454" w:rsidR="00DD6B7F" w:rsidRPr="00895313" w:rsidRDefault="00243655" w:rsidP="00CB0756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12"/>
          <w:id w:val="-591317535"/>
        </w:sdtPr>
        <w:sdtEndPr/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90" wp14:editId="75EED646">
                <wp:extent cx="3339879" cy="2524405"/>
                <wp:effectExtent l="0" t="0" r="0" b="0"/>
                <wp:docPr id="61" name="Picture 61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2.png" descr="A screenshot of a computer&#10;&#10;Description automatically generated"/>
                        <pic:cNvPicPr preferRelativeResize="0"/>
                      </pic:nvPicPr>
                      <pic:blipFill rotWithShape="1">
                        <a:blip r:embed="rId63"/>
                        <a:srcRect l="2150" t="2801" r="9042" b="9732"/>
                        <a:stretch/>
                      </pic:blipFill>
                      <pic:spPr bwMode="auto">
                        <a:xfrm>
                          <a:off x="0" y="0"/>
                          <a:ext cx="3341844" cy="25258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  <w:r w:rsidR="00DD6B7F" w:rsidRPr="00895313">
        <w:rPr>
          <w:rFonts w:ascii="Arial" w:hAnsi="Arial" w:cs="Arial"/>
          <w:szCs w:val="24"/>
        </w:rPr>
        <w:br/>
      </w:r>
      <w:r w:rsidR="00DD6B7F" w:rsidRPr="00895313">
        <w:rPr>
          <w:rFonts w:ascii="Arial" w:hAnsi="Arial" w:cs="Arial"/>
          <w:szCs w:val="24"/>
        </w:rPr>
        <w:br w:type="page"/>
      </w:r>
    </w:p>
    <w:p w14:paraId="2CCAA60B" w14:textId="43596EE1" w:rsidR="0095095E" w:rsidRPr="00895313" w:rsidRDefault="00243655" w:rsidP="00DD6B7F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24"/>
          <w:id w:val="566223911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721"/>
              <w:id w:val="1405648618"/>
            </w:sdtPr>
            <w:sdtEndPr/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722"/>
                  <w:id w:val="-504748458"/>
                </w:sdtPr>
                <w:sdtEndPr>
                  <w:rPr>
                    <w:rFonts w:ascii="Calibri" w:hAnsi="Calibri" w:cs="Calibri"/>
                    <w:szCs w:val="22"/>
                  </w:rPr>
                </w:sdtEndPr>
                <w:sdtContent>
                  <w:r w:rsidR="00A53071" w:rsidRPr="00E35558">
                    <w:t>The Veteran must f</w:t>
                  </w:r>
                  <w:r w:rsidR="00DF53F6" w:rsidRPr="00E35558">
                    <w:t>ill</w:t>
                  </w:r>
                </w:sdtContent>
              </w:sdt>
              <w:r w:rsidR="00DA6F34" w:rsidRPr="00E35558">
                <w:t xml:space="preserve"> </w:t>
              </w:r>
              <w:r w:rsidR="00DF53F6" w:rsidRPr="00E35558">
                <w:t>out</w:t>
              </w:r>
              <w:r w:rsidR="00DA6F34" w:rsidRPr="00E35558">
                <w:t xml:space="preserve"> </w:t>
              </w:r>
              <w:r w:rsidR="00DF53F6" w:rsidRPr="00E35558">
                <w:t>information</w:t>
              </w:r>
              <w:r w:rsidR="00DA6F34" w:rsidRPr="00E35558">
                <w:t xml:space="preserve"> </w:t>
              </w:r>
              <w:r w:rsidR="00DF53F6" w:rsidRPr="00E35558">
                <w:t>for</w:t>
              </w:r>
              <w:r w:rsidR="00DA6F34" w:rsidRPr="00E35558">
                <w:t xml:space="preserve"> </w:t>
              </w:r>
              <w:r w:rsidR="00DF53F6" w:rsidRPr="00E35558">
                <w:t>each</w:t>
              </w:r>
              <w:r w:rsidR="00DA6F34" w:rsidRPr="00E35558">
                <w:t xml:space="preserve"> </w:t>
              </w:r>
              <w:r w:rsidR="00DF53F6" w:rsidRPr="00E35558">
                <w:t>medical</w:t>
              </w:r>
              <w:r w:rsidR="00DA6F34" w:rsidRPr="00E35558">
                <w:t xml:space="preserve"> </w:t>
              </w:r>
              <w:r w:rsidR="00DF53F6" w:rsidRPr="00E35558">
                <w:t>provider</w:t>
              </w:r>
              <w:r w:rsidR="00A53071" w:rsidRPr="00E35558">
                <w:t>.</w:t>
              </w:r>
              <w:r w:rsidR="00114D1E" w:rsidRPr="00E35558">
                <w:br/>
              </w:r>
            </w:sdtContent>
          </w:sdt>
        </w:sdtContent>
      </w:sdt>
    </w:p>
    <w:p w14:paraId="2CCAA60C" w14:textId="5025EE54" w:rsidR="0095095E" w:rsidRPr="00895313" w:rsidRDefault="00243655" w:rsidP="00482EF4">
      <w:pPr>
        <w:spacing w:after="0"/>
        <w:ind w:right="32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25"/>
          <w:id w:val="465086676"/>
        </w:sdtPr>
        <w:sdtEndPr/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94" wp14:editId="52733A30">
                <wp:extent cx="2898140" cy="7327641"/>
                <wp:effectExtent l="0" t="0" r="0" b="6985"/>
                <wp:docPr id="63" name="Picture 63" descr="A screenshot of a form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9.png" descr="A screenshot of a form&#10;&#10;Description automatically generated"/>
                        <pic:cNvPicPr preferRelativeResize="0"/>
                      </pic:nvPicPr>
                      <pic:blipFill rotWithShape="1">
                        <a:blip r:embed="rId64"/>
                        <a:srcRect l="5066" t="1392" r="16264" b="1056"/>
                        <a:stretch/>
                      </pic:blipFill>
                      <pic:spPr bwMode="auto">
                        <a:xfrm>
                          <a:off x="0" y="0"/>
                          <a:ext cx="2899109" cy="73300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bookmarkStart w:id="68" w:name="_Toc153542615"/>
    <w:p w14:paraId="2CCAA610" w14:textId="28D3A0BF" w:rsidR="0095095E" w:rsidRPr="00895313" w:rsidRDefault="00243655" w:rsidP="00E809A0">
      <w:pPr>
        <w:pStyle w:val="Heading3"/>
        <w:ind w:left="0" w:firstLine="0"/>
        <w:rPr>
          <w:rFonts w:ascii="Arial" w:hAnsi="Arial" w:cs="Arial"/>
          <w:b w:val="0"/>
        </w:rPr>
      </w:pPr>
      <w:sdt>
        <w:sdtPr>
          <w:rPr>
            <w:rFonts w:ascii="Arial" w:hAnsi="Arial" w:cs="Arial"/>
          </w:rPr>
          <w:tag w:val="goog_rdk_736"/>
          <w:id w:val="-1593308968"/>
        </w:sdtPr>
        <w:sdtEndPr/>
        <w:sdtContent>
          <w:sdt>
            <w:sdtPr>
              <w:rPr>
                <w:rFonts w:ascii="Arial" w:hAnsi="Arial" w:cs="Arial"/>
              </w:rPr>
              <w:tag w:val="goog_rdk_734"/>
              <w:id w:val="-297375601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735"/>
                  <w:id w:val="-853256488"/>
                </w:sdtPr>
                <w:sdtEndPr/>
                <w:sdtContent>
                  <w:r w:rsidR="00DF53F6" w:rsidRPr="00206C14">
                    <w:rPr>
                      <w:rFonts w:eastAsia="Calibri"/>
                    </w:rPr>
                    <w:t>Supporting</w:t>
                  </w:r>
                  <w:r w:rsidR="00DA6F34" w:rsidRPr="00206C14">
                    <w:rPr>
                      <w:rFonts w:eastAsia="Calibri"/>
                    </w:rPr>
                    <w:t xml:space="preserve"> </w:t>
                  </w:r>
                  <w:r w:rsidR="00DF53F6" w:rsidRPr="00206C14">
                    <w:rPr>
                      <w:rFonts w:eastAsia="Calibri"/>
                    </w:rPr>
                    <w:t>(</w:t>
                  </w:r>
                  <w:r w:rsidR="00E809A0" w:rsidRPr="00206C14">
                    <w:rPr>
                      <w:rFonts w:eastAsia="Calibri"/>
                    </w:rPr>
                    <w:t>L</w:t>
                  </w:r>
                  <w:r w:rsidR="00DF53F6" w:rsidRPr="00206C14">
                    <w:rPr>
                      <w:rFonts w:eastAsia="Calibri"/>
                    </w:rPr>
                    <w:t>ay)</w:t>
                  </w:r>
                  <w:r w:rsidR="00DA6F34" w:rsidRPr="00206C14">
                    <w:rPr>
                      <w:rFonts w:eastAsia="Calibri"/>
                    </w:rPr>
                    <w:t xml:space="preserve"> </w:t>
                  </w:r>
                  <w:r w:rsidR="00E809A0" w:rsidRPr="00206C14">
                    <w:rPr>
                      <w:rFonts w:eastAsia="Calibri"/>
                    </w:rPr>
                    <w:t>S</w:t>
                  </w:r>
                  <w:r w:rsidR="00DF53F6" w:rsidRPr="00206C14">
                    <w:rPr>
                      <w:rFonts w:eastAsia="Calibri"/>
                    </w:rPr>
                    <w:t>tatements</w:t>
                  </w:r>
                  <w:r w:rsidR="00DA6F34" w:rsidRPr="00206C14">
                    <w:rPr>
                      <w:rFonts w:eastAsia="Calibri"/>
                    </w:rPr>
                    <w:t xml:space="preserve"> </w:t>
                  </w:r>
                  <w:r w:rsidR="00E809A0" w:rsidRPr="00206C14">
                    <w:rPr>
                      <w:rFonts w:eastAsia="Calibri"/>
                    </w:rPr>
                    <w:t>O</w:t>
                  </w:r>
                  <w:r w:rsidR="00DF53F6" w:rsidRPr="00206C14">
                    <w:rPr>
                      <w:rFonts w:eastAsia="Calibri"/>
                    </w:rPr>
                    <w:t>r</w:t>
                  </w:r>
                  <w:r w:rsidR="00DA6F34" w:rsidRPr="00206C14">
                    <w:rPr>
                      <w:rFonts w:eastAsia="Calibri"/>
                    </w:rPr>
                    <w:t xml:space="preserve"> </w:t>
                  </w:r>
                  <w:r w:rsidR="00E809A0" w:rsidRPr="00206C14">
                    <w:rPr>
                      <w:rFonts w:eastAsia="Calibri"/>
                    </w:rPr>
                    <w:t>O</w:t>
                  </w:r>
                  <w:r w:rsidR="00DF53F6" w:rsidRPr="00206C14">
                    <w:rPr>
                      <w:rFonts w:eastAsia="Calibri"/>
                    </w:rPr>
                    <w:t>ther</w:t>
                  </w:r>
                  <w:r w:rsidR="00DA6F34" w:rsidRPr="00206C14">
                    <w:rPr>
                      <w:rFonts w:eastAsia="Calibri"/>
                    </w:rPr>
                    <w:t xml:space="preserve"> </w:t>
                  </w:r>
                  <w:r w:rsidR="00E809A0" w:rsidRPr="00206C14">
                    <w:rPr>
                      <w:rFonts w:eastAsia="Calibri"/>
                    </w:rPr>
                    <w:t>E</w:t>
                  </w:r>
                  <w:r w:rsidR="00DF53F6" w:rsidRPr="00206C14">
                    <w:rPr>
                      <w:rFonts w:eastAsia="Calibri"/>
                    </w:rPr>
                    <w:t>vidence</w:t>
                  </w:r>
                  <w:r w:rsidR="00E809A0" w:rsidRPr="00895313">
                    <w:rPr>
                      <w:rFonts w:ascii="Arial" w:eastAsia="Calibri" w:hAnsi="Arial" w:cs="Arial"/>
                    </w:rPr>
                    <w:br/>
                  </w:r>
                </w:sdtContent>
              </w:sdt>
              <w:bookmarkStart w:id="69" w:name="_heading=h.1pxezwc" w:colFirst="0" w:colLast="0"/>
              <w:bookmarkEnd w:id="69"/>
            </w:sdtContent>
          </w:sdt>
        </w:sdtContent>
      </w:sdt>
      <w:bookmarkEnd w:id="68"/>
    </w:p>
    <w:sdt>
      <w:sdtPr>
        <w:rPr>
          <w:rFonts w:ascii="Arial" w:hAnsi="Arial" w:cs="Arial"/>
          <w:szCs w:val="24"/>
        </w:rPr>
        <w:tag w:val="goog_rdk_740"/>
        <w:id w:val="-1294199813"/>
      </w:sdtPr>
      <w:sdtEndPr/>
      <w:sdtContent>
        <w:p w14:paraId="2CCAA611" w14:textId="68E4F26C" w:rsidR="0095095E" w:rsidRPr="00895313" w:rsidRDefault="00243655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37"/>
              <w:id w:val="-115140370"/>
            </w:sdtPr>
            <w:sdtEndPr/>
            <w:sdtContent>
              <w:sdt>
                <w:sdtPr>
                  <w:tag w:val="goog_rdk_738"/>
                  <w:id w:val="-1571874139"/>
                </w:sdtPr>
                <w:sdtEndPr/>
                <w:sdtContent>
                  <w:r w:rsidR="00DF53F6" w:rsidRPr="001D62CF">
                    <w:t>On</w:t>
                  </w:r>
                  <w:r w:rsidR="00DA6F34" w:rsidRPr="001D62CF">
                    <w:t xml:space="preserve"> </w:t>
                  </w:r>
                  <w:r w:rsidR="00DF53F6" w:rsidRPr="001D62CF">
                    <w:t>this</w:t>
                  </w:r>
                </w:sdtContent>
              </w:sdt>
              <w:r w:rsidR="00DA6F34" w:rsidRPr="001D62CF">
                <w:t xml:space="preserve"> </w:t>
              </w:r>
              <w:r w:rsidR="00DF53F6" w:rsidRPr="001D62CF">
                <w:t>page,</w:t>
              </w:r>
              <w:r w:rsidR="00DA6F34" w:rsidRPr="001D62CF">
                <w:t xml:space="preserve"> </w:t>
              </w:r>
              <w:r w:rsidR="00DF53F6" w:rsidRPr="001D62CF">
                <w:t>the</w:t>
              </w:r>
              <w:r w:rsidR="00DA6F34" w:rsidRPr="001D62CF">
                <w:t xml:space="preserve"> Veteran </w:t>
              </w:r>
              <w:r w:rsidR="00DF53F6" w:rsidRPr="001D62CF">
                <w:t>can</w:t>
              </w:r>
              <w:r w:rsidR="00DA6F34" w:rsidRPr="001D62CF">
                <w:t xml:space="preserve"> </w:t>
              </w:r>
              <w:r w:rsidR="00DF53F6" w:rsidRPr="001D62CF">
                <w:t>upload</w:t>
              </w:r>
              <w:r w:rsidR="00DA6F34" w:rsidRPr="001D62CF">
                <w:t xml:space="preserve"> </w:t>
              </w:r>
              <w:r w:rsidR="00DF53F6" w:rsidRPr="001D62CF">
                <w:t>one</w:t>
              </w:r>
              <w:r w:rsidR="00DA6F34" w:rsidRPr="001D62CF">
                <w:t xml:space="preserve"> </w:t>
              </w:r>
              <w:r w:rsidR="00DF53F6" w:rsidRPr="001D62CF">
                <w:t>or</w:t>
              </w:r>
              <w:r w:rsidR="00DA6F34" w:rsidRPr="001D62CF">
                <w:t xml:space="preserve"> </w:t>
              </w:r>
              <w:r w:rsidR="00DF53F6" w:rsidRPr="001D62CF">
                <w:t>more</w:t>
              </w:r>
              <w:r w:rsidR="00DA6F34" w:rsidRPr="001D62CF">
                <w:t xml:space="preserve"> </w:t>
              </w:r>
              <w:r w:rsidR="00DF53F6" w:rsidRPr="001D62CF">
                <w:t>files</w:t>
              </w:r>
              <w:r w:rsidR="00DA6F34" w:rsidRPr="001D62CF">
                <w:t xml:space="preserve"> </w:t>
              </w:r>
              <w:r w:rsidR="00DF53F6" w:rsidRPr="001D62CF">
                <w:t>for</w:t>
              </w:r>
              <w:r w:rsidR="00DA6F34" w:rsidRPr="001D62CF">
                <w:t xml:space="preserve"> </w:t>
              </w:r>
              <w:r w:rsidR="00DF53F6" w:rsidRPr="001D62CF">
                <w:t>supporting</w:t>
              </w:r>
              <w:r w:rsidR="00DA6F34" w:rsidRPr="001D62CF">
                <w:t xml:space="preserve"> </w:t>
              </w:r>
              <w:r w:rsidR="00DF53F6" w:rsidRPr="001D62CF">
                <w:t>(lay)</w:t>
              </w:r>
              <w:r w:rsidR="00DA6F34" w:rsidRPr="001D62CF">
                <w:t xml:space="preserve"> </w:t>
              </w:r>
              <w:r w:rsidR="00DF53F6" w:rsidRPr="001D62CF">
                <w:t>statements</w:t>
              </w:r>
              <w:r w:rsidR="00DA6F34" w:rsidRPr="001D62CF">
                <w:t xml:space="preserve"> </w:t>
              </w:r>
              <w:r w:rsidR="00DF53F6" w:rsidRPr="001D62CF">
                <w:t>or</w:t>
              </w:r>
              <w:r w:rsidR="00DA6F34" w:rsidRPr="001D62CF">
                <w:t xml:space="preserve"> </w:t>
              </w:r>
              <w:r w:rsidR="00DF53F6" w:rsidRPr="001D62CF">
                <w:t>other</w:t>
              </w:r>
              <w:r w:rsidR="00DA6F34" w:rsidRPr="001D62CF">
                <w:t xml:space="preserve"> </w:t>
              </w:r>
              <w:r w:rsidR="00DF53F6" w:rsidRPr="001D62CF">
                <w:t>evidence.</w:t>
              </w:r>
              <w:r w:rsidR="00DA6F34" w:rsidRPr="001D62CF">
                <w:t xml:space="preserve"> </w:t>
              </w:r>
              <w:r w:rsidR="00DF53F6" w:rsidRPr="001D62CF">
                <w:t>For</w:t>
              </w:r>
              <w:r w:rsidR="00DA6F34" w:rsidRPr="001D62CF">
                <w:t xml:space="preserve"> </w:t>
              </w:r>
              <w:r w:rsidR="00DF53F6" w:rsidRPr="001D62CF">
                <w:t>each</w:t>
              </w:r>
              <w:r w:rsidR="00DA6F34" w:rsidRPr="001D62CF">
                <w:t xml:space="preserve"> </w:t>
              </w:r>
              <w:r w:rsidR="00DF53F6" w:rsidRPr="001D62CF">
                <w:t>file,</w:t>
              </w:r>
              <w:r w:rsidR="00DA6F34" w:rsidRPr="001D62CF">
                <w:t xml:space="preserve"> </w:t>
              </w:r>
              <w:r w:rsidR="00DF53F6" w:rsidRPr="001D62CF">
                <w:t>they</w:t>
              </w:r>
              <w:r w:rsidR="00DA6F34" w:rsidRPr="001D62CF">
                <w:t xml:space="preserve"> </w:t>
              </w:r>
              <w:r w:rsidR="00DF53F6" w:rsidRPr="001D62CF">
                <w:t>must</w:t>
              </w:r>
              <w:r w:rsidR="00DA6F34" w:rsidRPr="001D62CF">
                <w:t xml:space="preserve"> </w:t>
              </w:r>
              <w:r w:rsidR="00DF53F6" w:rsidRPr="001D62CF">
                <w:t>select</w:t>
              </w:r>
              <w:r w:rsidR="00DA6F34" w:rsidRPr="001D62CF">
                <w:t xml:space="preserve"> </w:t>
              </w:r>
              <w:r w:rsidR="00DF53F6" w:rsidRPr="001D62CF">
                <w:t>a</w:t>
              </w:r>
              <w:r w:rsidR="00DA6F34" w:rsidRPr="001D62CF">
                <w:t xml:space="preserve"> </w:t>
              </w:r>
              <w:r w:rsidR="00DF53F6" w:rsidRPr="001D62CF">
                <w:t>file</w:t>
              </w:r>
              <w:r w:rsidR="00DA6F34" w:rsidRPr="001D62CF">
                <w:t xml:space="preserve"> </w:t>
              </w:r>
              <w:r w:rsidR="00DF53F6" w:rsidRPr="001D62CF">
                <w:t>type.</w:t>
              </w:r>
              <w:r w:rsidR="00142BCA" w:rsidRPr="00895313">
                <w:rPr>
                  <w:rFonts w:ascii="Arial" w:hAnsi="Arial" w:cs="Arial"/>
                  <w:szCs w:val="24"/>
                </w:rPr>
                <w:br/>
              </w:r>
            </w:sdtContent>
          </w:sdt>
        </w:p>
      </w:sdtContent>
    </w:sdt>
    <w:p w14:paraId="0466C3F4" w14:textId="280A9162" w:rsidR="00793C92" w:rsidRPr="00895313" w:rsidRDefault="00243655" w:rsidP="001D62CF">
      <w:sdt>
        <w:sdtPr>
          <w:tag w:val="goog_rdk_743"/>
          <w:id w:val="-379943851"/>
        </w:sdtPr>
        <w:sdtEndPr/>
        <w:sdtContent>
          <w:sdt>
            <w:sdtPr>
              <w:tag w:val="goog_rdk_741"/>
              <w:id w:val="-1087387460"/>
            </w:sdtPr>
            <w:sdtEndPr/>
            <w:sdtContent>
              <w:r w:rsidR="00DF53F6" w:rsidRPr="00895313">
                <w:rPr>
                  <w:noProof/>
                </w:rPr>
                <w:drawing>
                  <wp:inline distT="0" distB="0" distL="0" distR="0" wp14:anchorId="2CCAA796" wp14:editId="2CCAA797">
                    <wp:extent cx="3713255" cy="5094825"/>
                    <wp:effectExtent l="0" t="0" r="0" b="0"/>
                    <wp:docPr id="64" name="Picture 64" descr="A screenshot of a computer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64.png" descr="A screenshot of a computer&#10;&#10;Description automatically generated"/>
                            <pic:cNvPicPr preferRelativeResize="0"/>
                          </pic:nvPicPr>
                          <pic:blipFill>
                            <a:blip r:embed="rId65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713255" cy="509482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sdt>
        <w:sdtPr>
          <w:tag w:val="goog_rdk_747"/>
          <w:id w:val="-84454787"/>
        </w:sdtPr>
        <w:sdtEndPr/>
        <w:sdtContent/>
      </w:sdt>
    </w:p>
    <w:p w14:paraId="1B8CE162" w14:textId="77777777" w:rsidR="00793C92" w:rsidRPr="00895313" w:rsidRDefault="00793C92">
      <w:pPr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 w:type="page"/>
      </w:r>
    </w:p>
    <w:p w14:paraId="2CCAA616" w14:textId="7796AD7E" w:rsidR="0095095E" w:rsidRPr="00895313" w:rsidRDefault="00243655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51"/>
          <w:id w:val="-1973511463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749"/>
              <w:id w:val="-1320871254"/>
            </w:sdtPr>
            <w:sdtEndPr/>
            <w:sdtContent>
              <w:r w:rsidR="00DF53F6" w:rsidRPr="00E35558">
                <w:rPr>
                  <w:b/>
                  <w:bCs/>
                </w:rPr>
                <w:t>Summary</w:t>
              </w:r>
              <w:r w:rsidR="00DA6F34" w:rsidRPr="00E35558">
                <w:rPr>
                  <w:b/>
                  <w:bCs/>
                </w:rPr>
                <w:t xml:space="preserve"> </w:t>
              </w:r>
              <w:r w:rsidR="00B864A4" w:rsidRPr="00E35558">
                <w:rPr>
                  <w:b/>
                  <w:bCs/>
                </w:rPr>
                <w:t>o</w:t>
              </w:r>
              <w:r w:rsidR="00DF53F6" w:rsidRPr="00E35558">
                <w:rPr>
                  <w:b/>
                  <w:bCs/>
                </w:rPr>
                <w:t>f</w:t>
              </w:r>
              <w:r w:rsidR="00DA6F34" w:rsidRPr="00E35558">
                <w:rPr>
                  <w:b/>
                  <w:bCs/>
                </w:rPr>
                <w:t xml:space="preserve"> </w:t>
              </w:r>
              <w:r w:rsidR="002C0B79" w:rsidRPr="00E35558">
                <w:rPr>
                  <w:b/>
                  <w:bCs/>
                </w:rPr>
                <w:t>E</w:t>
              </w:r>
              <w:r w:rsidR="00DF53F6" w:rsidRPr="00E35558">
                <w:rPr>
                  <w:b/>
                  <w:bCs/>
                </w:rPr>
                <w:t>vidence</w:t>
              </w:r>
              <w:r w:rsidR="00793C92" w:rsidRPr="00E35558">
                <w:rPr>
                  <w:b/>
                  <w:bCs/>
                </w:rPr>
                <w:br/>
              </w:r>
              <w:r w:rsidR="00793C92" w:rsidRPr="00895313">
                <w:rPr>
                  <w:rFonts w:ascii="Arial" w:hAnsi="Arial" w:cs="Arial"/>
                  <w:b/>
                  <w:szCs w:val="24"/>
                </w:rPr>
                <w:br/>
              </w:r>
            </w:sdtContent>
          </w:sdt>
        </w:sdtContent>
      </w:sdt>
      <w:sdt>
        <w:sdtPr>
          <w:rPr>
            <w:rFonts w:ascii="Arial" w:hAnsi="Arial" w:cs="Arial"/>
            <w:szCs w:val="24"/>
          </w:rPr>
          <w:tag w:val="goog_rdk_756"/>
          <w:id w:val="-469203800"/>
        </w:sdtPr>
        <w:sdtEndPr>
          <w:rPr>
            <w:rFonts w:asciiTheme="majorHAnsi" w:hAnsiTheme="majorHAnsi" w:cstheme="majorHAnsi"/>
          </w:rPr>
        </w:sdtEndPr>
        <w:sdtContent>
          <w:sdt>
            <w:sdtPr>
              <w:rPr>
                <w:rFonts w:asciiTheme="majorHAnsi" w:hAnsiTheme="majorHAnsi" w:cstheme="majorHAnsi"/>
                <w:szCs w:val="24"/>
              </w:rPr>
              <w:tag w:val="goog_rdk_753"/>
              <w:id w:val="1039243213"/>
            </w:sdtPr>
            <w:sdtEndPr/>
            <w:sdtContent>
              <w:sdt>
                <w:sdtPr>
                  <w:rPr>
                    <w:rFonts w:asciiTheme="majorHAnsi" w:hAnsiTheme="majorHAnsi" w:cstheme="majorHAnsi"/>
                    <w:szCs w:val="24"/>
                  </w:rPr>
                  <w:tag w:val="goog_rdk_754"/>
                  <w:id w:val="-876543038"/>
                </w:sdtPr>
                <w:sdtEndPr/>
                <w:sdtContent>
                  <w:r w:rsidR="00793C92" w:rsidRPr="001D62CF">
                    <w:rPr>
                      <w:rFonts w:asciiTheme="majorHAnsi" w:hAnsiTheme="majorHAnsi" w:cstheme="majorHAnsi"/>
                      <w:szCs w:val="24"/>
                    </w:rPr>
                    <w:t>T</w:t>
                  </w:r>
                </w:sdtContent>
              </w:sdt>
              <w:r w:rsidR="00DF53F6" w:rsidRPr="001D62CF">
                <w:rPr>
                  <w:rFonts w:asciiTheme="majorHAnsi" w:hAnsiTheme="majorHAnsi" w:cstheme="majorHAnsi"/>
                  <w:szCs w:val="24"/>
                </w:rPr>
                <w:t>his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page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provides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a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summary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of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any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of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the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B67463" w:rsidRPr="001D62CF">
                <w:rPr>
                  <w:rFonts w:asciiTheme="majorHAnsi" w:hAnsiTheme="majorHAnsi" w:cstheme="majorHAnsi"/>
                  <w:szCs w:val="24"/>
                </w:rPr>
                <w:t>3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supporting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evidence</w:t>
              </w:r>
              <w:r w:rsidR="00DA6F34" w:rsidRPr="001D62CF">
                <w:rPr>
                  <w:rFonts w:asciiTheme="majorHAnsi" w:hAnsiTheme="majorHAnsi" w:cstheme="majorHAnsi"/>
                  <w:szCs w:val="24"/>
                </w:rPr>
                <w:t xml:space="preserve"> </w:t>
              </w:r>
              <w:r w:rsidR="00DF53F6" w:rsidRPr="001D62CF">
                <w:rPr>
                  <w:rFonts w:asciiTheme="majorHAnsi" w:hAnsiTheme="majorHAnsi" w:cstheme="majorHAnsi"/>
                  <w:szCs w:val="24"/>
                </w:rPr>
                <w:t>types.</w:t>
              </w:r>
              <w:r w:rsidR="002C0B79" w:rsidRPr="001D62CF">
                <w:rPr>
                  <w:rFonts w:asciiTheme="majorHAnsi" w:hAnsiTheme="majorHAnsi" w:cstheme="majorHAnsi"/>
                  <w:szCs w:val="24"/>
                </w:rPr>
                <w:br/>
              </w:r>
            </w:sdtContent>
          </w:sdt>
        </w:sdtContent>
      </w:sdt>
    </w:p>
    <w:p w14:paraId="2CCAA620" w14:textId="0EDC12D9" w:rsidR="0095095E" w:rsidRPr="00895313" w:rsidRDefault="00243655" w:rsidP="001D62CF">
      <w:sdt>
        <w:sdtPr>
          <w:tag w:val="goog_rdk_758"/>
          <w:id w:val="1156959546"/>
        </w:sdtPr>
        <w:sdtEndPr/>
        <w:sdtContent>
          <w:sdt>
            <w:sdtPr>
              <w:tag w:val="goog_rdk_757"/>
              <w:id w:val="1838886942"/>
            </w:sdtPr>
            <w:sdtEndPr/>
            <w:sdtContent>
              <w:r w:rsidR="00DF53F6" w:rsidRPr="00895313">
                <w:rPr>
                  <w:noProof/>
                </w:rPr>
                <w:drawing>
                  <wp:inline distT="0" distB="0" distL="0" distR="0" wp14:anchorId="2CCAA798" wp14:editId="28A8497C">
                    <wp:extent cx="2562782" cy="1685274"/>
                    <wp:effectExtent l="0" t="0" r="0" b="0"/>
                    <wp:docPr id="65" name="Picture 65" descr="A screenshot of a medical records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56.png" descr="A screenshot of a medical records&#10;&#10;Description automatically generated"/>
                            <pic:cNvPicPr preferRelativeResize="0"/>
                          </pic:nvPicPr>
                          <pic:blipFill rotWithShape="1">
                            <a:blip r:embed="rId66"/>
                            <a:srcRect l="3197" t="5418" r="27481" b="8209"/>
                            <a:stretch/>
                          </pic:blipFill>
                          <pic:spPr bwMode="auto">
                            <a:xfrm>
                              <a:off x="0" y="0"/>
                              <a:ext cx="2564295" cy="168626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r w:rsidR="002C0B79" w:rsidRPr="00895313">
        <w:br/>
      </w:r>
      <w:r w:rsidR="002C0B79" w:rsidRPr="00895313">
        <w:br/>
      </w:r>
      <w:sdt>
        <w:sdtPr>
          <w:tag w:val="goog_rdk_778"/>
          <w:id w:val="220410236"/>
        </w:sdtPr>
        <w:sdtEndPr/>
        <w:sdtContent>
          <w:sdt>
            <w:sdtPr>
              <w:tag w:val="goog_rdk_777"/>
              <w:id w:val="-518158021"/>
            </w:sdtPr>
            <w:sdtEndPr/>
            <w:sdtContent>
              <w:bookmarkStart w:id="70" w:name="P3HowClaimExamsWork"/>
              <w:r w:rsidR="00DF53F6" w:rsidRPr="00895313">
                <w:rPr>
                  <w:b/>
                </w:rPr>
                <w:t>How</w:t>
              </w:r>
              <w:r w:rsidR="00DA6F34" w:rsidRPr="00895313">
                <w:rPr>
                  <w:b/>
                </w:rPr>
                <w:t xml:space="preserve"> </w:t>
              </w:r>
              <w:r w:rsidR="00DF53F6" w:rsidRPr="00895313">
                <w:rPr>
                  <w:b/>
                </w:rPr>
                <w:t>Claim</w:t>
              </w:r>
              <w:r w:rsidR="00DA6F34" w:rsidRPr="00895313">
                <w:rPr>
                  <w:b/>
                </w:rPr>
                <w:t xml:space="preserve"> </w:t>
              </w:r>
              <w:r w:rsidR="00DF53F6" w:rsidRPr="00895313">
                <w:rPr>
                  <w:b/>
                </w:rPr>
                <w:t>Exams</w:t>
              </w:r>
              <w:r w:rsidR="00DA6F34" w:rsidRPr="00895313">
                <w:rPr>
                  <w:b/>
                </w:rPr>
                <w:t xml:space="preserve"> </w:t>
              </w:r>
              <w:r w:rsidR="00DF53F6" w:rsidRPr="00895313">
                <w:rPr>
                  <w:b/>
                </w:rPr>
                <w:t>Work</w:t>
              </w:r>
              <w:bookmarkEnd w:id="70"/>
            </w:sdtContent>
          </w:sdt>
        </w:sdtContent>
      </w:sdt>
    </w:p>
    <w:p w14:paraId="2CCAA621" w14:textId="0DD8F856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622" w14:textId="70433AB4" w:rsidR="0095095E" w:rsidRPr="001D62CF" w:rsidRDefault="00DF53F6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1D62CF">
        <w:rPr>
          <w:rFonts w:asciiTheme="majorHAnsi" w:hAnsiTheme="majorHAnsi" w:cstheme="majorHAnsi"/>
          <w:szCs w:val="24"/>
        </w:rPr>
        <w:t>On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the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Exam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screen,</w:t>
      </w:r>
      <w:r w:rsidR="00DA6F34" w:rsidRPr="001D62CF">
        <w:rPr>
          <w:rFonts w:asciiTheme="majorHAnsi" w:hAnsiTheme="majorHAnsi" w:cstheme="majorHAnsi"/>
          <w:szCs w:val="24"/>
        </w:rPr>
        <w:t xml:space="preserve"> Veteran</w:t>
      </w:r>
      <w:r w:rsidRPr="001D62CF">
        <w:rPr>
          <w:rFonts w:asciiTheme="majorHAnsi" w:hAnsiTheme="majorHAnsi" w:cstheme="majorHAnsi"/>
          <w:szCs w:val="24"/>
        </w:rPr>
        <w:t>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can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find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answers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to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common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questions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about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a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claim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exam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in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the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dropdown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by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selecting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the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="002C0B79" w:rsidRPr="001D62CF">
        <w:rPr>
          <w:rFonts w:asciiTheme="majorHAnsi" w:hAnsiTheme="majorHAnsi" w:cstheme="majorHAnsi"/>
          <w:szCs w:val="24"/>
        </w:rPr>
        <w:t>“</w:t>
      </w:r>
      <w:r w:rsidRPr="001D62CF">
        <w:rPr>
          <w:rFonts w:asciiTheme="majorHAnsi" w:hAnsiTheme="majorHAnsi" w:cstheme="majorHAnsi"/>
          <w:szCs w:val="24"/>
        </w:rPr>
        <w:t>+</w:t>
      </w:r>
      <w:r w:rsidR="002C0B79" w:rsidRPr="001D62CF">
        <w:rPr>
          <w:rFonts w:asciiTheme="majorHAnsi" w:hAnsiTheme="majorHAnsi" w:cstheme="majorHAnsi"/>
          <w:szCs w:val="24"/>
        </w:rPr>
        <w:t>”</w:t>
      </w:r>
      <w:r w:rsidR="00DA6F34" w:rsidRPr="001D62CF">
        <w:rPr>
          <w:rFonts w:asciiTheme="majorHAnsi" w:hAnsiTheme="majorHAnsi" w:cstheme="majorHAnsi"/>
          <w:szCs w:val="24"/>
        </w:rPr>
        <w:t xml:space="preserve"> </w:t>
      </w:r>
      <w:r w:rsidRPr="001D62CF">
        <w:rPr>
          <w:rFonts w:asciiTheme="majorHAnsi" w:hAnsiTheme="majorHAnsi" w:cstheme="majorHAnsi"/>
          <w:szCs w:val="24"/>
        </w:rPr>
        <w:t>icon.</w:t>
      </w:r>
      <w:r w:rsidR="00BE2AD4" w:rsidRPr="001D62CF">
        <w:rPr>
          <w:rFonts w:asciiTheme="majorHAnsi" w:hAnsiTheme="majorHAnsi" w:cstheme="majorHAnsi"/>
          <w:szCs w:val="24"/>
        </w:rPr>
        <w:br/>
      </w:r>
    </w:p>
    <w:p w14:paraId="163CFB88" w14:textId="0C2540C1" w:rsidR="00BE2AD4" w:rsidRPr="00895313" w:rsidRDefault="00243655" w:rsidP="00BE2AD4">
      <w:pPr>
        <w:spacing w:after="0"/>
        <w:ind w:right="360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86"/>
          <w:id w:val="169989839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785"/>
              <w:id w:val="303205315"/>
            </w:sdtPr>
            <w:sdtEndPr/>
            <w:sdtContent>
              <w:r w:rsidR="00DF53F6" w:rsidRPr="00895313">
                <w:rPr>
                  <w:rFonts w:ascii="Arial" w:hAnsi="Arial" w:cs="Arial"/>
                  <w:b/>
                  <w:noProof/>
                  <w:szCs w:val="24"/>
                </w:rPr>
                <w:drawing>
                  <wp:inline distT="0" distB="0" distL="0" distR="0" wp14:anchorId="2CCAA79C" wp14:editId="27C89C9D">
                    <wp:extent cx="2898711" cy="3931298"/>
                    <wp:effectExtent l="0" t="0" r="0" b="0"/>
                    <wp:docPr id="56" name="Picture 56" descr="A screenshot of a phone call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52.png" descr="A screenshot of a phone call&#10;&#10;Description automatically generated"/>
                            <pic:cNvPicPr preferRelativeResize="0"/>
                          </pic:nvPicPr>
                          <pic:blipFill rotWithShape="1">
                            <a:blip r:embed="rId67"/>
                            <a:srcRect l="2357" t="1125" r="8421"/>
                            <a:stretch/>
                          </pic:blipFill>
                          <pic:spPr bwMode="auto">
                            <a:xfrm>
                              <a:off x="0" y="0"/>
                              <a:ext cx="2914857" cy="395319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bookmarkStart w:id="71" w:name="_heading=h.2p2csry" w:colFirst="0" w:colLast="0"/>
      <w:bookmarkEnd w:id="71"/>
    </w:p>
    <w:p w14:paraId="6E9549F5" w14:textId="77777777" w:rsidR="00BE2AD4" w:rsidRPr="00895313" w:rsidRDefault="00BE2AD4">
      <w:pPr>
        <w:rPr>
          <w:rFonts w:ascii="Arial" w:hAnsi="Arial" w:cs="Arial"/>
          <w:sz w:val="32"/>
          <w:szCs w:val="32"/>
        </w:rPr>
      </w:pPr>
      <w:r w:rsidRPr="00895313">
        <w:rPr>
          <w:rFonts w:ascii="Arial" w:hAnsi="Arial" w:cs="Arial"/>
          <w:sz w:val="32"/>
          <w:szCs w:val="32"/>
        </w:rPr>
        <w:lastRenderedPageBreak/>
        <w:br w:type="page"/>
      </w:r>
    </w:p>
    <w:p w14:paraId="2CCAA636" w14:textId="0C31D3C1" w:rsidR="0095095E" w:rsidRPr="00895313" w:rsidRDefault="00DF53F6" w:rsidP="00206C14">
      <w:pPr>
        <w:pStyle w:val="Heading2"/>
        <w:rPr>
          <w:sz w:val="24"/>
          <w:szCs w:val="24"/>
        </w:rPr>
      </w:pPr>
      <w:bookmarkStart w:id="72" w:name="_Toc153542616"/>
      <w:bookmarkStart w:id="73" w:name="Part4"/>
      <w:r w:rsidRPr="00895313">
        <w:lastRenderedPageBreak/>
        <w:t>Part</w:t>
      </w:r>
      <w:r w:rsidR="00DA6F34" w:rsidRPr="00895313">
        <w:t xml:space="preserve"> </w:t>
      </w:r>
      <w:r w:rsidRPr="00895313">
        <w:t>4:</w:t>
      </w:r>
      <w:r w:rsidR="00DA6F34" w:rsidRPr="00895313">
        <w:t xml:space="preserve"> </w:t>
      </w:r>
      <w:r w:rsidRPr="00895313">
        <w:t>Additional</w:t>
      </w:r>
      <w:r w:rsidR="00DA6F34" w:rsidRPr="00895313">
        <w:t xml:space="preserve"> </w:t>
      </w:r>
      <w:r w:rsidRPr="00895313">
        <w:t>Information</w:t>
      </w:r>
      <w:bookmarkEnd w:id="72"/>
    </w:p>
    <w:bookmarkEnd w:id="73"/>
    <w:p w14:paraId="2CCAA637" w14:textId="295FDE13" w:rsidR="0095095E" w:rsidRPr="00895313" w:rsidRDefault="00DA6F34" w:rsidP="00482EF4">
      <w:pPr>
        <w:spacing w:after="0"/>
        <w:rPr>
          <w:rFonts w:ascii="Arial" w:hAnsi="Arial" w:cs="Arial"/>
        </w:rPr>
      </w:pPr>
      <w:r w:rsidRPr="00895313">
        <w:rPr>
          <w:rFonts w:ascii="Arial" w:hAnsi="Arial" w:cs="Arial"/>
          <w:b/>
          <w:sz w:val="36"/>
          <w:szCs w:val="36"/>
        </w:rPr>
        <w:t xml:space="preserve"> </w:t>
      </w:r>
    </w:p>
    <w:p w14:paraId="2CCAA638" w14:textId="61606135" w:rsidR="0095095E" w:rsidRPr="00206C14" w:rsidRDefault="00DF53F6" w:rsidP="00206C14">
      <w:pPr>
        <w:pStyle w:val="Heading3"/>
        <w:rPr>
          <w:rFonts w:eastAsia="Calibri"/>
        </w:rPr>
      </w:pPr>
      <w:bookmarkStart w:id="74" w:name="_heading=h.147n2zr" w:colFirst="0" w:colLast="0"/>
      <w:bookmarkStart w:id="75" w:name="_Toc153542617"/>
      <w:bookmarkEnd w:id="74"/>
      <w:r w:rsidRPr="00206C14">
        <w:rPr>
          <w:rFonts w:eastAsia="Calibri"/>
        </w:rPr>
        <w:t>Payment</w:t>
      </w:r>
      <w:r w:rsidR="00DA6F34" w:rsidRPr="00206C14">
        <w:rPr>
          <w:rFonts w:eastAsia="Calibri"/>
        </w:rPr>
        <w:t xml:space="preserve"> </w:t>
      </w:r>
      <w:r w:rsidRPr="00206C14">
        <w:rPr>
          <w:rFonts w:eastAsia="Calibri"/>
        </w:rPr>
        <w:t>Info</w:t>
      </w:r>
      <w:bookmarkEnd w:id="75"/>
    </w:p>
    <w:p w14:paraId="2CCAA639" w14:textId="70491D8E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b/>
          <w:szCs w:val="24"/>
        </w:rPr>
        <w:t xml:space="preserve"> </w:t>
      </w:r>
    </w:p>
    <w:p w14:paraId="2CCAA63A" w14:textId="7A7771A5" w:rsidR="0095095E" w:rsidRPr="00895313" w:rsidRDefault="00DA6F34" w:rsidP="00E35558">
      <w:r w:rsidRPr="00895313">
        <w:t xml:space="preserve">Veteran </w:t>
      </w:r>
      <w:r w:rsidR="00DF53F6" w:rsidRPr="00895313">
        <w:t>payment</w:t>
      </w:r>
      <w:r w:rsidRPr="00895313">
        <w:t xml:space="preserve"> </w:t>
      </w:r>
      <w:r w:rsidR="00DF53F6" w:rsidRPr="00895313">
        <w:t>information</w:t>
      </w:r>
      <w:r w:rsidRPr="00895313">
        <w:t xml:space="preserve"> </w:t>
      </w:r>
      <w:r w:rsidR="00DF53F6" w:rsidRPr="00895313">
        <w:t>is</w:t>
      </w:r>
      <w:r w:rsidRPr="00895313">
        <w:t xml:space="preserve"> </w:t>
      </w:r>
      <w:r w:rsidR="00DF53F6" w:rsidRPr="00895313">
        <w:t>pre-populated</w:t>
      </w:r>
      <w:r w:rsidRPr="00895313">
        <w:t xml:space="preserve"> </w:t>
      </w:r>
      <w:r w:rsidR="00DF53F6" w:rsidRPr="00895313">
        <w:t>if</w:t>
      </w:r>
      <w:r w:rsidRPr="00895313">
        <w:t xml:space="preserve"> </w:t>
      </w:r>
      <w:r w:rsidR="00DF53F6" w:rsidRPr="00895313">
        <w:t>it</w:t>
      </w:r>
      <w:r w:rsidRPr="00895313">
        <w:t xml:space="preserve"> </w:t>
      </w:r>
      <w:r w:rsidR="00DF53F6" w:rsidRPr="00895313">
        <w:t>exists</w:t>
      </w:r>
      <w:r w:rsidRPr="00895313">
        <w:t xml:space="preserve"> </w:t>
      </w:r>
      <w:r w:rsidR="00DF53F6" w:rsidRPr="00895313">
        <w:t>in</w:t>
      </w:r>
      <w:r w:rsidRPr="00895313">
        <w:t xml:space="preserve"> </w:t>
      </w:r>
      <w:r w:rsidR="00DF53F6" w:rsidRPr="00895313">
        <w:t>the</w:t>
      </w:r>
      <w:r w:rsidRPr="00895313">
        <w:t xml:space="preserve"> Veteran</w:t>
      </w:r>
      <w:r w:rsidR="00DF53F6" w:rsidRPr="00895313">
        <w:t>’s</w:t>
      </w:r>
      <w:r w:rsidRPr="00895313">
        <w:t xml:space="preserve"> </w:t>
      </w:r>
      <w:r w:rsidR="00DF53F6" w:rsidRPr="00895313">
        <w:t>record.</w:t>
      </w:r>
      <w:r w:rsidR="00524B8E" w:rsidRPr="00895313">
        <w:br/>
      </w:r>
    </w:p>
    <w:p w14:paraId="2CCAA63C" w14:textId="5386EE79" w:rsidR="0095095E" w:rsidRPr="00895313" w:rsidRDefault="00DF53F6" w:rsidP="00885A92">
      <w:pPr>
        <w:spacing w:after="0"/>
        <w:ind w:right="433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9E" wp14:editId="2CCAA79F">
            <wp:extent cx="3000375" cy="2886075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24B8E" w:rsidRPr="00895313">
        <w:rPr>
          <w:rFonts w:ascii="Arial" w:hAnsi="Arial" w:cs="Arial"/>
          <w:szCs w:val="24"/>
        </w:rPr>
        <w:br/>
      </w:r>
    </w:p>
    <w:p w14:paraId="2CCAA63E" w14:textId="3CB2AEAF" w:rsidR="0095095E" w:rsidRPr="00895313" w:rsidRDefault="00DF53F6" w:rsidP="00E35558">
      <w:r w:rsidRPr="00895313">
        <w:t>This</w:t>
      </w:r>
      <w:r w:rsidR="00DA6F34" w:rsidRPr="00895313">
        <w:t xml:space="preserve"> </w:t>
      </w:r>
      <w:r w:rsidRPr="00895313">
        <w:t>information</w:t>
      </w:r>
      <w:r w:rsidR="00DA6F34" w:rsidRPr="00895313">
        <w:t xml:space="preserve"> </w:t>
      </w:r>
      <w:r w:rsidRPr="00895313">
        <w:t>can</w:t>
      </w:r>
      <w:r w:rsidR="00DA6F34" w:rsidRPr="00895313">
        <w:t xml:space="preserve"> </w:t>
      </w:r>
      <w:r w:rsidRPr="00895313">
        <w:t>be</w:t>
      </w:r>
      <w:r w:rsidR="00DA6F34" w:rsidRPr="00895313">
        <w:t xml:space="preserve"> </w:t>
      </w:r>
      <w:r w:rsidRPr="00895313">
        <w:t>edited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526</w:t>
      </w:r>
      <w:r w:rsidR="00DA6F34" w:rsidRPr="00895313">
        <w:t xml:space="preserve"> </w:t>
      </w:r>
      <w:r w:rsidRPr="00895313">
        <w:t>application</w:t>
      </w:r>
      <w:r w:rsidR="00DA6F34" w:rsidRPr="00895313">
        <w:t xml:space="preserve"> </w:t>
      </w:r>
      <w:r w:rsidRPr="00895313">
        <w:t>by</w:t>
      </w:r>
      <w:r w:rsidR="00DA6F34" w:rsidRPr="00895313">
        <w:t xml:space="preserve"> </w:t>
      </w:r>
      <w:r w:rsidRPr="00895313">
        <w:t>adding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r w:rsidRPr="00895313">
        <w:t>new</w:t>
      </w:r>
      <w:r w:rsidR="00DA6F34" w:rsidRPr="00895313">
        <w:t xml:space="preserve"> </w:t>
      </w:r>
      <w:r w:rsidRPr="00895313">
        <w:t>account.</w:t>
      </w:r>
      <w:r w:rsidR="00DA6F34" w:rsidRPr="00895313">
        <w:t xml:space="preserve"> </w:t>
      </w:r>
      <w:r w:rsidRPr="00895313">
        <w:t>But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sdt>
        <w:sdtPr>
          <w:tag w:val="goog_rdk_787"/>
          <w:id w:val="770057251"/>
        </w:sdtPr>
        <w:sdtEndPr/>
        <w:sdtContent>
          <w:r w:rsidR="00DA6F34" w:rsidRPr="00895313">
            <w:t>Veteran</w:t>
          </w:r>
        </w:sdtContent>
      </w:sdt>
      <w:r w:rsidR="00885A92" w:rsidRPr="00895313">
        <w:t xml:space="preserve"> </w:t>
      </w:r>
      <w:r w:rsidRPr="00895313">
        <w:t>will</w:t>
      </w:r>
      <w:r w:rsidR="00DA6F34" w:rsidRPr="00895313">
        <w:t xml:space="preserve"> </w:t>
      </w:r>
      <w:r w:rsidRPr="00895313">
        <w:t>receive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below</w:t>
      </w:r>
      <w:r w:rsidR="00DA6F34" w:rsidRPr="00895313">
        <w:t xml:space="preserve"> </w:t>
      </w:r>
      <w:r w:rsidRPr="00895313">
        <w:t>message</w:t>
      </w:r>
      <w:r w:rsidR="00DA6F34" w:rsidRPr="00895313">
        <w:t xml:space="preserve"> </w:t>
      </w:r>
      <w:r w:rsidRPr="00895313">
        <w:t>that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update</w:t>
      </w:r>
      <w:r w:rsidR="00DA6F34" w:rsidRPr="00895313">
        <w:t xml:space="preserve"> </w:t>
      </w:r>
      <w:r w:rsidRPr="00895313">
        <w:t>won’t</w:t>
      </w:r>
      <w:r w:rsidR="00DA6F34" w:rsidRPr="00895313">
        <w:t xml:space="preserve"> </w:t>
      </w:r>
      <w:r w:rsidRPr="00895313">
        <w:t>automatically</w:t>
      </w:r>
      <w:r w:rsidR="00DA6F34" w:rsidRPr="00895313">
        <w:t xml:space="preserve"> </w:t>
      </w:r>
      <w:r w:rsidRPr="00895313">
        <w:t>occur</w:t>
      </w:r>
      <w:r w:rsidR="00DA6F34" w:rsidRPr="00895313">
        <w:t xml:space="preserve"> </w:t>
      </w:r>
      <w:r w:rsidRPr="00895313">
        <w:t>across</w:t>
      </w:r>
      <w:r w:rsidR="00DA6F34" w:rsidRPr="00895313">
        <w:t xml:space="preserve"> </w:t>
      </w:r>
      <w:r w:rsidRPr="00895313">
        <w:t>systems.</w:t>
      </w:r>
      <w:r w:rsidR="00DA6F34" w:rsidRPr="00895313">
        <w:t xml:space="preserve"> </w:t>
      </w:r>
      <w:r w:rsidRPr="00895313">
        <w:t>If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sdt>
        <w:sdtPr>
          <w:tag w:val="goog_rdk_789"/>
          <w:id w:val="-198253596"/>
        </w:sdtPr>
        <w:sdtEndPr/>
        <w:sdtContent>
          <w:r w:rsidR="00DA6F34" w:rsidRPr="00895313">
            <w:t>Veteran</w:t>
          </w:r>
        </w:sdtContent>
      </w:sdt>
      <w:r w:rsidR="001F281E" w:rsidRPr="00895313">
        <w:t xml:space="preserve"> </w:t>
      </w:r>
      <w:r w:rsidRPr="00895313">
        <w:t>wants</w:t>
      </w:r>
      <w:r w:rsidR="00DA6F34" w:rsidRPr="00895313">
        <w:t xml:space="preserve"> </w:t>
      </w:r>
      <w:r w:rsidRPr="00895313">
        <w:t>their</w:t>
      </w:r>
      <w:r w:rsidR="00DA6F34" w:rsidRPr="00895313">
        <w:t xml:space="preserve"> </w:t>
      </w:r>
      <w:r w:rsidRPr="00895313">
        <w:t>direct</w:t>
      </w:r>
      <w:r w:rsidR="00DA6F34" w:rsidRPr="00895313">
        <w:t xml:space="preserve"> </w:t>
      </w:r>
      <w:r w:rsidRPr="00895313">
        <w:t>deposit</w:t>
      </w:r>
      <w:r w:rsidR="00DA6F34" w:rsidRPr="00895313">
        <w:t xml:space="preserve"> </w:t>
      </w:r>
      <w:r w:rsidRPr="00895313">
        <w:t>information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be</w:t>
      </w:r>
      <w:r w:rsidR="00DA6F34" w:rsidRPr="00895313">
        <w:t xml:space="preserve"> </w:t>
      </w:r>
      <w:r w:rsidRPr="00895313">
        <w:t>changed</w:t>
      </w:r>
      <w:r w:rsidR="00DA6F34" w:rsidRPr="00895313">
        <w:t xml:space="preserve"> </w:t>
      </w:r>
      <w:r w:rsidRPr="00895313">
        <w:t>now,</w:t>
      </w:r>
      <w:r w:rsidR="00DA6F34" w:rsidRPr="00895313">
        <w:t xml:space="preserve"> </w:t>
      </w:r>
      <w:r w:rsidRPr="00895313">
        <w:t>they</w:t>
      </w:r>
      <w:r w:rsidR="00DA6F34" w:rsidRPr="00895313">
        <w:t xml:space="preserve"> </w:t>
      </w:r>
      <w:r w:rsidRPr="00895313">
        <w:t>should</w:t>
      </w:r>
      <w:r w:rsidR="00DA6F34" w:rsidRPr="00895313">
        <w:t xml:space="preserve"> </w:t>
      </w:r>
      <w:r w:rsidRPr="00895313">
        <w:t>complete</w:t>
      </w:r>
      <w:r w:rsidR="00DA6F34" w:rsidRPr="00895313">
        <w:t xml:space="preserve"> </w:t>
      </w:r>
      <w:r w:rsidRPr="00895313">
        <w:t>that</w:t>
      </w:r>
      <w:r w:rsidR="00DA6F34" w:rsidRPr="00895313">
        <w:t xml:space="preserve"> </w:t>
      </w:r>
      <w:r w:rsidRPr="00895313">
        <w:t>in</w:t>
      </w:r>
      <w:r w:rsidR="00DA6F34" w:rsidRPr="00895313">
        <w:t xml:space="preserve"> </w:t>
      </w:r>
      <w:r w:rsidRPr="00895313">
        <w:t>their</w:t>
      </w:r>
      <w:r w:rsidR="00DA6F34" w:rsidRPr="00895313">
        <w:t xml:space="preserve"> </w:t>
      </w:r>
      <w:r w:rsidRPr="00895313">
        <w:t>profile:</w:t>
      </w:r>
      <w:r w:rsidR="00E033F0" w:rsidRPr="00895313">
        <w:br/>
      </w:r>
    </w:p>
    <w:p w14:paraId="2CCAA63F" w14:textId="77777777" w:rsidR="0095095E" w:rsidRDefault="00243655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95"/>
          <w:id w:val="885831287"/>
        </w:sdtPr>
        <w:sdtEndPr/>
        <w:sdtContent>
          <w:r w:rsidR="00DF53F6" w:rsidRPr="00895313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A2" wp14:editId="38D36817">
                <wp:extent cx="3253105" cy="2612182"/>
                <wp:effectExtent l="0" t="0" r="4445" b="0"/>
                <wp:docPr id="49" name="Picture 49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0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69"/>
                        <a:srcRect l="2661" t="5144" r="10334" b="4838"/>
                        <a:stretch/>
                      </pic:blipFill>
                      <pic:spPr bwMode="auto">
                        <a:xfrm>
                          <a:off x="0" y="0"/>
                          <a:ext cx="3253925" cy="2612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153415F3" w14:textId="77777777" w:rsidR="00E35558" w:rsidRDefault="00E35558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4C1A3102" w14:textId="77777777" w:rsidR="00E35558" w:rsidRDefault="00E35558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39FFC330" w14:textId="77777777" w:rsidR="00E35558" w:rsidRPr="00895313" w:rsidRDefault="00E35558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bookmarkStart w:id="76" w:name="_Toc153542618" w:displacedByCustomXml="next"/>
    <w:sdt>
      <w:sdtPr>
        <w:tag w:val="goog_rdk_797"/>
        <w:id w:val="-624614792"/>
      </w:sdtPr>
      <w:sdtEndPr/>
      <w:sdtContent>
        <w:p w14:paraId="0F9C76AC" w14:textId="66EA29D3" w:rsidR="00206C14" w:rsidRDefault="00DF53F6" w:rsidP="00206C14">
          <w:pPr>
            <w:pStyle w:val="Heading3"/>
          </w:pPr>
          <w:r w:rsidRPr="00895313">
            <w:t>VA</w:t>
          </w:r>
          <w:r w:rsidR="00DA6F34" w:rsidRPr="00895313">
            <w:t xml:space="preserve"> </w:t>
          </w:r>
          <w:r w:rsidRPr="00895313">
            <w:t>Employee</w:t>
          </w:r>
        </w:p>
      </w:sdtContent>
    </w:sdt>
    <w:bookmarkEnd w:id="76" w:displacedByCustomXml="prev"/>
    <w:p w14:paraId="2D2FE170" w14:textId="77777777" w:rsidR="00206C14" w:rsidRDefault="00206C14" w:rsidP="00F650D4">
      <w:pPr>
        <w:spacing w:after="0"/>
        <w:ind w:right="2835"/>
        <w:rPr>
          <w:rFonts w:ascii="Arial" w:eastAsia="Times New Roman" w:hAnsi="Arial" w:cs="Arial"/>
          <w:b/>
          <w:color w:val="000000"/>
          <w:szCs w:val="24"/>
        </w:rPr>
      </w:pPr>
    </w:p>
    <w:p w14:paraId="2CCAA664" w14:textId="6EE39DF6" w:rsidR="0095095E" w:rsidRDefault="00DF53F6" w:rsidP="00F650D4">
      <w:pPr>
        <w:spacing w:after="0"/>
        <w:ind w:right="283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A4" wp14:editId="50FF9F67">
            <wp:extent cx="3227951" cy="1113015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 rotWithShape="1">
                    <a:blip r:embed="rId70"/>
                    <a:srcRect l="6909" r="15155" b="22068"/>
                    <a:stretch/>
                  </pic:blipFill>
                  <pic:spPr bwMode="auto">
                    <a:xfrm>
                      <a:off x="0" y="0"/>
                      <a:ext cx="3229220" cy="111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7" w:name="_heading=h.23ckvvd" w:colFirst="0" w:colLast="0"/>
      <w:bookmarkEnd w:id="77"/>
      <w:r w:rsidR="00F650D4" w:rsidRPr="00895313">
        <w:rPr>
          <w:rFonts w:ascii="Arial" w:eastAsia="Times New Roman" w:hAnsi="Arial" w:cs="Arial"/>
          <w:b/>
          <w:color w:val="000000"/>
          <w:szCs w:val="24"/>
        </w:rPr>
        <w:br/>
      </w:r>
    </w:p>
    <w:p w14:paraId="60B52299" w14:textId="77777777" w:rsidR="00206C14" w:rsidRDefault="00206C14" w:rsidP="00F650D4">
      <w:pPr>
        <w:spacing w:after="0"/>
        <w:ind w:right="2835"/>
        <w:rPr>
          <w:rFonts w:ascii="Arial" w:hAnsi="Arial" w:cs="Arial"/>
          <w:szCs w:val="24"/>
        </w:rPr>
      </w:pPr>
    </w:p>
    <w:p w14:paraId="6F8EC2E8" w14:textId="77777777" w:rsidR="00E35558" w:rsidRPr="00895313" w:rsidRDefault="00E35558" w:rsidP="00F650D4">
      <w:pPr>
        <w:spacing w:after="0"/>
        <w:ind w:right="2835"/>
        <w:rPr>
          <w:rFonts w:ascii="Arial" w:hAnsi="Arial" w:cs="Arial"/>
          <w:szCs w:val="24"/>
        </w:rPr>
      </w:pPr>
    </w:p>
    <w:p w14:paraId="2CCAA665" w14:textId="58CE3322" w:rsidR="0095095E" w:rsidRPr="00E35558" w:rsidRDefault="00DF53F6" w:rsidP="00E35558">
      <w:pPr>
        <w:pStyle w:val="Heading3"/>
        <w:rPr>
          <w:rFonts w:eastAsia="Calibri"/>
        </w:rPr>
      </w:pPr>
      <w:bookmarkStart w:id="78" w:name="_Toc153542619"/>
      <w:r w:rsidRPr="00E35558">
        <w:rPr>
          <w:rFonts w:eastAsia="Calibri"/>
        </w:rPr>
        <w:t>Retirement</w:t>
      </w:r>
      <w:r w:rsidR="00DA6F34" w:rsidRPr="00E35558">
        <w:rPr>
          <w:rFonts w:eastAsia="Calibri"/>
        </w:rPr>
        <w:t xml:space="preserve"> </w:t>
      </w:r>
      <w:r w:rsidRPr="00E35558">
        <w:rPr>
          <w:rFonts w:eastAsia="Calibri"/>
        </w:rPr>
        <w:t>Pay</w:t>
      </w:r>
      <w:r w:rsidR="00DA6F34" w:rsidRPr="00E35558">
        <w:rPr>
          <w:rFonts w:eastAsia="Calibri"/>
        </w:rPr>
        <w:t xml:space="preserve"> </w:t>
      </w:r>
      <w:r w:rsidRPr="00E35558">
        <w:rPr>
          <w:rFonts w:eastAsia="Calibri"/>
        </w:rPr>
        <w:t>Waiver</w:t>
      </w:r>
      <w:bookmarkEnd w:id="78"/>
    </w:p>
    <w:p w14:paraId="2CCAA666" w14:textId="0C27DA16" w:rsidR="0095095E" w:rsidRPr="00895313" w:rsidRDefault="00F650D4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895313">
        <w:rPr>
          <w:rFonts w:ascii="Arial" w:hAnsi="Arial" w:cs="Arial"/>
          <w:szCs w:val="24"/>
        </w:rPr>
        <w:t>If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indicates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earlier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application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that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retirement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pay,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show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following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waiver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screen.</w:t>
      </w:r>
    </w:p>
    <w:p w14:paraId="2CCAA667" w14:textId="4E6D7839" w:rsidR="0095095E" w:rsidRPr="00895313" w:rsidRDefault="0095095E" w:rsidP="00482EF4">
      <w:pPr>
        <w:spacing w:after="4"/>
        <w:rPr>
          <w:rFonts w:ascii="Arial" w:hAnsi="Arial" w:cs="Arial"/>
          <w:szCs w:val="24"/>
        </w:rPr>
      </w:pPr>
    </w:p>
    <w:p w14:paraId="2CCAA66C" w14:textId="20D8BD59" w:rsidR="0095095E" w:rsidRPr="00895313" w:rsidRDefault="00243655" w:rsidP="00482EF4">
      <w:pPr>
        <w:spacing w:after="0"/>
        <w:rPr>
          <w:rFonts w:ascii="Arial" w:hAnsi="Arial" w:cs="Arial"/>
          <w:b/>
          <w:szCs w:val="24"/>
        </w:rPr>
      </w:pPr>
      <w:sdt>
        <w:sdtPr>
          <w:rPr>
            <w:rFonts w:ascii="Arial" w:hAnsi="Arial" w:cs="Arial"/>
            <w:szCs w:val="24"/>
          </w:rPr>
          <w:tag w:val="goog_rdk_824"/>
          <w:id w:val="313912331"/>
        </w:sdtPr>
        <w:sdtEndPr/>
        <w:sdtContent>
          <w:r w:rsidR="00DF53F6" w:rsidRPr="00895313">
            <w:rPr>
              <w:rFonts w:ascii="Arial" w:hAnsi="Arial" w:cs="Arial"/>
              <w:b/>
              <w:noProof/>
              <w:szCs w:val="24"/>
            </w:rPr>
            <w:drawing>
              <wp:inline distT="114300" distB="114300" distL="114300" distR="114300" wp14:anchorId="2CCAA7A8" wp14:editId="6D0CC7E8">
                <wp:extent cx="3234055" cy="4814596"/>
                <wp:effectExtent l="0" t="0" r="4445" b="5080"/>
                <wp:docPr id="2" name="Pictur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 preferRelativeResize="0"/>
                      </pic:nvPicPr>
                      <pic:blipFill rotWithShape="1">
                        <a:blip r:embed="rId71"/>
                        <a:srcRect l="3594" r="7414" b="2381"/>
                        <a:stretch/>
                      </pic:blipFill>
                      <pic:spPr bwMode="auto">
                        <a:xfrm>
                          <a:off x="0" y="0"/>
                          <a:ext cx="3235103" cy="48161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78D71FBB" w14:textId="77777777" w:rsidR="00E26137" w:rsidRPr="00895313" w:rsidRDefault="00E26137">
      <w:pPr>
        <w:rPr>
          <w:rFonts w:ascii="Arial" w:hAnsi="Arial" w:cs="Arial"/>
        </w:rPr>
      </w:pPr>
      <w:bookmarkStart w:id="79" w:name="_heading=h.ihv636" w:colFirst="0" w:colLast="0"/>
      <w:bookmarkEnd w:id="79"/>
      <w:r w:rsidRPr="00895313">
        <w:rPr>
          <w:rFonts w:ascii="Arial" w:hAnsi="Arial" w:cs="Arial"/>
        </w:rPr>
        <w:br w:type="page"/>
      </w:r>
    </w:p>
    <w:p w14:paraId="2CCAA674" w14:textId="6FE933DB" w:rsidR="0095095E" w:rsidRPr="00895313" w:rsidRDefault="00DF53F6" w:rsidP="00206C14">
      <w:pPr>
        <w:pStyle w:val="Heading3"/>
      </w:pPr>
      <w:bookmarkStart w:id="80" w:name="_Toc153542620"/>
      <w:r w:rsidRPr="00895313">
        <w:lastRenderedPageBreak/>
        <w:t>Training</w:t>
      </w:r>
      <w:r w:rsidR="00DA6F34" w:rsidRPr="00895313">
        <w:t xml:space="preserve"> </w:t>
      </w:r>
      <w:r w:rsidRPr="00895313">
        <w:t>Pay</w:t>
      </w:r>
      <w:r w:rsidR="00DA6F34" w:rsidRPr="00895313">
        <w:t xml:space="preserve"> </w:t>
      </w:r>
      <w:r w:rsidRPr="00895313">
        <w:t>Waiver</w:t>
      </w:r>
      <w:bookmarkEnd w:id="80"/>
    </w:p>
    <w:p w14:paraId="2CCAA675" w14:textId="60773A30" w:rsidR="0095095E" w:rsidRPr="00895313" w:rsidRDefault="00E26137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895313">
        <w:rPr>
          <w:rFonts w:ascii="Arial" w:hAnsi="Arial" w:cs="Arial"/>
          <w:szCs w:val="24"/>
        </w:rPr>
        <w:t>If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indicates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earlier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application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that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expect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pay,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page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explains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can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NOT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same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days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pay.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form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requires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Veteran </w:t>
      </w:r>
      <w:r w:rsidR="00DF53F6" w:rsidRPr="00895313">
        <w:rPr>
          <w:rFonts w:ascii="Arial" w:hAnsi="Arial" w:cs="Arial"/>
          <w:szCs w:val="24"/>
        </w:rPr>
        <w:t>select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whether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want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to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their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and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instead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or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waive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VA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for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days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they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receive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pay.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page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indicates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training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is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typically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more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than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compensation</w:t>
      </w:r>
      <w:r w:rsidR="00DA6F34" w:rsidRPr="00895313">
        <w:rPr>
          <w:rFonts w:ascii="Arial" w:hAnsi="Arial" w:cs="Arial"/>
          <w:szCs w:val="24"/>
        </w:rPr>
        <w:t xml:space="preserve"> </w:t>
      </w:r>
      <w:r w:rsidR="00DF53F6" w:rsidRPr="00895313">
        <w:rPr>
          <w:rFonts w:ascii="Arial" w:hAnsi="Arial" w:cs="Arial"/>
          <w:szCs w:val="24"/>
        </w:rPr>
        <w:t>pay.</w:t>
      </w:r>
    </w:p>
    <w:p w14:paraId="2CCAA676" w14:textId="3D20CF3C" w:rsidR="0095095E" w:rsidRPr="00895313" w:rsidRDefault="0095095E" w:rsidP="00482EF4">
      <w:pPr>
        <w:spacing w:after="5"/>
        <w:rPr>
          <w:rFonts w:ascii="Arial" w:hAnsi="Arial" w:cs="Arial"/>
          <w:szCs w:val="24"/>
        </w:rPr>
      </w:pPr>
    </w:p>
    <w:p w14:paraId="2CCAA677" w14:textId="443901D0" w:rsidR="0095095E" w:rsidRPr="00895313" w:rsidRDefault="00DF53F6" w:rsidP="00482EF4">
      <w:pPr>
        <w:spacing w:after="0"/>
        <w:ind w:right="3160"/>
        <w:rPr>
          <w:rFonts w:ascii="Arial" w:hAnsi="Arial" w:cs="Arial"/>
          <w:b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AA" wp14:editId="33CF9200">
            <wp:extent cx="3936906" cy="3405505"/>
            <wp:effectExtent l="0" t="0" r="6985" b="444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72"/>
                    <a:srcRect l="2376" t="1969" r="3630" b="1"/>
                    <a:stretch/>
                  </pic:blipFill>
                  <pic:spPr bwMode="auto">
                    <a:xfrm>
                      <a:off x="0" y="0"/>
                      <a:ext cx="3938471" cy="34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rPr>
          <w:rFonts w:ascii="Arial" w:hAnsi="Arial" w:cs="Arial"/>
          <w:szCs w:val="24"/>
        </w:rPr>
        <w:tag w:val="goog_rdk_827"/>
        <w:id w:val="637764014"/>
      </w:sdtPr>
      <w:sdtEndPr/>
      <w:sdtContent>
        <w:p w14:paraId="2CCAA682" w14:textId="77777777" w:rsidR="0095095E" w:rsidRPr="00895313" w:rsidRDefault="00243655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826"/>
              <w:id w:val="-608040333"/>
            </w:sdtPr>
            <w:sdtEndPr/>
            <w:sdtContent>
              <w:r w:rsidR="00DF53F6" w:rsidRPr="00895313">
                <w:rPr>
                  <w:rFonts w:ascii="Arial" w:hAnsi="Arial" w:cs="Arial"/>
                  <w:szCs w:val="24"/>
                </w:rPr>
                <w:br w:type="page"/>
              </w:r>
            </w:sdtContent>
          </w:sdt>
        </w:p>
      </w:sdtContent>
    </w:sdt>
    <w:p w14:paraId="2CCAA683" w14:textId="77D537A4" w:rsidR="0095095E" w:rsidRPr="001D62CF" w:rsidRDefault="00DF53F6" w:rsidP="001D62CF">
      <w:pPr>
        <w:pStyle w:val="Heading2"/>
      </w:pPr>
      <w:bookmarkStart w:id="81" w:name="_heading=h.32hioqz" w:colFirst="0" w:colLast="0"/>
      <w:bookmarkStart w:id="82" w:name="_Toc153542621"/>
      <w:bookmarkEnd w:id="81"/>
      <w:r w:rsidRPr="001D62CF">
        <w:lastRenderedPageBreak/>
        <w:t>Part</w:t>
      </w:r>
      <w:r w:rsidR="00DA6F34" w:rsidRPr="001D62CF">
        <w:t xml:space="preserve"> </w:t>
      </w:r>
      <w:r w:rsidRPr="001D62CF">
        <w:t>5:</w:t>
      </w:r>
      <w:r w:rsidR="00DA6F34" w:rsidRPr="001D62CF">
        <w:t xml:space="preserve"> </w:t>
      </w:r>
      <w:r w:rsidRPr="001D62CF">
        <w:t>Review</w:t>
      </w:r>
      <w:r w:rsidR="00DA6F34" w:rsidRPr="001D62CF">
        <w:t xml:space="preserve"> </w:t>
      </w:r>
      <w:r w:rsidRPr="001D62CF">
        <w:t>Application</w:t>
      </w:r>
      <w:bookmarkEnd w:id="82"/>
    </w:p>
    <w:p w14:paraId="2CCAA684" w14:textId="779E1B6C" w:rsidR="0095095E" w:rsidRPr="00895313" w:rsidRDefault="00D014D1" w:rsidP="00E35558">
      <w:r w:rsidRPr="00895313">
        <w:br/>
      </w:r>
      <w:r w:rsidR="00DF53F6" w:rsidRPr="00895313">
        <w:t>Before</w:t>
      </w:r>
      <w:r w:rsidR="00DA6F34" w:rsidRPr="00895313">
        <w:t xml:space="preserve"> </w:t>
      </w:r>
      <w:r w:rsidR="00DF53F6" w:rsidRPr="00895313">
        <w:t>submitting</w:t>
      </w:r>
      <w:r w:rsidR="00DA6F34" w:rsidRPr="00895313">
        <w:t xml:space="preserve"> </w:t>
      </w:r>
      <w:r w:rsidR="00DF53F6" w:rsidRPr="00895313">
        <w:t>their</w:t>
      </w:r>
      <w:r w:rsidR="00DA6F34" w:rsidRPr="00895313">
        <w:t xml:space="preserve"> </w:t>
      </w:r>
      <w:r w:rsidR="00DF53F6" w:rsidRPr="00895313">
        <w:t>application,</w:t>
      </w:r>
      <w:r w:rsidR="00DA6F34" w:rsidRPr="00895313">
        <w:t xml:space="preserve"> Veteran</w:t>
      </w:r>
      <w:r w:rsidR="00DF53F6" w:rsidRPr="00895313">
        <w:t>s</w:t>
      </w:r>
      <w:r w:rsidR="00DA6F34" w:rsidRPr="00895313">
        <w:t xml:space="preserve"> </w:t>
      </w:r>
      <w:r w:rsidR="00DF53F6" w:rsidRPr="00895313">
        <w:t>can</w:t>
      </w:r>
      <w:r w:rsidR="00DA6F34" w:rsidRPr="00895313">
        <w:t xml:space="preserve"> </w:t>
      </w:r>
      <w:r w:rsidR="00DF53F6" w:rsidRPr="00895313">
        <w:t>review</w:t>
      </w:r>
      <w:r w:rsidR="00DA6F34" w:rsidRPr="00895313">
        <w:t xml:space="preserve"> </w:t>
      </w:r>
      <w:r w:rsidR="00DF53F6" w:rsidRPr="00895313">
        <w:t>each</w:t>
      </w:r>
      <w:r w:rsidR="00DA6F34" w:rsidRPr="00895313">
        <w:t xml:space="preserve"> </w:t>
      </w:r>
      <w:r w:rsidR="00DF53F6" w:rsidRPr="00895313">
        <w:t>section</w:t>
      </w:r>
      <w:r w:rsidR="00DA6F34" w:rsidRPr="00895313">
        <w:t xml:space="preserve"> </w:t>
      </w:r>
      <w:r w:rsidR="00DF53F6" w:rsidRPr="00895313">
        <w:t>of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form</w:t>
      </w:r>
      <w:r w:rsidR="00DA6F34" w:rsidRPr="00895313">
        <w:t xml:space="preserve"> </w:t>
      </w:r>
      <w:r w:rsidR="00DF53F6" w:rsidRPr="00895313">
        <w:t>for</w:t>
      </w:r>
      <w:r w:rsidR="00DA6F34" w:rsidRPr="00895313">
        <w:t xml:space="preserve"> </w:t>
      </w:r>
      <w:r w:rsidR="00DF53F6" w:rsidRPr="00895313">
        <w:t>accuracy,</w:t>
      </w:r>
      <w:r w:rsidR="00DA6F34" w:rsidRPr="00895313">
        <w:t xml:space="preserve"> </w:t>
      </w:r>
      <w:r w:rsidR="00DF53F6" w:rsidRPr="00895313">
        <w:t>using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E85A4F" w:rsidRPr="00895313">
        <w:t>“</w:t>
      </w:r>
      <w:r w:rsidR="00DF53F6" w:rsidRPr="00895313">
        <w:t>+</w:t>
      </w:r>
      <w:r w:rsidR="00E85A4F" w:rsidRPr="00895313">
        <w:t>”</w:t>
      </w:r>
      <w:r w:rsidR="00DA6F34" w:rsidRPr="00895313">
        <w:t xml:space="preserve"> </w:t>
      </w:r>
      <w:r w:rsidR="00DF53F6" w:rsidRPr="00895313">
        <w:t>toggle</w:t>
      </w:r>
      <w:r w:rsidR="00DA6F34" w:rsidRPr="00895313">
        <w:t xml:space="preserve"> </w:t>
      </w:r>
      <w:r w:rsidR="00DF53F6" w:rsidRPr="00895313">
        <w:t>buttons</w:t>
      </w:r>
      <w:r w:rsidR="00DA6F34" w:rsidRPr="00895313">
        <w:t xml:space="preserve"> </w:t>
      </w:r>
      <w:r w:rsidR="00DF53F6" w:rsidRPr="00895313">
        <w:t>to</w:t>
      </w:r>
      <w:r w:rsidR="00DA6F34" w:rsidRPr="00895313">
        <w:t xml:space="preserve"> </w:t>
      </w:r>
      <w:r w:rsidR="00DF53F6" w:rsidRPr="00895313">
        <w:t>reveal</w:t>
      </w:r>
      <w:r w:rsidR="00DA6F34" w:rsidRPr="00895313">
        <w:t xml:space="preserve"> </w:t>
      </w:r>
      <w:r w:rsidR="00DF53F6" w:rsidRPr="00895313">
        <w:t>detailed</w:t>
      </w:r>
      <w:r w:rsidR="00DA6F34" w:rsidRPr="00895313">
        <w:t xml:space="preserve"> </w:t>
      </w:r>
      <w:r w:rsidR="00DF53F6" w:rsidRPr="00895313">
        <w:t>information.</w:t>
      </w:r>
      <w:r w:rsidR="00DA6F34" w:rsidRPr="00895313">
        <w:t xml:space="preserve"> </w:t>
      </w:r>
      <w:sdt>
        <w:sdtPr>
          <w:tag w:val="goog_rdk_829"/>
          <w:id w:val="1993906734"/>
        </w:sdtPr>
        <w:sdtEndPr/>
        <w:sdtContent>
          <w:r w:rsidR="00DF53F6" w:rsidRPr="00895313">
            <w:t>To</w:t>
          </w:r>
        </w:sdtContent>
      </w:sdt>
      <w:r w:rsidR="00DA6F34" w:rsidRPr="00895313">
        <w:t xml:space="preserve"> </w:t>
      </w:r>
      <w:r w:rsidR="00DF53F6" w:rsidRPr="00895313">
        <w:t>submit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application,</w:t>
      </w:r>
      <w:r w:rsidR="00DA6F34" w:rsidRPr="00895313">
        <w:t xml:space="preserve"> </w:t>
      </w:r>
      <w:r w:rsidR="00DF53F6" w:rsidRPr="00895313">
        <w:t>acceptance</w:t>
      </w:r>
      <w:r w:rsidR="00DA6F34" w:rsidRPr="00895313">
        <w:t xml:space="preserve"> </w:t>
      </w:r>
      <w:r w:rsidR="00DF53F6" w:rsidRPr="00895313">
        <w:t>of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privacy</w:t>
      </w:r>
      <w:r w:rsidR="00DA6F34" w:rsidRPr="00895313">
        <w:t xml:space="preserve"> </w:t>
      </w:r>
      <w:sdt>
        <w:sdtPr>
          <w:tag w:val="goog_rdk_830"/>
          <w:id w:val="664049083"/>
        </w:sdtPr>
        <w:sdtEndPr/>
        <w:sdtContent>
          <w:r w:rsidR="00DF53F6" w:rsidRPr="00895313">
            <w:t>policy</w:t>
          </w:r>
          <w:r w:rsidR="00DA6F34" w:rsidRPr="00895313">
            <w:t xml:space="preserve"> </w:t>
          </w:r>
        </w:sdtContent>
      </w:sdt>
      <w:r w:rsidR="00DF53F6" w:rsidRPr="00895313">
        <w:t>is</w:t>
      </w:r>
      <w:r w:rsidR="00DA6F34" w:rsidRPr="00895313">
        <w:t xml:space="preserve"> </w:t>
      </w:r>
      <w:r w:rsidR="00DF53F6" w:rsidRPr="00895313">
        <w:t>required</w:t>
      </w:r>
      <w:r w:rsidR="00DA6F34" w:rsidRPr="00895313">
        <w:t xml:space="preserve"> </w:t>
      </w:r>
      <w:r w:rsidR="00DF53F6" w:rsidRPr="00895313">
        <w:t>by</w:t>
      </w:r>
      <w:r w:rsidR="00DA6F34" w:rsidRPr="00895313">
        <w:t xml:space="preserve"> </w:t>
      </w:r>
      <w:r w:rsidR="00DF53F6" w:rsidRPr="00895313">
        <w:t>clicking</w:t>
      </w:r>
      <w:r w:rsidR="00DA6F34" w:rsidRPr="00895313">
        <w:t xml:space="preserve"> </w:t>
      </w:r>
      <w:r w:rsidR="00DF53F6" w:rsidRPr="00895313">
        <w:t>the</w:t>
      </w:r>
      <w:r w:rsidR="00DA6F34" w:rsidRPr="00895313">
        <w:t xml:space="preserve"> </w:t>
      </w:r>
      <w:r w:rsidR="00DF53F6" w:rsidRPr="00895313">
        <w:t>provided</w:t>
      </w:r>
      <w:r w:rsidR="00DA6F34" w:rsidRPr="00895313">
        <w:t xml:space="preserve"> </w:t>
      </w:r>
      <w:r w:rsidR="00DF53F6" w:rsidRPr="00895313">
        <w:t>checkbox.</w:t>
      </w:r>
      <w:r w:rsidR="00407AA2" w:rsidRPr="00895313">
        <w:br/>
      </w:r>
    </w:p>
    <w:p w14:paraId="2CCAA685" w14:textId="4EB32E0C" w:rsidR="0095095E" w:rsidRPr="00895313" w:rsidRDefault="00DF53F6" w:rsidP="00482EF4">
      <w:pPr>
        <w:spacing w:after="0"/>
        <w:ind w:right="252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AC" wp14:editId="59CBB9A7">
            <wp:extent cx="3389528" cy="3588929"/>
            <wp:effectExtent l="0" t="0" r="1905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 rotWithShape="1">
                    <a:blip r:embed="rId73"/>
                    <a:srcRect l="4623" t="2369" r="16633"/>
                    <a:stretch/>
                  </pic:blipFill>
                  <pic:spPr bwMode="auto">
                    <a:xfrm>
                      <a:off x="0" y="0"/>
                      <a:ext cx="3390114" cy="358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CCAA686" w14:textId="078F03AF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23161E5" w14:textId="77777777" w:rsidR="007D718B" w:rsidRDefault="007D718B" w:rsidP="00482EF4">
      <w:pPr>
        <w:spacing w:after="97" w:line="305" w:lineRule="auto"/>
        <w:ind w:left="-5" w:right="103" w:hanging="10"/>
        <w:rPr>
          <w:rFonts w:ascii="Arial" w:hAnsi="Arial" w:cs="Arial"/>
          <w:b/>
          <w:bCs/>
          <w:szCs w:val="24"/>
        </w:rPr>
      </w:pPr>
    </w:p>
    <w:p w14:paraId="2F908D8E" w14:textId="5DCA9A04" w:rsidR="007D718B" w:rsidRDefault="00DF53F6" w:rsidP="007D718B">
      <w:pPr>
        <w:pStyle w:val="Heading3"/>
      </w:pPr>
      <w:bookmarkStart w:id="83" w:name="_Toc153542622"/>
      <w:r w:rsidRPr="00895313">
        <w:t>Successful</w:t>
      </w:r>
      <w:r w:rsidR="00DA6F34" w:rsidRPr="00895313">
        <w:t xml:space="preserve"> </w:t>
      </w:r>
      <w:r w:rsidRPr="00895313">
        <w:t>Submission</w:t>
      </w:r>
      <w:bookmarkEnd w:id="83"/>
    </w:p>
    <w:p w14:paraId="2CCAA687" w14:textId="42FE4457" w:rsidR="0095095E" w:rsidRPr="007D718B" w:rsidRDefault="00DF53F6" w:rsidP="00E35558">
      <w:r w:rsidRPr="007D718B">
        <w:t>Submitted</w:t>
      </w:r>
      <w:r w:rsidR="00DA6F34" w:rsidRPr="007D718B">
        <w:t xml:space="preserve"> </w:t>
      </w:r>
      <w:r w:rsidRPr="007D718B">
        <w:t>applications</w:t>
      </w:r>
      <w:r w:rsidR="00DA6F34" w:rsidRPr="007D718B">
        <w:t xml:space="preserve"> </w:t>
      </w:r>
      <w:r w:rsidRPr="007D718B">
        <w:t>will</w:t>
      </w:r>
      <w:r w:rsidR="00DA6F34" w:rsidRPr="007D718B">
        <w:t xml:space="preserve"> </w:t>
      </w:r>
      <w:r w:rsidRPr="007D718B">
        <w:t>receive</w:t>
      </w:r>
      <w:r w:rsidR="00DA6F34" w:rsidRPr="007D718B">
        <w:t xml:space="preserve"> </w:t>
      </w:r>
      <w:r w:rsidRPr="007D718B">
        <w:t>a</w:t>
      </w:r>
      <w:r w:rsidR="00DA6F34" w:rsidRPr="007D718B">
        <w:t xml:space="preserve"> </w:t>
      </w:r>
      <w:r w:rsidRPr="007D718B">
        <w:t>confirmation</w:t>
      </w:r>
      <w:r w:rsidR="00DA6F34" w:rsidRPr="007D718B">
        <w:t xml:space="preserve"> </w:t>
      </w:r>
      <w:r w:rsidRPr="007D718B">
        <w:t>message</w:t>
      </w:r>
      <w:r w:rsidR="00DA6F34" w:rsidRPr="007D718B">
        <w:t xml:space="preserve"> </w:t>
      </w:r>
      <w:r w:rsidRPr="007D718B">
        <w:t>that</w:t>
      </w:r>
      <w:r w:rsidR="00DA6F34" w:rsidRPr="007D718B">
        <w:t xml:space="preserve"> </w:t>
      </w:r>
      <w:r w:rsidRPr="007D718B">
        <w:t>contains</w:t>
      </w:r>
      <w:r w:rsidR="00DA6F34" w:rsidRPr="007D718B">
        <w:t xml:space="preserve"> </w:t>
      </w:r>
      <w:r w:rsidRPr="007D718B">
        <w:t>a</w:t>
      </w:r>
      <w:r w:rsidR="00DA6F34" w:rsidRPr="007D718B">
        <w:t xml:space="preserve"> </w:t>
      </w:r>
      <w:r w:rsidR="00407AA2" w:rsidRPr="007D718B">
        <w:t>“</w:t>
      </w:r>
      <w:r w:rsidRPr="007D718B">
        <w:rPr>
          <w:bCs/>
        </w:rPr>
        <w:t>Claim</w:t>
      </w:r>
      <w:r w:rsidR="00DA6F34" w:rsidRPr="007D718B">
        <w:rPr>
          <w:bCs/>
        </w:rPr>
        <w:t xml:space="preserve"> </w:t>
      </w:r>
      <w:r w:rsidRPr="007D718B">
        <w:rPr>
          <w:bCs/>
        </w:rPr>
        <w:t>ID</w:t>
      </w:r>
      <w:r w:rsidR="00407AA2" w:rsidRPr="007D718B">
        <w:rPr>
          <w:bCs/>
        </w:rPr>
        <w:t xml:space="preserve">” </w:t>
      </w:r>
      <w:r w:rsidRPr="007D718B">
        <w:t>number</w:t>
      </w:r>
      <w:r w:rsidR="00DA6F34" w:rsidRPr="007D718B">
        <w:t xml:space="preserve"> </w:t>
      </w:r>
      <w:r w:rsidRPr="007D718B">
        <w:t>that</w:t>
      </w:r>
      <w:r w:rsidR="00DA6F34" w:rsidRPr="007D718B">
        <w:t xml:space="preserve"> Veteran</w:t>
      </w:r>
      <w:r w:rsidRPr="007D718B">
        <w:t>s</w:t>
      </w:r>
      <w:r w:rsidR="00DA6F34" w:rsidRPr="007D718B">
        <w:t xml:space="preserve"> </w:t>
      </w:r>
      <w:r w:rsidRPr="007D718B">
        <w:t>can</w:t>
      </w:r>
      <w:r w:rsidR="00DA6F34" w:rsidRPr="007D718B">
        <w:t xml:space="preserve"> </w:t>
      </w:r>
      <w:r w:rsidRPr="007D718B">
        <w:t>use</w:t>
      </w:r>
      <w:r w:rsidR="00DA6F34" w:rsidRPr="007D718B">
        <w:t xml:space="preserve"> </w:t>
      </w:r>
      <w:r w:rsidRPr="007D718B">
        <w:t>to</w:t>
      </w:r>
      <w:r w:rsidR="00DA6F34" w:rsidRPr="007D718B">
        <w:t xml:space="preserve"> </w:t>
      </w:r>
      <w:r w:rsidRPr="007D718B">
        <w:t>track</w:t>
      </w:r>
      <w:r w:rsidR="00407AA2" w:rsidRPr="007D718B">
        <w:t xml:space="preserve"> </w:t>
      </w:r>
      <w:r w:rsidRPr="007D718B">
        <w:t>their</w:t>
      </w:r>
      <w:r w:rsidR="00DA6F34" w:rsidRPr="007D718B">
        <w:t xml:space="preserve"> </w:t>
      </w:r>
      <w:r w:rsidRPr="007D718B">
        <w:t>application.</w:t>
      </w:r>
      <w:r w:rsidR="00DA6F34" w:rsidRPr="007D718B">
        <w:t xml:space="preserve"> </w:t>
      </w:r>
      <w:r w:rsidRPr="007D718B">
        <w:t>A</w:t>
      </w:r>
      <w:r w:rsidR="00DA6F34" w:rsidRPr="007D718B">
        <w:t xml:space="preserve"> Veteran </w:t>
      </w:r>
      <w:r w:rsidRPr="007D718B">
        <w:t>should</w:t>
      </w:r>
      <w:r w:rsidR="00DA6F34" w:rsidRPr="007D718B">
        <w:t xml:space="preserve"> </w:t>
      </w:r>
      <w:r w:rsidRPr="007D718B">
        <w:t>be</w:t>
      </w:r>
      <w:r w:rsidR="00DA6F34" w:rsidRPr="007D718B">
        <w:t xml:space="preserve"> </w:t>
      </w:r>
      <w:r w:rsidRPr="007D718B">
        <w:t>able</w:t>
      </w:r>
      <w:r w:rsidR="00DA6F34" w:rsidRPr="007D718B">
        <w:t xml:space="preserve"> </w:t>
      </w:r>
      <w:r w:rsidRPr="007D718B">
        <w:t>to</w:t>
      </w:r>
      <w:r w:rsidR="00DA6F34" w:rsidRPr="007D718B">
        <w:t xml:space="preserve"> </w:t>
      </w:r>
      <w:r w:rsidRPr="007D718B">
        <w:t>review</w:t>
      </w:r>
      <w:r w:rsidR="00DA6F34" w:rsidRPr="007D718B">
        <w:t xml:space="preserve"> </w:t>
      </w:r>
      <w:r w:rsidRPr="007D718B">
        <w:t>the</w:t>
      </w:r>
      <w:r w:rsidR="00DA6F34" w:rsidRPr="007D718B">
        <w:t xml:space="preserve"> </w:t>
      </w:r>
      <w:r w:rsidRPr="007D718B">
        <w:t>status</w:t>
      </w:r>
      <w:r w:rsidR="00DA6F34" w:rsidRPr="007D718B">
        <w:t xml:space="preserve"> </w:t>
      </w:r>
      <w:r w:rsidRPr="007D718B">
        <w:t>of</w:t>
      </w:r>
      <w:r w:rsidR="00DA6F34" w:rsidRPr="007D718B">
        <w:t xml:space="preserve"> </w:t>
      </w:r>
      <w:r w:rsidRPr="007D718B">
        <w:t>their</w:t>
      </w:r>
      <w:r w:rsidR="00DA6F34" w:rsidRPr="007D718B">
        <w:t xml:space="preserve"> </w:t>
      </w:r>
      <w:r w:rsidRPr="007D718B">
        <w:t>claim</w:t>
      </w:r>
      <w:r w:rsidR="00DA6F34" w:rsidRPr="007D718B">
        <w:t xml:space="preserve"> </w:t>
      </w:r>
      <w:r w:rsidRPr="007D718B">
        <w:t>using</w:t>
      </w:r>
      <w:r w:rsidR="00DA6F34" w:rsidRPr="007D718B">
        <w:t xml:space="preserve"> </w:t>
      </w:r>
      <w:r w:rsidRPr="007D718B">
        <w:t>the</w:t>
      </w:r>
      <w:r w:rsidR="00DA6F34" w:rsidRPr="007D718B">
        <w:t xml:space="preserve"> </w:t>
      </w:r>
      <w:r w:rsidRPr="007D718B">
        <w:t>Claim</w:t>
      </w:r>
      <w:r w:rsidR="00DA6F34" w:rsidRPr="007D718B">
        <w:t xml:space="preserve"> </w:t>
      </w:r>
      <w:r w:rsidRPr="007D718B">
        <w:t>Status</w:t>
      </w:r>
      <w:r w:rsidR="00DA6F34" w:rsidRPr="007D718B">
        <w:t xml:space="preserve"> </w:t>
      </w:r>
      <w:r w:rsidRPr="007D718B">
        <w:t>tool</w:t>
      </w:r>
      <w:r w:rsidR="00DA6F34" w:rsidRPr="007D718B">
        <w:t xml:space="preserve"> </w:t>
      </w:r>
      <w:r w:rsidRPr="007D718B">
        <w:t>within</w:t>
      </w:r>
      <w:r w:rsidR="00DA6F34" w:rsidRPr="007D718B">
        <w:t xml:space="preserve"> </w:t>
      </w:r>
      <w:r w:rsidRPr="007D718B">
        <w:t>24</w:t>
      </w:r>
      <w:r w:rsidR="00DA6F34" w:rsidRPr="007D718B">
        <w:t xml:space="preserve"> </w:t>
      </w:r>
      <w:r w:rsidRPr="007D718B">
        <w:t>hours</w:t>
      </w:r>
      <w:r w:rsidR="00DA6F34" w:rsidRPr="007D718B">
        <w:t xml:space="preserve"> </w:t>
      </w:r>
      <w:r w:rsidRPr="007D718B">
        <w:t>of</w:t>
      </w:r>
      <w:r w:rsidR="00DA6F34" w:rsidRPr="007D718B">
        <w:t xml:space="preserve"> </w:t>
      </w:r>
      <w:r w:rsidRPr="007D718B">
        <w:t>submitting.</w:t>
      </w:r>
    </w:p>
    <w:p w14:paraId="2CCAA688" w14:textId="3213CC7E" w:rsidR="0095095E" w:rsidRPr="00895313" w:rsidRDefault="0095095E" w:rsidP="00E35558"/>
    <w:p w14:paraId="2CCAA689" w14:textId="26D6385A" w:rsidR="0095095E" w:rsidRPr="00895313" w:rsidRDefault="00DF53F6" w:rsidP="00E35558">
      <w:r w:rsidRPr="007D718B">
        <w:t>After</w:t>
      </w:r>
      <w:r w:rsidR="00DA6F34" w:rsidRPr="007D718B">
        <w:t xml:space="preserve"> </w:t>
      </w:r>
      <w:r w:rsidRPr="007D718B">
        <w:t>Submit:</w:t>
      </w:r>
      <w:r w:rsidR="00407AA2" w:rsidRPr="00895313">
        <w:t xml:space="preserve"> </w:t>
      </w:r>
      <w:r w:rsidRPr="00895313">
        <w:t>A</w:t>
      </w:r>
      <w:r w:rsidR="00DA6F34" w:rsidRPr="00895313">
        <w:t xml:space="preserve"> </w:t>
      </w:r>
      <w:r w:rsidRPr="00895313">
        <w:t>claim</w:t>
      </w:r>
      <w:r w:rsidR="00DA6F34" w:rsidRPr="00895313">
        <w:t xml:space="preserve"> </w:t>
      </w:r>
      <w:r w:rsidRPr="00895313">
        <w:t>is</w:t>
      </w:r>
      <w:r w:rsidR="00DA6F34" w:rsidRPr="00895313">
        <w:t xml:space="preserve"> </w:t>
      </w:r>
      <w:r w:rsidRPr="00895313">
        <w:t>electronically</w:t>
      </w:r>
      <w:r w:rsidR="00DA6F34" w:rsidRPr="00895313">
        <w:t xml:space="preserve"> </w:t>
      </w:r>
      <w:r w:rsidRPr="00895313">
        <w:t>created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Veteran </w:t>
      </w:r>
      <w:r w:rsidRPr="00895313">
        <w:t>in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VBMS</w:t>
      </w:r>
      <w:r w:rsidR="00DA6F34" w:rsidRPr="00895313">
        <w:t xml:space="preserve"> </w:t>
      </w:r>
      <w:r w:rsidRPr="00895313">
        <w:t>database</w:t>
      </w:r>
      <w:r w:rsidR="00DA6F34" w:rsidRPr="00895313">
        <w:t xml:space="preserve"> </w:t>
      </w:r>
      <w:r w:rsidRPr="00895313">
        <w:t>for</w:t>
      </w:r>
      <w:r w:rsidR="00DA6F34" w:rsidRPr="00895313">
        <w:t xml:space="preserve"> </w:t>
      </w:r>
      <w:r w:rsidRPr="00895313">
        <w:t>VBA.</w:t>
      </w:r>
      <w:r w:rsidR="00DA6F34" w:rsidRPr="00895313">
        <w:t xml:space="preserve"> </w:t>
      </w:r>
      <w:r w:rsidRPr="00895313">
        <w:t>In</w:t>
      </w:r>
      <w:r w:rsidR="00DA6F34" w:rsidRPr="00895313">
        <w:t xml:space="preserve"> </w:t>
      </w:r>
      <w:r w:rsidRPr="00895313">
        <w:t>addition,</w:t>
      </w:r>
      <w:r w:rsidR="00DA6F34" w:rsidRPr="00895313">
        <w:t xml:space="preserve"> </w:t>
      </w:r>
      <w:r w:rsidRPr="00895313">
        <w:t>a</w:t>
      </w:r>
      <w:r w:rsidR="00DA6F34" w:rsidRPr="00895313">
        <w:t xml:space="preserve"> </w:t>
      </w:r>
      <w:r w:rsidR="007C3574" w:rsidRPr="00895313">
        <w:t>PDF</w:t>
      </w:r>
      <w:r w:rsidR="00DA6F34" w:rsidRPr="00895313">
        <w:t xml:space="preserve"> </w:t>
      </w:r>
      <w:r w:rsidRPr="00895313">
        <w:t>version</w:t>
      </w:r>
      <w:r w:rsidR="00DA6F34" w:rsidRPr="00895313">
        <w:t xml:space="preserve"> </w:t>
      </w:r>
      <w:r w:rsidRPr="00895313">
        <w:t>of</w:t>
      </w:r>
      <w:r w:rsidR="00DA6F34" w:rsidRPr="00895313">
        <w:t xml:space="preserve"> </w:t>
      </w:r>
      <w:r w:rsidR="007C3574" w:rsidRPr="00895313">
        <w:t>Form</w:t>
      </w:r>
      <w:r w:rsidR="00DA6F34" w:rsidRPr="00895313">
        <w:t xml:space="preserve"> </w:t>
      </w:r>
      <w:r w:rsidRPr="00895313">
        <w:t>21-526EZ</w:t>
      </w:r>
      <w:r w:rsidR="00DA6F34" w:rsidRPr="00895313">
        <w:t xml:space="preserve"> </w:t>
      </w:r>
      <w:r w:rsidRPr="00895313">
        <w:t>form</w:t>
      </w:r>
      <w:r w:rsidR="00DA6F34" w:rsidRPr="00895313">
        <w:t xml:space="preserve"> </w:t>
      </w:r>
      <w:r w:rsidRPr="00895313">
        <w:t>is</w:t>
      </w:r>
      <w:r w:rsidR="00DA6F34" w:rsidRPr="00895313">
        <w:t xml:space="preserve"> </w:t>
      </w:r>
      <w:r w:rsidRPr="00895313">
        <w:t>created</w:t>
      </w:r>
      <w:r w:rsidR="00DA6F34" w:rsidRPr="00895313">
        <w:t xml:space="preserve"> </w:t>
      </w:r>
      <w:r w:rsidRPr="00895313">
        <w:t>and</w:t>
      </w:r>
      <w:r w:rsidR="00DA6F34" w:rsidRPr="00895313">
        <w:t xml:space="preserve"> </w:t>
      </w:r>
      <w:r w:rsidRPr="00895313">
        <w:t>sent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the</w:t>
      </w:r>
      <w:r w:rsidR="00DA6F34" w:rsidRPr="00895313">
        <w:t xml:space="preserve"> </w:t>
      </w:r>
      <w:r w:rsidRPr="00895313">
        <w:t>National</w:t>
      </w:r>
      <w:r w:rsidR="00DA6F34" w:rsidRPr="00895313">
        <w:t xml:space="preserve"> </w:t>
      </w:r>
      <w:r w:rsidRPr="00895313">
        <w:t>Work</w:t>
      </w:r>
      <w:r w:rsidR="00DA6F34" w:rsidRPr="00895313">
        <w:t xml:space="preserve"> </w:t>
      </w:r>
      <w:r w:rsidRPr="00895313">
        <w:t>Queue</w:t>
      </w:r>
      <w:r w:rsidR="00DA6F34" w:rsidRPr="00895313">
        <w:t xml:space="preserve"> </w:t>
      </w:r>
      <w:r w:rsidRPr="00895313">
        <w:t>to</w:t>
      </w:r>
      <w:r w:rsidR="00DA6F34" w:rsidRPr="00895313">
        <w:t xml:space="preserve"> </w:t>
      </w:r>
      <w:r w:rsidRPr="00895313">
        <w:t>be</w:t>
      </w:r>
      <w:r w:rsidR="00DA6F34" w:rsidRPr="00895313">
        <w:t xml:space="preserve"> </w:t>
      </w:r>
      <w:r w:rsidRPr="00895313">
        <w:t>reviewed.</w:t>
      </w:r>
    </w:p>
    <w:p w14:paraId="46BC1513" w14:textId="77777777" w:rsidR="007C3574" w:rsidRPr="00895313" w:rsidRDefault="007C3574">
      <w:pPr>
        <w:rPr>
          <w:rFonts w:ascii="Arial" w:hAnsi="Arial" w:cs="Arial"/>
          <w:b/>
          <w:color w:val="000000"/>
          <w:szCs w:val="24"/>
        </w:rPr>
      </w:pPr>
      <w:bookmarkStart w:id="84" w:name="_heading=h.1hmsyys" w:colFirst="0" w:colLast="0"/>
      <w:bookmarkEnd w:id="84"/>
      <w:r w:rsidRPr="00895313">
        <w:rPr>
          <w:rFonts w:ascii="Arial" w:hAnsi="Arial" w:cs="Arial"/>
        </w:rPr>
        <w:br w:type="page"/>
      </w:r>
    </w:p>
    <w:p w14:paraId="2CCAA68F" w14:textId="033C98BC" w:rsidR="0095095E" w:rsidRPr="007D718B" w:rsidRDefault="00DF53F6" w:rsidP="007D718B">
      <w:pPr>
        <w:pStyle w:val="Heading3"/>
        <w:rPr>
          <w:rFonts w:eastAsia="Calibri"/>
        </w:rPr>
      </w:pPr>
      <w:bookmarkStart w:id="85" w:name="_Toc153542623"/>
      <w:r w:rsidRPr="007D718B">
        <w:rPr>
          <w:rFonts w:eastAsia="Calibri"/>
        </w:rPr>
        <w:lastRenderedPageBreak/>
        <w:t>Success</w:t>
      </w:r>
      <w:r w:rsidR="00DA6F34" w:rsidRPr="007D718B">
        <w:rPr>
          <w:rFonts w:eastAsia="Calibri"/>
        </w:rPr>
        <w:t xml:space="preserve"> </w:t>
      </w:r>
      <w:r w:rsidRPr="007D718B">
        <w:rPr>
          <w:rFonts w:eastAsia="Calibri"/>
        </w:rPr>
        <w:t>Confirmation</w:t>
      </w:r>
      <w:bookmarkEnd w:id="85"/>
      <w:r w:rsidR="00DA6F34" w:rsidRPr="007D718B">
        <w:rPr>
          <w:rFonts w:eastAsia="Calibri"/>
        </w:rPr>
        <w:t xml:space="preserve"> </w:t>
      </w:r>
    </w:p>
    <w:p w14:paraId="2CCAA690" w14:textId="447A8CC5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2CCAA691" w14:textId="4A0B5B7F" w:rsidR="0095095E" w:rsidRPr="00895313" w:rsidRDefault="00DF53F6" w:rsidP="00482EF4">
      <w:pPr>
        <w:spacing w:after="0"/>
        <w:ind w:right="265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AE" wp14:editId="46190CC2">
            <wp:extent cx="3905707" cy="3550920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 rotWithShape="1">
                    <a:blip r:embed="rId74"/>
                    <a:srcRect l="1468" t="1857" r="6355" b="9772"/>
                    <a:stretch/>
                  </pic:blipFill>
                  <pic:spPr bwMode="auto">
                    <a:xfrm>
                      <a:off x="0" y="0"/>
                      <a:ext cx="3907016" cy="355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A0" w14:textId="77777777" w:rsidR="0095095E" w:rsidRPr="00895313" w:rsidRDefault="0095095E" w:rsidP="00482EF4">
      <w:pPr>
        <w:spacing w:after="0" w:line="246" w:lineRule="auto"/>
        <w:ind w:right="103"/>
        <w:rPr>
          <w:rFonts w:ascii="Arial" w:hAnsi="Arial" w:cs="Arial"/>
          <w:szCs w:val="24"/>
        </w:rPr>
      </w:pPr>
    </w:p>
    <w:p w14:paraId="77172C10" w14:textId="77777777" w:rsidR="00E35558" w:rsidRDefault="00E35558" w:rsidP="007D718B">
      <w:pPr>
        <w:pStyle w:val="Heading3"/>
        <w:rPr>
          <w:rFonts w:eastAsia="Calibri"/>
        </w:rPr>
      </w:pPr>
      <w:bookmarkStart w:id="86" w:name="_heading=h.41mghml" w:colFirst="0" w:colLast="0"/>
      <w:bookmarkEnd w:id="86"/>
    </w:p>
    <w:p w14:paraId="7B393AB7" w14:textId="77777777" w:rsidR="00E35558" w:rsidRDefault="00E35558" w:rsidP="007D718B">
      <w:pPr>
        <w:pStyle w:val="Heading3"/>
        <w:rPr>
          <w:rFonts w:eastAsia="Calibri"/>
        </w:rPr>
      </w:pPr>
    </w:p>
    <w:p w14:paraId="2CCAA6A1" w14:textId="7876A8DE" w:rsidR="0095095E" w:rsidRPr="007D718B" w:rsidRDefault="00DF53F6" w:rsidP="007D718B">
      <w:pPr>
        <w:pStyle w:val="Heading3"/>
        <w:rPr>
          <w:rFonts w:eastAsia="Calibri"/>
        </w:rPr>
      </w:pPr>
      <w:bookmarkStart w:id="87" w:name="_Toc153542624"/>
      <w:r w:rsidRPr="007D718B">
        <w:rPr>
          <w:rFonts w:eastAsia="Calibri"/>
        </w:rPr>
        <w:t>Check</w:t>
      </w:r>
      <w:r w:rsidR="00DA6F34" w:rsidRPr="007D718B">
        <w:rPr>
          <w:rFonts w:eastAsia="Calibri"/>
        </w:rPr>
        <w:t xml:space="preserve"> </w:t>
      </w:r>
      <w:r w:rsidR="007C3574" w:rsidRPr="007D718B">
        <w:rPr>
          <w:rFonts w:eastAsia="Calibri"/>
        </w:rPr>
        <w:t>B</w:t>
      </w:r>
      <w:r w:rsidRPr="007D718B">
        <w:rPr>
          <w:rFonts w:eastAsia="Calibri"/>
        </w:rPr>
        <w:t>ack</w:t>
      </w:r>
      <w:r w:rsidR="00DA6F34" w:rsidRPr="007D718B">
        <w:rPr>
          <w:rFonts w:eastAsia="Calibri"/>
        </w:rPr>
        <w:t xml:space="preserve"> </w:t>
      </w:r>
      <w:r w:rsidR="007C3574" w:rsidRPr="007D718B">
        <w:rPr>
          <w:rFonts w:eastAsia="Calibri"/>
        </w:rPr>
        <w:t>L</w:t>
      </w:r>
      <w:r w:rsidRPr="007D718B">
        <w:rPr>
          <w:rFonts w:eastAsia="Calibri"/>
        </w:rPr>
        <w:t>ater</w:t>
      </w:r>
      <w:r w:rsidR="00DA6F34" w:rsidRPr="007D718B">
        <w:rPr>
          <w:rFonts w:eastAsia="Calibri"/>
        </w:rPr>
        <w:t xml:space="preserve"> </w:t>
      </w:r>
      <w:r w:rsidRPr="007D718B">
        <w:rPr>
          <w:rFonts w:eastAsia="Calibri"/>
        </w:rPr>
        <w:t>Confirmation</w:t>
      </w:r>
      <w:r w:rsidR="00DA6F34" w:rsidRPr="007D718B">
        <w:rPr>
          <w:rFonts w:eastAsia="Calibri"/>
        </w:rPr>
        <w:t xml:space="preserve"> </w:t>
      </w:r>
      <w:r w:rsidR="007C3574" w:rsidRPr="007D718B">
        <w:rPr>
          <w:rFonts w:eastAsia="Calibri"/>
        </w:rPr>
        <w:t>M</w:t>
      </w:r>
      <w:r w:rsidRPr="007D718B">
        <w:rPr>
          <w:rFonts w:eastAsia="Calibri"/>
        </w:rPr>
        <w:t>essage</w:t>
      </w:r>
      <w:bookmarkEnd w:id="87"/>
    </w:p>
    <w:p w14:paraId="2CCAA6A2" w14:textId="4556306F" w:rsidR="0095095E" w:rsidRPr="007D718B" w:rsidRDefault="007C3574" w:rsidP="00E35558">
      <w:r w:rsidRPr="00E35558">
        <w:br/>
      </w:r>
      <w:r w:rsidR="00DA6F34" w:rsidRPr="007D718B">
        <w:t>Veteran</w:t>
      </w:r>
      <w:r w:rsidR="00DF53F6" w:rsidRPr="007D718B">
        <w:t>s</w:t>
      </w:r>
      <w:r w:rsidR="00DA6F34" w:rsidRPr="007D718B">
        <w:t xml:space="preserve"> </w:t>
      </w:r>
      <w:r w:rsidR="00DF53F6" w:rsidRPr="007D718B">
        <w:t>will</w:t>
      </w:r>
      <w:r w:rsidR="00DA6F34" w:rsidRPr="007D718B">
        <w:t xml:space="preserve"> </w:t>
      </w:r>
      <w:r w:rsidR="00DF53F6" w:rsidRPr="007D718B">
        <w:t>see</w:t>
      </w:r>
      <w:r w:rsidR="00DA6F34" w:rsidRPr="007D718B">
        <w:t xml:space="preserve"> </w:t>
      </w:r>
      <w:r w:rsidR="00DF53F6" w:rsidRPr="007D718B">
        <w:t>this</w:t>
      </w:r>
      <w:r w:rsidR="00DA6F34" w:rsidRPr="007D718B">
        <w:t xml:space="preserve"> </w:t>
      </w:r>
      <w:r w:rsidR="00DF53F6" w:rsidRPr="007D718B">
        <w:t>message</w:t>
      </w:r>
      <w:r w:rsidR="00DA6F34" w:rsidRPr="007D718B">
        <w:t xml:space="preserve"> </w:t>
      </w:r>
      <w:r w:rsidR="00DF53F6" w:rsidRPr="007D718B">
        <w:t>when</w:t>
      </w:r>
      <w:r w:rsidR="00DA6F34" w:rsidRPr="007D718B">
        <w:t xml:space="preserve"> </w:t>
      </w:r>
      <w:r w:rsidR="00DF53F6" w:rsidRPr="007D718B">
        <w:t>there</w:t>
      </w:r>
      <w:r w:rsidR="00DA6F34" w:rsidRPr="007D718B">
        <w:t xml:space="preserve"> </w:t>
      </w:r>
      <w:r w:rsidR="00DF53F6" w:rsidRPr="007D718B">
        <w:t>is</w:t>
      </w:r>
      <w:r w:rsidR="00DA6F34" w:rsidRPr="007D718B">
        <w:t xml:space="preserve"> </w:t>
      </w:r>
      <w:r w:rsidR="00DF53F6" w:rsidRPr="007D718B">
        <w:t>a</w:t>
      </w:r>
      <w:r w:rsidR="00DA6F34" w:rsidRPr="007D718B">
        <w:t xml:space="preserve"> </w:t>
      </w:r>
      <w:r w:rsidR="00DF53F6" w:rsidRPr="007D718B">
        <w:t>backup</w:t>
      </w:r>
      <w:r w:rsidR="00DA6F34" w:rsidRPr="007D718B">
        <w:t xml:space="preserve"> </w:t>
      </w:r>
      <w:r w:rsidR="00DF53F6" w:rsidRPr="007D718B">
        <w:t>of</w:t>
      </w:r>
      <w:r w:rsidR="00DA6F34" w:rsidRPr="007D718B">
        <w:t xml:space="preserve"> </w:t>
      </w:r>
      <w:r w:rsidR="00DF53F6" w:rsidRPr="007D718B">
        <w:t>submissions</w:t>
      </w:r>
      <w:r w:rsidR="00DA6F34" w:rsidRPr="007D718B">
        <w:t xml:space="preserve"> </w:t>
      </w:r>
      <w:r w:rsidR="00DF53F6" w:rsidRPr="007D718B">
        <w:t>in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queue.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system</w:t>
      </w:r>
      <w:r w:rsidR="00DA6F34" w:rsidRPr="007D718B">
        <w:t xml:space="preserve"> </w:t>
      </w:r>
      <w:r w:rsidR="00DF53F6" w:rsidRPr="007D718B">
        <w:t>will</w:t>
      </w:r>
      <w:r w:rsidR="00DA6F34" w:rsidRPr="007D718B">
        <w:t xml:space="preserve"> </w:t>
      </w:r>
      <w:r w:rsidR="00DF53F6" w:rsidRPr="007D718B">
        <w:t>retry</w:t>
      </w:r>
      <w:r w:rsidR="00DA6F34" w:rsidRPr="007D718B">
        <w:t xml:space="preserve"> </w:t>
      </w:r>
      <w:r w:rsidR="00DF53F6" w:rsidRPr="007D718B">
        <w:t>submitting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application</w:t>
      </w:r>
      <w:r w:rsidR="00DA6F34" w:rsidRPr="007D718B">
        <w:t xml:space="preserve"> </w:t>
      </w:r>
      <w:r w:rsidR="00DF53F6" w:rsidRPr="007D718B">
        <w:t>until</w:t>
      </w:r>
      <w:r w:rsidR="00DA6F34" w:rsidRPr="007D718B">
        <w:t xml:space="preserve"> </w:t>
      </w:r>
      <w:r w:rsidR="00DF53F6" w:rsidRPr="007D718B">
        <w:t>successful</w:t>
      </w:r>
      <w:r w:rsidR="00DA6F34" w:rsidRPr="007D718B">
        <w:t xml:space="preserve"> </w:t>
      </w:r>
      <w:r w:rsidR="00DF53F6" w:rsidRPr="007D718B">
        <w:t>within</w:t>
      </w:r>
      <w:r w:rsidR="00DA6F34" w:rsidRPr="007D718B">
        <w:t xml:space="preserve"> </w:t>
      </w:r>
      <w:r w:rsidR="00DF53F6" w:rsidRPr="007D718B">
        <w:t>a</w:t>
      </w:r>
      <w:r w:rsidR="00DA6F34" w:rsidRPr="007D718B">
        <w:t xml:space="preserve"> </w:t>
      </w:r>
      <w:r w:rsidR="00DF53F6" w:rsidRPr="007D718B">
        <w:t>24-hour</w:t>
      </w:r>
      <w:r w:rsidR="00DA6F34" w:rsidRPr="007D718B">
        <w:t xml:space="preserve"> </w:t>
      </w:r>
      <w:r w:rsidR="00DF53F6" w:rsidRPr="007D718B">
        <w:t>period.</w:t>
      </w:r>
    </w:p>
    <w:p w14:paraId="2CCAA6A3" w14:textId="13F0DD3A" w:rsidR="0095095E" w:rsidRPr="00895313" w:rsidRDefault="00DA6F34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szCs w:val="24"/>
        </w:rPr>
        <w:t xml:space="preserve"> </w:t>
      </w:r>
    </w:p>
    <w:p w14:paraId="2CCAA6A9" w14:textId="41A66CAB" w:rsidR="0095095E" w:rsidRPr="00895313" w:rsidRDefault="00DF53F6" w:rsidP="007C3574">
      <w:pPr>
        <w:spacing w:after="0"/>
        <w:ind w:right="1845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B0" wp14:editId="31719B82">
            <wp:extent cx="4571365" cy="4248539"/>
            <wp:effectExtent l="0" t="0" r="635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 rotWithShape="1">
                    <a:blip r:embed="rId75"/>
                    <a:srcRect l="1825" t="3226" r="2365" b="8610"/>
                    <a:stretch/>
                  </pic:blipFill>
                  <pic:spPr bwMode="auto">
                    <a:xfrm>
                      <a:off x="0" y="0"/>
                      <a:ext cx="4572061" cy="424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AF" w14:textId="77777777" w:rsidR="0095095E" w:rsidRPr="00895313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4355569D" w14:textId="77777777" w:rsidR="004B7EC3" w:rsidRPr="00895313" w:rsidRDefault="004B7EC3">
      <w:pPr>
        <w:rPr>
          <w:rFonts w:ascii="Arial" w:hAnsi="Arial" w:cs="Arial"/>
          <w:b/>
          <w:color w:val="000000"/>
          <w:szCs w:val="24"/>
        </w:rPr>
      </w:pPr>
      <w:bookmarkStart w:id="88" w:name="_heading=h.2grqrue" w:colFirst="0" w:colLast="0"/>
      <w:bookmarkEnd w:id="88"/>
      <w:r w:rsidRPr="00895313">
        <w:rPr>
          <w:rFonts w:ascii="Arial" w:hAnsi="Arial" w:cs="Arial"/>
        </w:rPr>
        <w:br w:type="page"/>
      </w:r>
    </w:p>
    <w:p w14:paraId="2CCAA6B0" w14:textId="60E81AB4" w:rsidR="0095095E" w:rsidRPr="007D718B" w:rsidRDefault="00DF53F6" w:rsidP="007D718B">
      <w:pPr>
        <w:pStyle w:val="Heading3"/>
        <w:rPr>
          <w:rFonts w:eastAsia="Calibri"/>
        </w:rPr>
      </w:pPr>
      <w:bookmarkStart w:id="89" w:name="_Toc153542625"/>
      <w:r w:rsidRPr="007D718B">
        <w:rPr>
          <w:rFonts w:eastAsia="Calibri"/>
        </w:rPr>
        <w:lastRenderedPageBreak/>
        <w:t>Error</w:t>
      </w:r>
      <w:r w:rsidR="00DA6F34" w:rsidRPr="007D718B">
        <w:rPr>
          <w:rFonts w:eastAsia="Calibri"/>
        </w:rPr>
        <w:t xml:space="preserve"> </w:t>
      </w:r>
      <w:r w:rsidR="007C3574" w:rsidRPr="007D718B">
        <w:rPr>
          <w:rFonts w:eastAsia="Calibri"/>
        </w:rPr>
        <w:t>C</w:t>
      </w:r>
      <w:r w:rsidRPr="007D718B">
        <w:rPr>
          <w:rFonts w:eastAsia="Calibri"/>
        </w:rPr>
        <w:t>onfirmation</w:t>
      </w:r>
      <w:bookmarkEnd w:id="89"/>
    </w:p>
    <w:p w14:paraId="2CCAA6B1" w14:textId="798A2B09" w:rsidR="0095095E" w:rsidRPr="007D718B" w:rsidRDefault="007C3574" w:rsidP="00482EF4">
      <w:pPr>
        <w:spacing w:after="0" w:line="246" w:lineRule="auto"/>
        <w:ind w:left="-5" w:right="103" w:hanging="10"/>
        <w:rPr>
          <w:rFonts w:asciiTheme="majorHAnsi" w:hAnsiTheme="majorHAnsi" w:cstheme="majorHAnsi"/>
          <w:szCs w:val="24"/>
        </w:rPr>
      </w:pPr>
      <w:r w:rsidRPr="00E35558">
        <w:br/>
      </w:r>
      <w:r w:rsidR="00DF53F6"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Veteran </w:t>
      </w:r>
      <w:r w:rsidR="00DF53F6" w:rsidRPr="007D718B">
        <w:rPr>
          <w:rFonts w:asciiTheme="majorHAnsi" w:hAnsiTheme="majorHAnsi" w:cstheme="majorHAnsi"/>
          <w:szCs w:val="24"/>
        </w:rPr>
        <w:t>might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see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error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submission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message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when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there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partner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service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outage,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site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maintenance</w:t>
      </w:r>
      <w:r w:rsidR="005D66C4" w:rsidRPr="007D718B">
        <w:rPr>
          <w:rFonts w:asciiTheme="majorHAnsi" w:hAnsiTheme="majorHAnsi" w:cstheme="majorHAnsi"/>
          <w:szCs w:val="24"/>
        </w:rPr>
        <w:t>/</w:t>
      </w:r>
      <w:r w:rsidR="00DF53F6" w:rsidRPr="007D718B">
        <w:rPr>
          <w:rFonts w:asciiTheme="majorHAnsi" w:hAnsiTheme="majorHAnsi" w:cstheme="majorHAnsi"/>
          <w:szCs w:val="24"/>
        </w:rPr>
        <w:t>downtime,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5D66C4" w:rsidRPr="007D718B">
        <w:rPr>
          <w:rFonts w:asciiTheme="majorHAnsi" w:hAnsiTheme="majorHAnsi" w:cstheme="majorHAnsi"/>
          <w:szCs w:val="24"/>
        </w:rPr>
        <w:t xml:space="preserve">a </w:t>
      </w:r>
      <w:r w:rsidR="00DF53F6" w:rsidRPr="007D718B">
        <w:rPr>
          <w:rFonts w:asciiTheme="majorHAnsi" w:hAnsiTheme="majorHAnsi" w:cstheme="majorHAnsi"/>
          <w:szCs w:val="24"/>
        </w:rPr>
        <w:t>problem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with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data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quality.</w:t>
      </w:r>
    </w:p>
    <w:p w14:paraId="2CCAA6B2" w14:textId="028B967C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p w14:paraId="2CCAA6B4" w14:textId="5ECD3CD7" w:rsidR="0095095E" w:rsidRPr="00895313" w:rsidRDefault="00DF53F6" w:rsidP="004B7EC3">
      <w:pPr>
        <w:spacing w:after="0"/>
        <w:ind w:right="246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2" wp14:editId="3D30AAAA">
            <wp:extent cx="4104823" cy="3626498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 rotWithShape="1">
                    <a:blip r:embed="rId76"/>
                    <a:srcRect l="1426" t="3563" r="4451" b="9881"/>
                    <a:stretch/>
                  </pic:blipFill>
                  <pic:spPr bwMode="auto">
                    <a:xfrm>
                      <a:off x="0" y="0"/>
                      <a:ext cx="4106047" cy="362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szCs w:val="24"/>
        </w:rPr>
        <w:t xml:space="preserve"> </w:t>
      </w:r>
    </w:p>
    <w:p w14:paraId="25213906" w14:textId="77777777" w:rsidR="00E35558" w:rsidRDefault="002E5C20" w:rsidP="007D718B">
      <w:pPr>
        <w:pStyle w:val="Heading1"/>
      </w:pPr>
      <w:bookmarkStart w:id="90" w:name="_heading=h.vx1227" w:colFirst="0" w:colLast="0"/>
      <w:bookmarkEnd w:id="90"/>
      <w:r w:rsidRPr="00895313">
        <w:br/>
      </w:r>
    </w:p>
    <w:p w14:paraId="2C081166" w14:textId="77777777" w:rsidR="00E35558" w:rsidRDefault="00E35558">
      <w:pPr>
        <w:rPr>
          <w:color w:val="000000"/>
          <w:sz w:val="52"/>
          <w:szCs w:val="52"/>
        </w:rPr>
      </w:pPr>
      <w:r>
        <w:br w:type="page"/>
      </w:r>
    </w:p>
    <w:p w14:paraId="2CCAA6B9" w14:textId="0695631D" w:rsidR="0095095E" w:rsidRPr="007D718B" w:rsidRDefault="00DF53F6" w:rsidP="007D718B">
      <w:pPr>
        <w:pStyle w:val="Heading1"/>
      </w:pPr>
      <w:bookmarkStart w:id="91" w:name="_Toc153542626"/>
      <w:r w:rsidRPr="007D718B">
        <w:lastRenderedPageBreak/>
        <w:t>Major</w:t>
      </w:r>
      <w:r w:rsidR="00DA6F34" w:rsidRPr="007D718B">
        <w:t xml:space="preserve"> </w:t>
      </w:r>
      <w:r w:rsidRPr="007D718B">
        <w:t>Issues</w:t>
      </w:r>
      <w:r w:rsidR="00DA6F34" w:rsidRPr="007D718B">
        <w:t xml:space="preserve"> </w:t>
      </w:r>
      <w:r w:rsidRPr="007D718B">
        <w:t>and</w:t>
      </w:r>
      <w:r w:rsidR="00DA6F34" w:rsidRPr="007D718B">
        <w:t xml:space="preserve"> </w:t>
      </w:r>
      <w:r w:rsidRPr="007D718B">
        <w:t>Error</w:t>
      </w:r>
      <w:r w:rsidR="00DA6F34" w:rsidRPr="007D718B">
        <w:t xml:space="preserve"> </w:t>
      </w:r>
      <w:r w:rsidRPr="007D718B">
        <w:t>Messages</w:t>
      </w:r>
      <w:bookmarkEnd w:id="91"/>
      <w:r w:rsidR="002E5C20" w:rsidRPr="007D718B">
        <w:br/>
      </w:r>
    </w:p>
    <w:bookmarkStart w:id="92" w:name="_heading=h.3fwokq0" w:colFirst="0" w:colLast="0" w:displacedByCustomXml="next"/>
    <w:bookmarkEnd w:id="92" w:displacedByCustomXml="next"/>
    <w:bookmarkStart w:id="93" w:name="_Toc153542627" w:displacedByCustomXml="next"/>
    <w:sdt>
      <w:sdtPr>
        <w:rPr>
          <w:rFonts w:ascii="Arial" w:hAnsi="Arial" w:cs="Arial"/>
        </w:rPr>
        <w:tag w:val="goog_rdk_840"/>
        <w:id w:val="-2087903498"/>
      </w:sdtPr>
      <w:sdtEndPr/>
      <w:sdtContent>
        <w:p w14:paraId="2CCAA6BA" w14:textId="6E1510C0" w:rsidR="0095095E" w:rsidRPr="00895313" w:rsidRDefault="00243655" w:rsidP="00482EF4">
          <w:pPr>
            <w:pStyle w:val="Heading3"/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834"/>
              <w:id w:val="-788743403"/>
            </w:sdtPr>
            <w:sdtEndPr>
              <w:rPr>
                <w:rFonts w:asciiTheme="majorHAnsi" w:hAnsiTheme="majorHAnsi" w:cs="Times New Roman"/>
              </w:rPr>
            </w:sdtEndPr>
            <w:sdtContent>
              <w:r w:rsidR="00DF53F6" w:rsidRPr="007D718B">
                <w:rPr>
                  <w:rFonts w:eastAsia="Calibri"/>
                </w:rPr>
                <w:t>Can’t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2E5C20" w:rsidRPr="007D718B">
                <w:rPr>
                  <w:rFonts w:eastAsia="Calibri"/>
                </w:rPr>
                <w:t>A</w:t>
              </w:r>
              <w:r w:rsidR="00DF53F6" w:rsidRPr="007D718B">
                <w:rPr>
                  <w:rFonts w:eastAsia="Calibri"/>
                </w:rPr>
                <w:t>ccess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2E5C20" w:rsidRPr="007D718B">
                <w:rPr>
                  <w:rFonts w:eastAsia="Calibri"/>
                </w:rPr>
                <w:t>A</w:t>
              </w:r>
              <w:r w:rsidR="00DF53F6" w:rsidRPr="007D718B">
                <w:rPr>
                  <w:rFonts w:eastAsia="Calibri"/>
                </w:rPr>
                <w:t>pplication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2E5C20" w:rsidRPr="007D718B">
                <w:rPr>
                  <w:rFonts w:eastAsia="Calibri"/>
                </w:rPr>
                <w:t>B</w:t>
              </w:r>
              <w:r w:rsidR="00DF53F6" w:rsidRPr="007D718B">
                <w:rPr>
                  <w:rFonts w:eastAsia="Calibri"/>
                </w:rPr>
                <w:t>ecause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DF53F6" w:rsidRPr="007D718B">
                <w:rPr>
                  <w:rFonts w:eastAsia="Calibri"/>
                </w:rPr>
                <w:t>of</w:t>
              </w:r>
              <w:r w:rsidR="00DA6F34" w:rsidRPr="007D718B">
                <w:rPr>
                  <w:rFonts w:eastAsia="Calibri"/>
                </w:rPr>
                <w:t xml:space="preserve"> </w:t>
              </w:r>
            </w:sdtContent>
          </w:sdt>
          <w:sdt>
            <w:sdtPr>
              <w:tag w:val="goog_rdk_835"/>
              <w:id w:val="569473774"/>
            </w:sdtPr>
            <w:sdtEndPr/>
            <w:sdtContent>
              <w:sdt>
                <w:sdtPr>
                  <w:tag w:val="goog_rdk_836"/>
                  <w:id w:val="-1987076139"/>
                </w:sdtPr>
                <w:sdtEndPr/>
                <w:sdtContent>
                  <w:r w:rsidR="002E5C20" w:rsidRPr="007D718B">
                    <w:rPr>
                      <w:rFonts w:eastAsia="Calibri"/>
                    </w:rPr>
                    <w:t>M</w:t>
                  </w:r>
                  <w:r w:rsidR="00DF53F6" w:rsidRPr="007D718B">
                    <w:rPr>
                      <w:rFonts w:eastAsia="Calibri"/>
                    </w:rPr>
                    <w:t>issing</w:t>
                  </w:r>
                  <w:r w:rsidR="00DA6F34" w:rsidRPr="007D718B">
                    <w:rPr>
                      <w:rFonts w:eastAsia="Calibri"/>
                    </w:rPr>
                    <w:t xml:space="preserve"> </w:t>
                  </w:r>
                </w:sdtContent>
              </w:sdt>
            </w:sdtContent>
          </w:sdt>
          <w:sdt>
            <w:sdtPr>
              <w:tag w:val="goog_rdk_837"/>
              <w:id w:val="1339508243"/>
            </w:sdtPr>
            <w:sdtEndPr/>
            <w:sdtContent>
              <w:r w:rsidR="002E5C20" w:rsidRPr="007D718B">
                <w:rPr>
                  <w:rFonts w:eastAsia="Calibri"/>
                </w:rPr>
                <w:t>A</w:t>
              </w:r>
              <w:r w:rsidR="00DF53F6" w:rsidRPr="007D718B">
                <w:rPr>
                  <w:rFonts w:eastAsia="Calibri"/>
                </w:rPr>
                <w:t>ccount</w:t>
              </w:r>
              <w:r w:rsidR="00DA6F34" w:rsidRPr="007D718B">
                <w:rPr>
                  <w:rFonts w:eastAsia="Calibri"/>
                </w:rPr>
                <w:t xml:space="preserve"> </w:t>
              </w:r>
            </w:sdtContent>
          </w:sdt>
          <w:sdt>
            <w:sdtPr>
              <w:tag w:val="goog_rdk_838"/>
              <w:id w:val="-1565781129"/>
            </w:sdtPr>
            <w:sdtEndPr>
              <w:rPr>
                <w:rFonts w:ascii="Arial" w:hAnsi="Arial" w:cs="Arial"/>
              </w:rPr>
            </w:sdtEndPr>
            <w:sdtContent>
              <w:r w:rsidR="002E5C20" w:rsidRPr="007D718B">
                <w:t>I</w:t>
              </w:r>
              <w:r w:rsidR="00DF53F6" w:rsidRPr="007D718B">
                <w:t>nformation</w:t>
              </w:r>
              <w:r w:rsidR="002E5C20" w:rsidRPr="00895313">
                <w:rPr>
                  <w:rFonts w:ascii="Arial" w:hAnsi="Arial" w:cs="Arial"/>
                </w:rPr>
                <w:br/>
              </w:r>
            </w:sdtContent>
          </w:sdt>
        </w:p>
      </w:sdtContent>
    </w:sdt>
    <w:bookmarkEnd w:id="93" w:displacedByCustomXml="prev"/>
    <w:p w14:paraId="2CCAA6BB" w14:textId="2B9AC50F" w:rsidR="0095095E" w:rsidRPr="007D718B" w:rsidRDefault="00DF53F6" w:rsidP="00482EF4">
      <w:pPr>
        <w:rPr>
          <w:rFonts w:asciiTheme="majorHAnsi" w:hAnsiTheme="majorHAnsi" w:cstheme="majorHAnsi"/>
          <w:szCs w:val="24"/>
        </w:rPr>
      </w:pPr>
      <w:r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41"/>
          <w:id w:val="604465062"/>
        </w:sdtPr>
        <w:sdtEndPr/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2E5C20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signed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into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LOA1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(not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identity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verified)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account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are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signed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into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LOA3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(identity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verified)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account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does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not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have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matching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records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MVI,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will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see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below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error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message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when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trying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access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526EZ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application:</w:t>
      </w:r>
      <w:r w:rsidR="00862FA0" w:rsidRPr="007D718B">
        <w:rPr>
          <w:rFonts w:asciiTheme="majorHAnsi" w:hAnsiTheme="majorHAnsi" w:cstheme="majorHAnsi"/>
          <w:szCs w:val="24"/>
        </w:rPr>
        <w:br/>
      </w:r>
    </w:p>
    <w:p w14:paraId="2CCAA6BC" w14:textId="6A5E3786" w:rsidR="00862FA0" w:rsidRPr="00895313" w:rsidRDefault="00DF53F6" w:rsidP="00482EF4">
      <w:pPr>
        <w:spacing w:after="219"/>
        <w:ind w:right="2"/>
        <w:rPr>
          <w:rFonts w:ascii="Arial" w:hAnsi="Arial" w:cs="Arial"/>
          <w:color w:val="24292E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4" wp14:editId="140770A8">
            <wp:extent cx="5943600" cy="85669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 rotWithShape="1">
                    <a:blip r:embed="rId77"/>
                    <a:srcRect b="-8364"/>
                    <a:stretch/>
                  </pic:blipFill>
                  <pic:spPr bwMode="auto">
                    <a:xfrm>
                      <a:off x="0" y="0"/>
                      <a:ext cx="5943600" cy="85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4ECF7" w14:textId="77777777" w:rsidR="00862FA0" w:rsidRPr="00895313" w:rsidRDefault="00862FA0">
      <w:pPr>
        <w:rPr>
          <w:rFonts w:ascii="Arial" w:hAnsi="Arial" w:cs="Arial"/>
          <w:color w:val="24292E"/>
          <w:szCs w:val="24"/>
        </w:rPr>
      </w:pPr>
      <w:r w:rsidRPr="00895313">
        <w:rPr>
          <w:rFonts w:ascii="Arial" w:hAnsi="Arial" w:cs="Arial"/>
          <w:color w:val="24292E"/>
          <w:szCs w:val="24"/>
        </w:rPr>
        <w:br w:type="page"/>
      </w:r>
    </w:p>
    <w:p w14:paraId="2CCAA6BD" w14:textId="6CA5CC80" w:rsidR="0095095E" w:rsidRPr="007D718B" w:rsidRDefault="00DF53F6" w:rsidP="00482EF4">
      <w:pPr>
        <w:spacing w:after="234"/>
        <w:rPr>
          <w:rFonts w:asciiTheme="majorHAnsi" w:hAnsiTheme="majorHAnsi" w:cstheme="majorHAnsi"/>
          <w:color w:val="24292E"/>
          <w:szCs w:val="24"/>
        </w:rPr>
      </w:pPr>
      <w:r w:rsidRPr="007D718B">
        <w:rPr>
          <w:rFonts w:asciiTheme="majorHAnsi" w:hAnsiTheme="majorHAnsi" w:cstheme="majorHAnsi"/>
          <w:color w:val="24292E"/>
          <w:szCs w:val="24"/>
        </w:rPr>
        <w:lastRenderedPageBreak/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troubleshoot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this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issue,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agent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should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ask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43"/>
          <w:id w:val="-307711756"/>
        </w:sdtPr>
        <w:sdtEndPr/>
        <w:sdtContent>
          <w:r w:rsidR="00DA6F34" w:rsidRPr="007D718B">
            <w:rPr>
              <w:rFonts w:asciiTheme="majorHAnsi" w:hAnsiTheme="majorHAnsi" w:cstheme="majorHAnsi"/>
              <w:color w:val="24292E"/>
              <w:szCs w:val="24"/>
            </w:rPr>
            <w:t>Veteran</w:t>
          </w:r>
        </w:sdtContent>
      </w:sdt>
      <w:r w:rsidR="00386821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go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their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account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page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by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selecting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dropdown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arrow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next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name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or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email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address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upper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right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hand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corner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selecting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“Account</w:t>
      </w:r>
      <w:r w:rsidR="00A852D8" w:rsidRPr="007D718B">
        <w:rPr>
          <w:rFonts w:asciiTheme="majorHAnsi" w:hAnsiTheme="majorHAnsi" w:cstheme="majorHAnsi"/>
          <w:color w:val="24292E"/>
          <w:szCs w:val="24"/>
        </w:rPr>
        <w:t>.</w:t>
      </w:r>
      <w:r w:rsidRPr="007D718B">
        <w:rPr>
          <w:rFonts w:asciiTheme="majorHAnsi" w:hAnsiTheme="majorHAnsi" w:cstheme="majorHAnsi"/>
          <w:color w:val="24292E"/>
          <w:szCs w:val="24"/>
        </w:rPr>
        <w:t>”</w:t>
      </w:r>
    </w:p>
    <w:p w14:paraId="2CCAA6BE" w14:textId="77777777" w:rsidR="0095095E" w:rsidRPr="00895313" w:rsidRDefault="00DF53F6" w:rsidP="00482EF4">
      <w:pPr>
        <w:spacing w:after="234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6" wp14:editId="73E02D3E">
            <wp:extent cx="6017183" cy="1287041"/>
            <wp:effectExtent l="0" t="0" r="3175" b="889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78"/>
                    <a:srcRect t="3934" b="5623"/>
                    <a:stretch/>
                  </pic:blipFill>
                  <pic:spPr bwMode="auto">
                    <a:xfrm>
                      <a:off x="0" y="0"/>
                      <a:ext cx="6019800" cy="128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BF" w14:textId="2FA3331A" w:rsidR="0095095E" w:rsidRPr="007D718B" w:rsidRDefault="00DF53F6" w:rsidP="00482EF4">
      <w:pPr>
        <w:spacing w:after="239" w:line="256" w:lineRule="auto"/>
        <w:ind w:left="-5" w:right="112" w:hanging="10"/>
        <w:rPr>
          <w:rFonts w:asciiTheme="majorHAnsi" w:hAnsiTheme="majorHAnsi" w:cstheme="majorHAnsi"/>
          <w:color w:val="24292E"/>
          <w:szCs w:val="24"/>
        </w:rPr>
      </w:pPr>
      <w:r w:rsidRPr="007D718B">
        <w:rPr>
          <w:rFonts w:asciiTheme="majorHAnsi" w:hAnsiTheme="majorHAnsi" w:cstheme="majorHAnsi"/>
          <w:color w:val="24292E"/>
          <w:szCs w:val="24"/>
        </w:rPr>
        <w:t>If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Veteran </w:t>
      </w:r>
      <w:r w:rsidRPr="007D718B">
        <w:rPr>
          <w:rFonts w:asciiTheme="majorHAnsi" w:hAnsiTheme="majorHAnsi" w:cstheme="majorHAnsi"/>
          <w:color w:val="24292E"/>
          <w:szCs w:val="24"/>
        </w:rPr>
        <w:t>only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has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LOA1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account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(not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identity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verified)</w:t>
      </w:r>
      <w:r w:rsidR="00386821" w:rsidRPr="007D718B">
        <w:rPr>
          <w:rFonts w:asciiTheme="majorHAnsi" w:hAnsiTheme="majorHAnsi" w:cstheme="majorHAnsi"/>
          <w:color w:val="24292E"/>
          <w:szCs w:val="24"/>
        </w:rPr>
        <w:t>,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will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see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below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message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will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have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verify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their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identity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complete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application:</w:t>
      </w:r>
    </w:p>
    <w:p w14:paraId="2CCAA6C0" w14:textId="77777777" w:rsidR="0095095E" w:rsidRPr="00895313" w:rsidRDefault="00DF53F6" w:rsidP="00482EF4">
      <w:pPr>
        <w:spacing w:after="239" w:line="256" w:lineRule="auto"/>
        <w:ind w:left="-5" w:right="112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8" wp14:editId="78CDEC1C">
            <wp:extent cx="3227861" cy="1983420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79"/>
                    <a:srcRect l="1835" t="4034" r="11603" b="10153"/>
                    <a:stretch/>
                  </pic:blipFill>
                  <pic:spPr bwMode="auto">
                    <a:xfrm>
                      <a:off x="0" y="0"/>
                      <a:ext cx="3230149" cy="198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C1" w14:textId="77777777" w:rsidR="0095095E" w:rsidRPr="00895313" w:rsidRDefault="0095095E" w:rsidP="00482EF4">
      <w:pPr>
        <w:spacing w:after="239" w:line="256" w:lineRule="auto"/>
        <w:ind w:left="-5" w:right="112" w:hanging="10"/>
        <w:rPr>
          <w:rFonts w:ascii="Arial" w:hAnsi="Arial" w:cs="Arial"/>
          <w:szCs w:val="24"/>
        </w:rPr>
      </w:pPr>
    </w:p>
    <w:p w14:paraId="2CCAA6C2" w14:textId="0E3620E1" w:rsidR="0095095E" w:rsidRPr="007D718B" w:rsidRDefault="00DF53F6" w:rsidP="00482EF4">
      <w:pPr>
        <w:spacing w:after="239" w:line="256" w:lineRule="auto"/>
        <w:ind w:left="-5" w:right="112" w:hanging="10"/>
        <w:rPr>
          <w:rFonts w:asciiTheme="majorHAnsi" w:hAnsiTheme="majorHAnsi" w:cstheme="majorHAnsi"/>
          <w:color w:val="24292E"/>
          <w:szCs w:val="24"/>
        </w:rPr>
      </w:pPr>
      <w:r w:rsidRPr="007D718B">
        <w:rPr>
          <w:rFonts w:asciiTheme="majorHAnsi" w:hAnsiTheme="majorHAnsi" w:cstheme="majorHAnsi"/>
          <w:color w:val="24292E"/>
          <w:szCs w:val="24"/>
        </w:rPr>
        <w:t>If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Veteran </w:t>
      </w:r>
      <w:r w:rsidRPr="007D718B">
        <w:rPr>
          <w:rFonts w:asciiTheme="majorHAnsi" w:hAnsiTheme="majorHAnsi" w:cstheme="majorHAnsi"/>
          <w:color w:val="24292E"/>
          <w:szCs w:val="24"/>
        </w:rPr>
        <w:t>has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LOA3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account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(identity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verified)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but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information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does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not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match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records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found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in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MVI,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they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will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see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below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message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and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will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have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follow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instructions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to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update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their</w:t>
      </w:r>
      <w:r w:rsidR="00DA6F34" w:rsidRPr="007D718B">
        <w:rPr>
          <w:rFonts w:asciiTheme="majorHAnsi" w:hAnsiTheme="majorHAnsi" w:cstheme="majorHAnsi"/>
          <w:color w:val="24292E"/>
          <w:szCs w:val="24"/>
        </w:rPr>
        <w:t xml:space="preserve"> </w:t>
      </w:r>
      <w:r w:rsidRPr="007D718B">
        <w:rPr>
          <w:rFonts w:asciiTheme="majorHAnsi" w:hAnsiTheme="majorHAnsi" w:cstheme="majorHAnsi"/>
          <w:color w:val="24292E"/>
          <w:szCs w:val="24"/>
        </w:rPr>
        <w:t>records:</w:t>
      </w:r>
    </w:p>
    <w:p w14:paraId="2CCAA6C3" w14:textId="77777777" w:rsidR="0095095E" w:rsidRPr="00895313" w:rsidRDefault="00DF53F6" w:rsidP="00482EF4">
      <w:pPr>
        <w:spacing w:after="239" w:line="256" w:lineRule="auto"/>
        <w:ind w:left="-5" w:right="112" w:hanging="1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CCAA7BA" wp14:editId="7045EE1C">
            <wp:extent cx="3688265" cy="2674620"/>
            <wp:effectExtent l="0" t="0" r="762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 rotWithShape="1">
                    <a:blip r:embed="rId80"/>
                    <a:srcRect l="1160" r="12850" b="10487"/>
                    <a:stretch/>
                  </pic:blipFill>
                  <pic:spPr bwMode="auto">
                    <a:xfrm>
                      <a:off x="0" y="0"/>
                      <a:ext cx="3689217" cy="267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CF" w14:textId="77777777" w:rsidR="0095095E" w:rsidRPr="00895313" w:rsidRDefault="0095095E" w:rsidP="00482EF4">
      <w:pPr>
        <w:spacing w:after="0"/>
        <w:rPr>
          <w:rFonts w:ascii="Arial" w:hAnsi="Arial" w:cs="Arial"/>
          <w:b/>
          <w:color w:val="24292E"/>
          <w:szCs w:val="24"/>
        </w:rPr>
      </w:pPr>
    </w:p>
    <w:bookmarkStart w:id="94" w:name="_heading=h.1v1yuxt" w:colFirst="0" w:colLast="0" w:displacedByCustomXml="next"/>
    <w:bookmarkEnd w:id="94" w:displacedByCustomXml="next"/>
    <w:bookmarkStart w:id="95" w:name="_Toc153542628" w:displacedByCustomXml="next"/>
    <w:sdt>
      <w:sdtPr>
        <w:rPr>
          <w:rFonts w:ascii="Arial" w:hAnsi="Arial" w:cs="Arial"/>
        </w:rPr>
        <w:tag w:val="goog_rdk_846"/>
        <w:id w:val="-93868594"/>
      </w:sdtPr>
      <w:sdtEndPr/>
      <w:sdtContent>
        <w:p w14:paraId="2CCAA6D0" w14:textId="438CB139" w:rsidR="0095095E" w:rsidRPr="00895313" w:rsidRDefault="00243655" w:rsidP="00482EF4">
          <w:pPr>
            <w:pStyle w:val="Heading3"/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845"/>
              <w:id w:val="895008980"/>
            </w:sdtPr>
            <w:sdtEndPr/>
            <w:sdtContent>
              <w:r w:rsidR="00DF53F6" w:rsidRPr="00E35558">
                <w:rPr>
                  <w:rFonts w:eastAsia="Calibri"/>
                </w:rPr>
                <w:t>Intent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to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File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(ITF)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Error</w:t>
              </w:r>
              <w:r w:rsidR="00DA6F34" w:rsidRPr="00E35558">
                <w:rPr>
                  <w:rFonts w:eastAsia="Calibri"/>
                </w:rPr>
                <w:t xml:space="preserve"> </w:t>
              </w:r>
              <w:r w:rsidR="00DF53F6" w:rsidRPr="00E35558">
                <w:rPr>
                  <w:rFonts w:eastAsia="Calibri"/>
                </w:rPr>
                <w:t>Messages</w:t>
              </w:r>
            </w:sdtContent>
          </w:sdt>
        </w:p>
      </w:sdtContent>
    </w:sdt>
    <w:bookmarkEnd w:id="95" w:displacedByCustomXml="prev"/>
    <w:p w14:paraId="2CCAA6D1" w14:textId="34C14CAF" w:rsidR="0095095E" w:rsidRPr="007D718B" w:rsidRDefault="002A4BB6" w:rsidP="00482EF4">
      <w:pPr>
        <w:spacing w:after="0"/>
        <w:rPr>
          <w:rFonts w:asciiTheme="majorHAnsi" w:hAnsiTheme="majorHAnsi" w:cstheme="majorHAnsi"/>
          <w:szCs w:val="24"/>
        </w:rPr>
      </w:pPr>
      <w:r w:rsidRPr="00895313">
        <w:rPr>
          <w:rFonts w:ascii="Arial" w:hAnsi="Arial" w:cs="Arial"/>
          <w:szCs w:val="24"/>
        </w:rPr>
        <w:br/>
      </w:r>
      <w:r w:rsidR="00DF53F6" w:rsidRPr="007D718B">
        <w:rPr>
          <w:rFonts w:asciiTheme="majorHAnsi" w:hAnsiTheme="majorHAnsi" w:cstheme="majorHAnsi"/>
          <w:szCs w:val="24"/>
        </w:rPr>
        <w:t>Sometimes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will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have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trouble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creating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ITF.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happens,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explain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47"/>
          <w:id w:val="619341915"/>
        </w:sdtPr>
        <w:sdtEndPr/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there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likely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issue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happening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with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and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suggest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49"/>
          <w:id w:val="11499784"/>
        </w:sdtPr>
        <w:sdtEndPr/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try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again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different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time.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51"/>
          <w:id w:val="1101380085"/>
        </w:sdtPr>
        <w:sdtEndPr/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calls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back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and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says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problem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has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persisted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for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several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hours/days,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should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be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escalated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VA.gov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</w:t>
      </w:r>
      <w:r w:rsidR="00DF53F6" w:rsidRPr="007D718B">
        <w:rPr>
          <w:rFonts w:asciiTheme="majorHAnsi" w:hAnsiTheme="majorHAnsi" w:cstheme="majorHAnsi"/>
          <w:szCs w:val="24"/>
        </w:rPr>
        <w:t>echnical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</w:t>
      </w:r>
      <w:r w:rsidR="00DF53F6" w:rsidRPr="007D718B">
        <w:rPr>
          <w:rFonts w:asciiTheme="majorHAnsi" w:hAnsiTheme="majorHAnsi" w:cstheme="majorHAnsi"/>
          <w:szCs w:val="24"/>
        </w:rPr>
        <w:t>upport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DF53F6" w:rsidRPr="007D718B">
        <w:rPr>
          <w:rFonts w:asciiTheme="majorHAnsi" w:hAnsiTheme="majorHAnsi" w:cstheme="majorHAnsi"/>
          <w:szCs w:val="24"/>
        </w:rPr>
        <w:t>team.</w:t>
      </w:r>
      <w:r w:rsidRPr="007D718B">
        <w:rPr>
          <w:rFonts w:asciiTheme="majorHAnsi" w:hAnsiTheme="majorHAnsi" w:cstheme="majorHAnsi"/>
          <w:szCs w:val="24"/>
        </w:rPr>
        <w:br/>
      </w:r>
    </w:p>
    <w:p w14:paraId="2CCAA6D2" w14:textId="2B63B038" w:rsidR="0095095E" w:rsidRPr="00895313" w:rsidRDefault="00DF53F6" w:rsidP="00482EF4">
      <w:pPr>
        <w:spacing w:after="0"/>
        <w:rPr>
          <w:rFonts w:ascii="Arial" w:hAnsi="Arial" w:cs="Arial"/>
          <w:szCs w:val="24"/>
        </w:rPr>
      </w:pPr>
      <w:r w:rsidRPr="00895313">
        <w:rPr>
          <w:rFonts w:ascii="Arial" w:hAnsi="Arial" w:cs="Arial"/>
          <w:noProof/>
          <w:szCs w:val="24"/>
        </w:rPr>
        <w:drawing>
          <wp:inline distT="0" distB="0" distL="0" distR="0" wp14:anchorId="2CCAA7BC" wp14:editId="2CAADF6C">
            <wp:extent cx="5405120" cy="1138335"/>
            <wp:effectExtent l="0" t="0" r="5080" b="508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jpg"/>
                    <pic:cNvPicPr preferRelativeResize="0"/>
                  </pic:nvPicPr>
                  <pic:blipFill rotWithShape="1">
                    <a:blip r:embed="rId81"/>
                    <a:srcRect t="19186" r="9027" b="13270"/>
                    <a:stretch/>
                  </pic:blipFill>
                  <pic:spPr bwMode="auto">
                    <a:xfrm>
                      <a:off x="0" y="0"/>
                      <a:ext cx="5407075" cy="113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895313">
        <w:rPr>
          <w:rFonts w:ascii="Arial" w:hAnsi="Arial" w:cs="Arial"/>
          <w:color w:val="333333"/>
          <w:szCs w:val="24"/>
        </w:rPr>
        <w:t xml:space="preserve"> </w:t>
      </w:r>
    </w:p>
    <w:p w14:paraId="2DA1DCBC" w14:textId="77777777" w:rsidR="001733BA" w:rsidRPr="00895313" w:rsidRDefault="001733BA" w:rsidP="00482EF4">
      <w:pPr>
        <w:spacing w:after="0"/>
        <w:rPr>
          <w:rFonts w:ascii="Arial" w:hAnsi="Arial" w:cs="Arial"/>
          <w:color w:val="333333"/>
          <w:szCs w:val="24"/>
        </w:rPr>
      </w:pPr>
    </w:p>
    <w:p w14:paraId="2CCAA6D4" w14:textId="7509DD4F" w:rsidR="0095095E" w:rsidRPr="007D718B" w:rsidRDefault="00DF53F6" w:rsidP="00482EF4">
      <w:pPr>
        <w:spacing w:after="0"/>
        <w:rPr>
          <w:rFonts w:asciiTheme="majorHAnsi" w:hAnsiTheme="majorHAnsi" w:cstheme="majorHAnsi"/>
          <w:szCs w:val="24"/>
        </w:rPr>
      </w:pPr>
      <w:r w:rsidRPr="007D718B">
        <w:rPr>
          <w:rFonts w:asciiTheme="majorHAnsi" w:hAnsiTheme="majorHAnsi" w:cstheme="majorHAnsi"/>
          <w:szCs w:val="24"/>
        </w:rPr>
        <w:t>Sometimes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will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have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trouble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accessing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ITF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already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exists.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happens,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explain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53"/>
          <w:id w:val="-1805847040"/>
        </w:sdtPr>
        <w:sdtEndPr/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there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likely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issue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happening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with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suggest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55"/>
          <w:id w:val="60763312"/>
        </w:sdtPr>
        <w:sdtEndPr/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try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again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different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time.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If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sdt>
        <w:sdtPr>
          <w:rPr>
            <w:rFonts w:asciiTheme="majorHAnsi" w:hAnsiTheme="majorHAnsi" w:cstheme="majorHAnsi"/>
            <w:szCs w:val="24"/>
          </w:rPr>
          <w:tag w:val="goog_rdk_857"/>
          <w:id w:val="376358475"/>
        </w:sdtPr>
        <w:sdtEndPr/>
        <w:sdtContent>
          <w:r w:rsidR="00DA6F34" w:rsidRPr="007D718B">
            <w:rPr>
              <w:rFonts w:asciiTheme="majorHAnsi" w:hAnsiTheme="majorHAnsi" w:cstheme="majorHAnsi"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calls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back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and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says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problem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persisted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for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several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hours/days,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this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should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be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escalated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to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VA.gov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2F2049" w:rsidRPr="007D718B">
        <w:rPr>
          <w:rFonts w:asciiTheme="majorHAnsi" w:hAnsiTheme="majorHAnsi" w:cstheme="majorHAnsi"/>
          <w:szCs w:val="24"/>
        </w:rPr>
        <w:t>T</w:t>
      </w:r>
      <w:r w:rsidRPr="007D718B">
        <w:rPr>
          <w:rFonts w:asciiTheme="majorHAnsi" w:hAnsiTheme="majorHAnsi" w:cstheme="majorHAnsi"/>
          <w:szCs w:val="24"/>
        </w:rPr>
        <w:t>echnical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="002F2049" w:rsidRPr="007D718B">
        <w:rPr>
          <w:rFonts w:asciiTheme="majorHAnsi" w:hAnsiTheme="majorHAnsi" w:cstheme="majorHAnsi"/>
          <w:szCs w:val="24"/>
        </w:rPr>
        <w:t>S</w:t>
      </w:r>
      <w:r w:rsidRPr="007D718B">
        <w:rPr>
          <w:rFonts w:asciiTheme="majorHAnsi" w:hAnsiTheme="majorHAnsi" w:cstheme="majorHAnsi"/>
          <w:szCs w:val="24"/>
        </w:rPr>
        <w:t>upport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team.</w:t>
      </w:r>
    </w:p>
    <w:p w14:paraId="2CCAA6DE" w14:textId="77777777" w:rsidR="0095095E" w:rsidRPr="007D718B" w:rsidRDefault="0095095E" w:rsidP="00482EF4">
      <w:pPr>
        <w:spacing w:after="0"/>
        <w:rPr>
          <w:rFonts w:asciiTheme="majorHAnsi" w:hAnsiTheme="majorHAnsi" w:cstheme="majorHAnsi"/>
          <w:color w:val="333333"/>
          <w:szCs w:val="24"/>
        </w:rPr>
      </w:pPr>
    </w:p>
    <w:p w14:paraId="2CCAA6DF" w14:textId="65135EFE" w:rsidR="0095095E" w:rsidRPr="007D718B" w:rsidRDefault="00DF53F6" w:rsidP="00482EF4">
      <w:pPr>
        <w:spacing w:after="0"/>
        <w:rPr>
          <w:rFonts w:asciiTheme="majorHAnsi" w:hAnsiTheme="majorHAnsi" w:cstheme="majorHAnsi"/>
          <w:bCs/>
          <w:szCs w:val="24"/>
        </w:rPr>
      </w:pPr>
      <w:r w:rsidRPr="007D718B">
        <w:rPr>
          <w:rFonts w:asciiTheme="majorHAnsi" w:hAnsiTheme="majorHAnsi" w:cstheme="majorHAnsi"/>
          <w:szCs w:val="24"/>
        </w:rPr>
        <w:t>Sometimes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the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system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will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have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szCs w:val="24"/>
        </w:rPr>
        <w:t>trouble</w:t>
      </w:r>
      <w:r w:rsidR="00DA6F34" w:rsidRPr="007D718B">
        <w:rPr>
          <w:rFonts w:asciiTheme="majorHAnsi" w:hAnsiTheme="majorHAnsi" w:cstheme="majorHAnsi"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renewing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an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ITF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that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already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exists.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If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this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happens,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explain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to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sdt>
        <w:sdtPr>
          <w:rPr>
            <w:rFonts w:asciiTheme="majorHAnsi" w:hAnsiTheme="majorHAnsi" w:cstheme="majorHAnsi"/>
            <w:bCs/>
            <w:szCs w:val="24"/>
          </w:rPr>
          <w:tag w:val="goog_rdk_859"/>
          <w:id w:val="631363070"/>
        </w:sdtPr>
        <w:sdtEndPr/>
        <w:sdtContent>
          <w:r w:rsidR="00DA6F34" w:rsidRPr="007D718B">
            <w:rPr>
              <w:rFonts w:asciiTheme="majorHAnsi" w:hAnsiTheme="majorHAnsi" w:cstheme="majorHAnsi"/>
              <w:bCs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that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there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likely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an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issue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happening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with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system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and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suggest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that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sdt>
        <w:sdtPr>
          <w:rPr>
            <w:rFonts w:asciiTheme="majorHAnsi" w:hAnsiTheme="majorHAnsi" w:cstheme="majorHAnsi"/>
            <w:bCs/>
            <w:szCs w:val="24"/>
          </w:rPr>
          <w:tag w:val="goog_rdk_861"/>
          <w:id w:val="-980915441"/>
        </w:sdtPr>
        <w:sdtEndPr/>
        <w:sdtContent>
          <w:r w:rsidR="00DA6F34" w:rsidRPr="007D718B">
            <w:rPr>
              <w:rFonts w:asciiTheme="majorHAnsi" w:hAnsiTheme="majorHAnsi" w:cstheme="majorHAnsi"/>
              <w:bCs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try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again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different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time.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If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sdt>
        <w:sdtPr>
          <w:rPr>
            <w:rFonts w:asciiTheme="majorHAnsi" w:hAnsiTheme="majorHAnsi" w:cstheme="majorHAnsi"/>
            <w:bCs/>
            <w:szCs w:val="24"/>
          </w:rPr>
          <w:tag w:val="goog_rdk_863"/>
          <w:id w:val="-1088071228"/>
        </w:sdtPr>
        <w:sdtEndPr/>
        <w:sdtContent>
          <w:r w:rsidR="00DA6F34" w:rsidRPr="007D718B">
            <w:rPr>
              <w:rFonts w:asciiTheme="majorHAnsi" w:hAnsiTheme="majorHAnsi" w:cstheme="majorHAnsi"/>
              <w:bCs/>
              <w:szCs w:val="24"/>
            </w:rPr>
            <w:t>Veteran</w:t>
          </w:r>
        </w:sdtContent>
      </w:sdt>
      <w:r w:rsidR="001733BA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calls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back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and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says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problem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has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persisted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for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several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hours/days,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this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should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be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escalated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to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the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VA.gov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="002F2049" w:rsidRPr="007D718B">
        <w:rPr>
          <w:rFonts w:asciiTheme="majorHAnsi" w:hAnsiTheme="majorHAnsi" w:cstheme="majorHAnsi"/>
          <w:bCs/>
          <w:szCs w:val="24"/>
        </w:rPr>
        <w:t>T</w:t>
      </w:r>
      <w:r w:rsidRPr="007D718B">
        <w:rPr>
          <w:rFonts w:asciiTheme="majorHAnsi" w:hAnsiTheme="majorHAnsi" w:cstheme="majorHAnsi"/>
          <w:bCs/>
          <w:szCs w:val="24"/>
        </w:rPr>
        <w:t>echnical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="002F2049" w:rsidRPr="007D718B">
        <w:rPr>
          <w:rFonts w:asciiTheme="majorHAnsi" w:hAnsiTheme="majorHAnsi" w:cstheme="majorHAnsi"/>
          <w:bCs/>
          <w:szCs w:val="24"/>
        </w:rPr>
        <w:t>S</w:t>
      </w:r>
      <w:r w:rsidRPr="007D718B">
        <w:rPr>
          <w:rFonts w:asciiTheme="majorHAnsi" w:hAnsiTheme="majorHAnsi" w:cstheme="majorHAnsi"/>
          <w:bCs/>
          <w:szCs w:val="24"/>
        </w:rPr>
        <w:t>upport</w:t>
      </w:r>
      <w:r w:rsidR="00DA6F34" w:rsidRPr="007D718B">
        <w:rPr>
          <w:rFonts w:asciiTheme="majorHAnsi" w:hAnsiTheme="majorHAnsi" w:cstheme="majorHAnsi"/>
          <w:bCs/>
          <w:szCs w:val="24"/>
        </w:rPr>
        <w:t xml:space="preserve"> </w:t>
      </w:r>
      <w:r w:rsidRPr="007D718B">
        <w:rPr>
          <w:rFonts w:asciiTheme="majorHAnsi" w:hAnsiTheme="majorHAnsi" w:cstheme="majorHAnsi"/>
          <w:bCs/>
          <w:szCs w:val="24"/>
        </w:rPr>
        <w:t>team.</w:t>
      </w:r>
    </w:p>
    <w:p w14:paraId="2CCAA6E0" w14:textId="77777777" w:rsidR="0095095E" w:rsidRPr="00895313" w:rsidRDefault="0095095E" w:rsidP="00482EF4">
      <w:pPr>
        <w:spacing w:after="0"/>
        <w:rPr>
          <w:rFonts w:ascii="Arial" w:hAnsi="Arial" w:cs="Arial"/>
          <w:szCs w:val="24"/>
        </w:rPr>
      </w:pPr>
    </w:p>
    <w:tbl>
      <w:tblPr>
        <w:tblW w:w="9420" w:type="dxa"/>
        <w:tblLayout w:type="fixed"/>
        <w:tblCellMar>
          <w:top w:w="5" w:type="dxa"/>
          <w:left w:w="0" w:type="dxa"/>
          <w:right w:w="6" w:type="dxa"/>
        </w:tblCellMar>
        <w:tblLook w:val="0400" w:firstRow="0" w:lastRow="0" w:firstColumn="0" w:lastColumn="0" w:noHBand="0" w:noVBand="1"/>
      </w:tblPr>
      <w:tblGrid>
        <w:gridCol w:w="9420"/>
      </w:tblGrid>
      <w:tr w:rsidR="0095095E" w:rsidRPr="00895313" w14:paraId="2CCAA6E2" w14:textId="77777777">
        <w:trPr>
          <w:trHeight w:val="3090"/>
        </w:trPr>
        <w:tc>
          <w:tcPr>
            <w:tcW w:w="9420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14:paraId="2CCAA6E1" w14:textId="77777777" w:rsidR="0095095E" w:rsidRPr="00895313" w:rsidRDefault="00DF53F6" w:rsidP="00482EF4">
            <w:pPr>
              <w:ind w:left="30"/>
              <w:rPr>
                <w:rFonts w:ascii="Arial" w:hAnsi="Arial" w:cs="Arial"/>
              </w:rPr>
            </w:pPr>
            <w:bookmarkStart w:id="96" w:name="_heading=h.4f1mdlm" w:colFirst="0" w:colLast="0"/>
            <w:bookmarkEnd w:id="96"/>
            <w:r w:rsidRPr="00895313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CCAA7BE" wp14:editId="163752BF">
                  <wp:extent cx="5511165" cy="1275184"/>
                  <wp:effectExtent l="0" t="0" r="0" b="1270"/>
                  <wp:docPr id="87" name="Picture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jpg"/>
                          <pic:cNvPicPr preferRelativeResize="0"/>
                        </pic:nvPicPr>
                        <pic:blipFill rotWithShape="1">
                          <a:blip r:embed="rId82"/>
                          <a:srcRect t="16483" r="5061" b="6687"/>
                          <a:stretch/>
                        </pic:blipFill>
                        <pic:spPr bwMode="auto">
                          <a:xfrm>
                            <a:off x="0" y="0"/>
                            <a:ext cx="5515384" cy="127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CAA6E4" w14:textId="77777777" w:rsidR="0095095E" w:rsidRPr="00895313" w:rsidRDefault="0095095E" w:rsidP="00482EF4">
      <w:pPr>
        <w:spacing w:after="0"/>
        <w:rPr>
          <w:rFonts w:ascii="Arial" w:hAnsi="Arial" w:cs="Arial"/>
          <w:color w:val="333333"/>
          <w:szCs w:val="24"/>
        </w:rPr>
      </w:pPr>
    </w:p>
    <w:bookmarkStart w:id="97" w:name="_Toc153542629" w:displacedByCustomXml="next"/>
    <w:sdt>
      <w:sdtPr>
        <w:rPr>
          <w:rFonts w:ascii="Arial" w:hAnsi="Arial" w:cs="Arial"/>
        </w:rPr>
        <w:tag w:val="goog_rdk_869"/>
        <w:id w:val="-996407457"/>
      </w:sdtPr>
      <w:sdtEndPr>
        <w:rPr>
          <w:rFonts w:asciiTheme="majorHAnsi" w:hAnsiTheme="majorHAnsi" w:cs="Times New Roman"/>
        </w:rPr>
      </w:sdtEndPr>
      <w:sdtContent>
        <w:p w14:paraId="2CCAA6E5" w14:textId="6BCBF0F9" w:rsidR="0095095E" w:rsidRPr="007D718B" w:rsidRDefault="00243655" w:rsidP="00482EF4">
          <w:pPr>
            <w:pStyle w:val="Heading3"/>
          </w:pPr>
          <w:sdt>
            <w:sdtPr>
              <w:tag w:val="goog_rdk_865"/>
              <w:id w:val="891387136"/>
            </w:sdtPr>
            <w:sdtEndPr/>
            <w:sdtContent>
              <w:bookmarkStart w:id="98" w:name="MISaveinProgressMessages"/>
              <w:r w:rsidR="00DF53F6" w:rsidRPr="007D718B">
                <w:rPr>
                  <w:rFonts w:eastAsia="Calibri"/>
                </w:rPr>
                <w:t>Save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DF53F6" w:rsidRPr="007D718B">
                <w:rPr>
                  <w:rFonts w:eastAsia="Calibri"/>
                </w:rPr>
                <w:t>in</w:t>
              </w:r>
              <w:r w:rsidR="00DA6F34" w:rsidRPr="007D718B">
                <w:rPr>
                  <w:rFonts w:eastAsia="Calibri"/>
                </w:rPr>
                <w:t xml:space="preserve"> </w:t>
              </w:r>
              <w:r w:rsidR="00DF53F6" w:rsidRPr="007D718B">
                <w:rPr>
                  <w:rFonts w:eastAsia="Calibri"/>
                </w:rPr>
                <w:t>Progress</w:t>
              </w:r>
              <w:r w:rsidR="00DA6F34" w:rsidRPr="007D718B">
                <w:rPr>
                  <w:rFonts w:eastAsia="Calibri"/>
                </w:rPr>
                <w:t xml:space="preserve"> </w:t>
              </w:r>
            </w:sdtContent>
          </w:sdt>
          <w:sdt>
            <w:sdtPr>
              <w:tag w:val="goog_rdk_866"/>
              <w:id w:val="-1043750215"/>
            </w:sdtPr>
            <w:sdtEndPr/>
            <w:sdtContent/>
          </w:sdt>
          <w:sdt>
            <w:sdtPr>
              <w:tag w:val="goog_rdk_867"/>
              <w:id w:val="-160390095"/>
            </w:sdtPr>
            <w:sdtEndPr/>
            <w:sdtContent>
              <w:r w:rsidR="00DF53F6" w:rsidRPr="007D718B">
                <w:rPr>
                  <w:rFonts w:eastAsia="Calibri"/>
                </w:rPr>
                <w:t>Messages</w:t>
              </w:r>
              <w:bookmarkEnd w:id="98"/>
            </w:sdtContent>
          </w:sdt>
        </w:p>
      </w:sdtContent>
    </w:sdt>
    <w:bookmarkEnd w:id="97" w:displacedByCustomXml="prev"/>
    <w:p w14:paraId="2CCAA6E6" w14:textId="4B5FD7A7" w:rsidR="0095095E" w:rsidRPr="007D718B" w:rsidRDefault="003D6135" w:rsidP="007D718B">
      <w:r w:rsidRPr="00895313">
        <w:rPr>
          <w:rFonts w:ascii="Arial" w:hAnsi="Arial" w:cs="Arial"/>
        </w:rPr>
        <w:br/>
      </w:r>
      <w:r w:rsidR="00DF53F6" w:rsidRPr="007D718B">
        <w:t>The</w:t>
      </w:r>
      <w:r w:rsidR="00DA6F34" w:rsidRPr="007D718B">
        <w:t xml:space="preserve"> </w:t>
      </w:r>
      <w:r w:rsidR="00DF53F6" w:rsidRPr="007D718B">
        <w:t>following</w:t>
      </w:r>
      <w:r w:rsidR="00DA6F34" w:rsidRPr="007D718B">
        <w:t xml:space="preserve"> </w:t>
      </w:r>
      <w:r w:rsidR="00DF53F6" w:rsidRPr="007D718B">
        <w:t>table</w:t>
      </w:r>
      <w:r w:rsidR="00DA6F34" w:rsidRPr="007D718B">
        <w:t xml:space="preserve"> </w:t>
      </w:r>
      <w:r w:rsidR="00DF53F6" w:rsidRPr="007D718B">
        <w:t>contains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message</w:t>
      </w:r>
      <w:r w:rsidR="00DA6F34" w:rsidRPr="007D718B">
        <w:t xml:space="preserve"> </w:t>
      </w:r>
      <w:r w:rsidR="00DF53F6" w:rsidRPr="007D718B">
        <w:t>types</w:t>
      </w:r>
      <w:r w:rsidR="00DA6F34" w:rsidRPr="007D718B">
        <w:t xml:space="preserve"> </w:t>
      </w:r>
      <w:r w:rsidR="00DF53F6" w:rsidRPr="007D718B">
        <w:t>and</w:t>
      </w:r>
      <w:r w:rsidR="00DA6F34" w:rsidRPr="007D718B">
        <w:t xml:space="preserve"> </w:t>
      </w:r>
      <w:r w:rsidR="00DF53F6" w:rsidRPr="007D718B">
        <w:t>notifications</w:t>
      </w:r>
      <w:r w:rsidR="00DA6F34" w:rsidRPr="007D718B">
        <w:t xml:space="preserve"> </w:t>
      </w:r>
      <w:r w:rsidR="00DF53F6" w:rsidRPr="007D718B">
        <w:t>that</w:t>
      </w:r>
      <w:r w:rsidR="00DA6F34" w:rsidRPr="007D718B">
        <w:t xml:space="preserve"> </w:t>
      </w:r>
      <w:r w:rsidR="00DF53F6" w:rsidRPr="007D718B">
        <w:t>would</w:t>
      </w:r>
      <w:r w:rsidR="00DA6F34" w:rsidRPr="007D718B">
        <w:t xml:space="preserve"> </w:t>
      </w:r>
      <w:r w:rsidR="00DF53F6" w:rsidRPr="007D718B">
        <w:t>appear</w:t>
      </w:r>
      <w:r w:rsidR="00DA6F34" w:rsidRPr="007D718B">
        <w:t xml:space="preserve"> </w:t>
      </w:r>
      <w:r w:rsidR="00DF53F6" w:rsidRPr="007D718B">
        <w:t>for</w:t>
      </w:r>
      <w:r w:rsidR="00DA6F34" w:rsidRPr="007D718B">
        <w:t xml:space="preserve"> </w:t>
      </w:r>
      <w:r w:rsidR="00DF53F6" w:rsidRPr="007D718B">
        <w:t>standard</w:t>
      </w:r>
      <w:r w:rsidR="00DA6F34" w:rsidRPr="007D718B">
        <w:t xml:space="preserve"> </w:t>
      </w:r>
      <w:r w:rsidR="00DF53F6" w:rsidRPr="007D718B">
        <w:t>errors</w:t>
      </w:r>
      <w:r w:rsidR="00DA6F34" w:rsidRPr="007D718B">
        <w:t xml:space="preserve"> </w:t>
      </w:r>
      <w:r w:rsidR="00DF53F6" w:rsidRPr="007D718B">
        <w:t>and</w:t>
      </w:r>
      <w:r w:rsidR="00DA6F34" w:rsidRPr="007D718B">
        <w:t xml:space="preserve"> </w:t>
      </w:r>
      <w:r w:rsidR="00DF53F6" w:rsidRPr="007D718B">
        <w:t>failures.</w:t>
      </w:r>
      <w:r w:rsidR="00DA6F34" w:rsidRPr="007D718B">
        <w:t xml:space="preserve"> </w:t>
      </w:r>
      <w:r w:rsidR="00DF53F6" w:rsidRPr="007D718B">
        <w:t>Some</w:t>
      </w:r>
      <w:r w:rsidR="00DA6F34" w:rsidRPr="007D718B">
        <w:t xml:space="preserve"> </w:t>
      </w:r>
      <w:r w:rsidR="00DF53F6" w:rsidRPr="007D718B">
        <w:t>messages</w:t>
      </w:r>
      <w:r w:rsidR="00DA6F34" w:rsidRPr="007D718B">
        <w:t xml:space="preserve"> </w:t>
      </w:r>
      <w:r w:rsidR="00DF53F6" w:rsidRPr="007D718B">
        <w:t>may</w:t>
      </w:r>
      <w:r w:rsidR="00DA6F34" w:rsidRPr="007D718B">
        <w:t xml:space="preserve"> </w:t>
      </w:r>
      <w:r w:rsidR="00DF53F6" w:rsidRPr="007D718B">
        <w:t>vary</w:t>
      </w:r>
      <w:r w:rsidR="00DA6F34" w:rsidRPr="007D718B">
        <w:t xml:space="preserve"> </w:t>
      </w:r>
      <w:r w:rsidR="00DF53F6" w:rsidRPr="007D718B">
        <w:t>slightly</w:t>
      </w:r>
      <w:r w:rsidR="00DA6F34" w:rsidRPr="007D718B">
        <w:t xml:space="preserve"> </w:t>
      </w:r>
      <w:r w:rsidR="00DF53F6" w:rsidRPr="007D718B">
        <w:t>as</w:t>
      </w:r>
      <w:r w:rsidR="00DA6F34" w:rsidRPr="007D718B">
        <w:t xml:space="preserve"> </w:t>
      </w:r>
      <w:r w:rsidR="00DF53F6" w:rsidRPr="007D718B">
        <w:t>we</w:t>
      </w:r>
      <w:r w:rsidR="00DA6F34" w:rsidRPr="007D718B">
        <w:t xml:space="preserve"> </w:t>
      </w:r>
      <w:r w:rsidR="00DF53F6" w:rsidRPr="007D718B">
        <w:t>develop</w:t>
      </w:r>
      <w:r w:rsidR="00DA6F34" w:rsidRPr="007D718B">
        <w:t xml:space="preserve"> </w:t>
      </w:r>
      <w:r w:rsidR="00DF53F6" w:rsidRPr="007D718B">
        <w:t>update</w:t>
      </w:r>
      <w:sdt>
        <w:sdtPr>
          <w:tag w:val="goog_rdk_870"/>
          <w:id w:val="580175215"/>
        </w:sdtPr>
        <w:sdtEndPr/>
        <w:sdtContent>
          <w:r w:rsidR="00DF53F6" w:rsidRPr="007D718B">
            <w:t>d</w:t>
          </w:r>
        </w:sdtContent>
      </w:sdt>
      <w:r w:rsidR="008E23AF" w:rsidRPr="007D718B">
        <w:t xml:space="preserve"> </w:t>
      </w:r>
      <w:r w:rsidR="00DF53F6" w:rsidRPr="007D718B">
        <w:t>versions</w:t>
      </w:r>
      <w:r w:rsidR="00DA6F34" w:rsidRPr="007D718B">
        <w:t xml:space="preserve"> </w:t>
      </w:r>
      <w:r w:rsidR="00DF53F6" w:rsidRPr="007D718B">
        <w:t>of</w:t>
      </w:r>
      <w:r w:rsidR="00DA6F34" w:rsidRPr="007D718B">
        <w:t xml:space="preserve"> </w:t>
      </w:r>
      <w:r w:rsidR="00DF53F6" w:rsidRPr="007D718B">
        <w:t>the</w:t>
      </w:r>
      <w:r w:rsidR="00DA6F34" w:rsidRPr="007D718B">
        <w:t xml:space="preserve"> </w:t>
      </w:r>
      <w:r w:rsidR="00DF53F6" w:rsidRPr="007D718B">
        <w:t>tool.</w:t>
      </w:r>
      <w:r w:rsidR="0009380E" w:rsidRPr="007D718B">
        <w:t xml:space="preserve"> For more information that can assist the </w:t>
      </w:r>
      <w:r w:rsidR="00952723" w:rsidRPr="007D718B">
        <w:t>Veteran in these scenarios</w:t>
      </w:r>
      <w:r w:rsidR="00B664D3" w:rsidRPr="007D718B">
        <w:t xml:space="preserve">, see </w:t>
      </w:r>
      <w:hyperlink r:id="rId83" w:history="1">
        <w:r w:rsidR="00BE51CF" w:rsidRPr="007D718B">
          <w:rPr>
            <w:rStyle w:val="Hyperlink"/>
            <w:rFonts w:asciiTheme="majorHAnsi" w:hAnsiTheme="majorHAnsi" w:cstheme="majorHAnsi"/>
            <w:szCs w:val="24"/>
          </w:rPr>
          <w:t>https://design.va.gov/content-style-guide/error-messages/feedback</w:t>
        </w:r>
      </w:hyperlink>
      <w:r w:rsidR="00BE51CF" w:rsidRPr="007D718B">
        <w:rPr>
          <w:rStyle w:val="cf01"/>
          <w:rFonts w:asciiTheme="majorHAnsi" w:hAnsiTheme="majorHAnsi" w:cstheme="majorHAnsi"/>
          <w:sz w:val="24"/>
          <w:szCs w:val="24"/>
        </w:rPr>
        <w:t>.</w:t>
      </w:r>
    </w:p>
    <w:p w14:paraId="2CCAA6E7" w14:textId="761B10E1" w:rsidR="0095095E" w:rsidRPr="00895313" w:rsidRDefault="0095095E" w:rsidP="00482EF4">
      <w:pPr>
        <w:spacing w:after="32"/>
        <w:rPr>
          <w:rFonts w:ascii="Arial" w:hAnsi="Arial" w:cs="Arial"/>
          <w:szCs w:val="24"/>
        </w:rPr>
      </w:pPr>
    </w:p>
    <w:tbl>
      <w:tblPr>
        <w:tblW w:w="9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95"/>
        <w:gridCol w:w="2039"/>
        <w:gridCol w:w="2911"/>
        <w:gridCol w:w="1823"/>
      </w:tblGrid>
      <w:tr w:rsidR="0095095E" w:rsidRPr="00895313" w14:paraId="2CCAA6EC" w14:textId="77777777">
        <w:tc>
          <w:tcPr>
            <w:tcW w:w="2695" w:type="dxa"/>
          </w:tcPr>
          <w:p w14:paraId="2CCAA6E8" w14:textId="77777777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</w:rPr>
              <w:t>Scenario</w:t>
            </w:r>
          </w:p>
        </w:tc>
        <w:tc>
          <w:tcPr>
            <w:tcW w:w="2039" w:type="dxa"/>
          </w:tcPr>
          <w:p w14:paraId="2CCAA6E9" w14:textId="29DDCB4F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</w:rPr>
              <w:t>Title</w:t>
            </w:r>
          </w:p>
        </w:tc>
        <w:tc>
          <w:tcPr>
            <w:tcW w:w="2911" w:type="dxa"/>
          </w:tcPr>
          <w:p w14:paraId="2CCAA6EA" w14:textId="77777777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</w:rPr>
              <w:t>Description</w:t>
            </w:r>
          </w:p>
        </w:tc>
        <w:tc>
          <w:tcPr>
            <w:tcW w:w="1823" w:type="dxa"/>
          </w:tcPr>
          <w:p w14:paraId="2CCAA6EB" w14:textId="77777777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</w:rPr>
              <w:t>Location</w:t>
            </w:r>
          </w:p>
        </w:tc>
      </w:tr>
      <w:tr w:rsidR="0095095E" w:rsidRPr="00895313" w14:paraId="2CCAA6F1" w14:textId="77777777">
        <w:tc>
          <w:tcPr>
            <w:tcW w:w="2695" w:type="dxa"/>
          </w:tcPr>
          <w:p w14:paraId="2CCAA6ED" w14:textId="4BC98FC7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progress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data</w:t>
            </w:r>
          </w:p>
        </w:tc>
        <w:tc>
          <w:tcPr>
            <w:tcW w:w="2039" w:type="dxa"/>
          </w:tcPr>
          <w:p w14:paraId="2CCAA6EE" w14:textId="77777777" w:rsidR="0095095E" w:rsidRPr="00895313" w:rsidRDefault="0095095E" w:rsidP="00482EF4">
            <w:pPr>
              <w:rPr>
                <w:rFonts w:ascii="Arial" w:hAnsi="Arial" w:cs="Arial"/>
              </w:rPr>
            </w:pPr>
          </w:p>
        </w:tc>
        <w:tc>
          <w:tcPr>
            <w:tcW w:w="2911" w:type="dxa"/>
          </w:tcPr>
          <w:p w14:paraId="2CCAA6EF" w14:textId="5952B5C0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Application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has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been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saved.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Last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m/dd/yyy</w:t>
            </w:r>
            <w:r w:rsidR="004774E4" w:rsidRPr="00895313">
              <w:rPr>
                <w:rFonts w:ascii="Arial" w:hAnsi="Arial" w:cs="Arial"/>
                <w:color w:val="24292E"/>
              </w:rPr>
              <w:t>y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HH:MM</w:t>
            </w:r>
            <w:r w:rsidR="004774E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  <w:r w:rsidRPr="00895313">
              <w:rPr>
                <w:rFonts w:ascii="Arial" w:hAnsi="Arial" w:cs="Arial"/>
                <w:color w:val="24292E"/>
              </w:rPr>
              <w:t>m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  <w:r w:rsidRPr="00895313">
              <w:rPr>
                <w:rFonts w:ascii="Arial" w:hAnsi="Arial" w:cs="Arial"/>
                <w:color w:val="24292E"/>
              </w:rPr>
              <w:t>/p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  <w:r w:rsidRPr="00895313">
              <w:rPr>
                <w:rFonts w:ascii="Arial" w:hAnsi="Arial" w:cs="Arial"/>
                <w:color w:val="24292E"/>
              </w:rPr>
              <w:t>m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</w:p>
        </w:tc>
        <w:tc>
          <w:tcPr>
            <w:tcW w:w="1823" w:type="dxa"/>
          </w:tcPr>
          <w:p w14:paraId="2CCAA6F0" w14:textId="474427E1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Below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affected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component</w:t>
            </w:r>
          </w:p>
        </w:tc>
      </w:tr>
      <w:tr w:rsidR="0095095E" w:rsidRPr="00895313" w14:paraId="2CCAA6F7" w14:textId="77777777">
        <w:tc>
          <w:tcPr>
            <w:tcW w:w="2695" w:type="dxa"/>
          </w:tcPr>
          <w:p w14:paraId="2CCAA6F3" w14:textId="2FC14076" w:rsidR="0095095E" w:rsidRPr="00895313" w:rsidRDefault="00DF53F6" w:rsidP="004774E4">
            <w:pPr>
              <w:spacing w:line="248" w:lineRule="auto"/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Unable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to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complete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automated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task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(</w:t>
            </w:r>
            <w:r w:rsidR="00007CED" w:rsidRPr="00895313">
              <w:rPr>
                <w:rFonts w:ascii="Arial" w:hAnsi="Arial" w:cs="Arial"/>
                <w:color w:val="24292E"/>
              </w:rPr>
              <w:t>e.g.,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application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in</w:t>
            </w:r>
            <w:r w:rsidR="004774E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progress)</w:t>
            </w:r>
          </w:p>
        </w:tc>
        <w:tc>
          <w:tcPr>
            <w:tcW w:w="2039" w:type="dxa"/>
          </w:tcPr>
          <w:p w14:paraId="2CCAA6F4" w14:textId="4CCF5A15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We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couldn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your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form</w:t>
            </w:r>
            <w:r w:rsidR="004774E4" w:rsidRPr="00895313">
              <w:rPr>
                <w:rFonts w:ascii="Arial" w:hAnsi="Arial" w:cs="Arial"/>
                <w:color w:val="24292E"/>
              </w:rPr>
              <w:t>.</w:t>
            </w:r>
          </w:p>
        </w:tc>
        <w:tc>
          <w:tcPr>
            <w:tcW w:w="2911" w:type="dxa"/>
          </w:tcPr>
          <w:p w14:paraId="2CCAA6F5" w14:textId="66475117" w:rsidR="0095095E" w:rsidRPr="00895313" w:rsidRDefault="00DF53F6" w:rsidP="00482EF4">
            <w:pPr>
              <w:ind w:right="58"/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We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re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sorry.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Something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went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wrong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when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tried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to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your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form.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If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re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secure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and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private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computer,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can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leave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this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page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open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and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try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saving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your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form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again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few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minutes.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If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re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public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computer,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can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continue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to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fill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out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your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form,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but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won</w:t>
            </w:r>
            <w:r w:rsidR="004774E4" w:rsidRPr="00895313">
              <w:rPr>
                <w:rFonts w:ascii="Arial" w:hAnsi="Arial" w:cs="Arial"/>
                <w:color w:val="24292E"/>
              </w:rPr>
              <w:t>’</w:t>
            </w:r>
            <w:r w:rsidRPr="00895313">
              <w:rPr>
                <w:rFonts w:ascii="Arial" w:hAnsi="Arial" w:cs="Arial"/>
                <w:color w:val="24292E"/>
              </w:rPr>
              <w:t>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automatically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save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as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you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fill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it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out.</w:t>
            </w:r>
          </w:p>
        </w:tc>
        <w:tc>
          <w:tcPr>
            <w:tcW w:w="1823" w:type="dxa"/>
          </w:tcPr>
          <w:p w14:paraId="2CCAA6F6" w14:textId="1A4C1B31" w:rsidR="0095095E" w:rsidRPr="00895313" w:rsidRDefault="00DF53F6" w:rsidP="00482EF4">
            <w:pPr>
              <w:rPr>
                <w:rFonts w:ascii="Arial" w:hAnsi="Arial" w:cs="Arial"/>
              </w:rPr>
            </w:pPr>
            <w:r w:rsidRPr="00895313">
              <w:rPr>
                <w:rFonts w:ascii="Arial" w:hAnsi="Arial" w:cs="Arial"/>
                <w:color w:val="24292E"/>
              </w:rPr>
              <w:t>Below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affected</w:t>
            </w:r>
            <w:r w:rsidR="00DA6F34" w:rsidRPr="00895313">
              <w:rPr>
                <w:rFonts w:ascii="Arial" w:hAnsi="Arial" w:cs="Arial"/>
                <w:color w:val="24292E"/>
              </w:rPr>
              <w:t xml:space="preserve"> </w:t>
            </w:r>
            <w:r w:rsidRPr="00895313">
              <w:rPr>
                <w:rFonts w:ascii="Arial" w:hAnsi="Arial" w:cs="Arial"/>
                <w:color w:val="24292E"/>
              </w:rPr>
              <w:t>component</w:t>
            </w:r>
          </w:p>
        </w:tc>
      </w:tr>
    </w:tbl>
    <w:p w14:paraId="2CCAA6F9" w14:textId="77777777" w:rsidR="0095095E" w:rsidRPr="00895313" w:rsidRDefault="0095095E" w:rsidP="004774E4">
      <w:pPr>
        <w:spacing w:after="489"/>
        <w:rPr>
          <w:rFonts w:ascii="Arial" w:hAnsi="Arial" w:cs="Arial"/>
        </w:rPr>
      </w:pPr>
    </w:p>
    <w:sectPr w:rsidR="0095095E" w:rsidRPr="00895313" w:rsidSect="00B77AF9">
      <w:footerReference w:type="even" r:id="rId84"/>
      <w:footerReference w:type="default" r:id="rId85"/>
      <w:footerReference w:type="first" r:id="rId86"/>
      <w:pgSz w:w="12240" w:h="15840"/>
      <w:pgMar w:top="1448" w:right="1649" w:bottom="2064" w:left="1140" w:header="720" w:footer="69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9" w:author="Rakshinda Aslam" w:date="2023-11-20T17:11:00Z" w:initials="">
    <w:p w14:paraId="42B567F2" w14:textId="77777777" w:rsidR="00970E1D" w:rsidRDefault="00970E1D" w:rsidP="00970E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sz w:val="22"/>
        </w:rPr>
        <w:t>Is this correct? I thought we do not prefill this info currently?</w:t>
      </w:r>
    </w:p>
  </w:comment>
  <w:comment w:id="30" w:author="Christine Cereca" w:date="2023-11-20T22:27:00Z" w:initials="">
    <w:p w14:paraId="44617E90" w14:textId="77777777" w:rsidR="00970E1D" w:rsidRDefault="00970E1D" w:rsidP="00970E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sz w:val="22"/>
        </w:rPr>
        <w:t>We do! That was the whole EMIS migration story :)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2B567F2" w15:done="0"/>
  <w15:commentEx w15:paraId="44617E90" w15:paraIdParent="42B567F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2B567F2" w16cid:durableId="2104451F"/>
  <w16cid:commentId w16cid:paraId="44617E90" w16cid:durableId="0BADF0C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C84A4" w14:textId="77777777" w:rsidR="00B77AF9" w:rsidRDefault="00B77AF9">
      <w:pPr>
        <w:spacing w:after="0" w:line="240" w:lineRule="auto"/>
      </w:pPr>
      <w:r>
        <w:separator/>
      </w:r>
    </w:p>
  </w:endnote>
  <w:endnote w:type="continuationSeparator" w:id="0">
    <w:p w14:paraId="17FDBD41" w14:textId="77777777" w:rsidR="00B77AF9" w:rsidRDefault="00B77AF9">
      <w:pPr>
        <w:spacing w:after="0" w:line="240" w:lineRule="auto"/>
      </w:pPr>
      <w:r>
        <w:continuationSeparator/>
      </w:r>
    </w:p>
  </w:endnote>
  <w:endnote w:type="continuationNotice" w:id="1">
    <w:p w14:paraId="741BDD65" w14:textId="77777777" w:rsidR="00B77AF9" w:rsidRDefault="00B77AF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3" w14:textId="17730794" w:rsidR="0095095E" w:rsidRDefault="00DF53F6">
    <w:pPr>
      <w:spacing w:after="90"/>
    </w:pPr>
    <w:r>
      <w:fldChar w:fldCharType="begin"/>
    </w:r>
    <w:r>
      <w:instrText>PAGE</w:instrText>
    </w:r>
    <w:r>
      <w:fldChar w:fldCharType="separate"/>
    </w:r>
    <w:r w:rsidR="00F9559C">
      <w:rPr>
        <w:noProof/>
      </w:rPr>
      <w:t>23</w:t>
    </w:r>
    <w:r>
      <w:fldChar w:fldCharType="end"/>
    </w:r>
    <w:r w:rsidR="00DA6F34">
      <w:rPr>
        <w:rFonts w:ascii="Times New Roman" w:eastAsia="Times New Roman" w:hAnsi="Times New Roman" w:cs="Times New Roman"/>
        <w:szCs w:val="24"/>
      </w:rPr>
      <w:t xml:space="preserve"> </w:t>
    </w:r>
  </w:p>
  <w:p w14:paraId="2CCAA7D4" w14:textId="4F019D82" w:rsidR="0095095E" w:rsidRDefault="00DF53F6">
    <w:pPr>
      <w:spacing w:after="0"/>
      <w:jc w:val="both"/>
    </w:pPr>
    <w:r>
      <w:rPr>
        <w:b/>
        <w:szCs w:val="24"/>
      </w:rPr>
      <w:t>Note</w:t>
    </w:r>
    <w:r>
      <w:rPr>
        <w:szCs w:val="24"/>
      </w:rPr>
      <w:t>:​</w:t>
    </w:r>
    <w:r w:rsidR="00DA6F34">
      <w:rPr>
        <w:szCs w:val="24"/>
      </w:rPr>
      <w:t xml:space="preserve"> </w:t>
    </w:r>
    <w:r>
      <w:rPr>
        <w:szCs w:val="24"/>
      </w:rPr>
      <w:t>All</w:t>
    </w:r>
    <w:r w:rsidR="00DA6F34">
      <w:rPr>
        <w:szCs w:val="24"/>
      </w:rPr>
      <w:t xml:space="preserve"> </w:t>
    </w:r>
    <w:r>
      <w:rPr>
        <w:szCs w:val="24"/>
      </w:rPr>
      <w:t>information</w:t>
    </w:r>
    <w:r w:rsidR="00DA6F34">
      <w:rPr>
        <w:szCs w:val="24"/>
      </w:rPr>
      <w:t xml:space="preserve"> </w:t>
    </w:r>
    <w:r>
      <w:rPr>
        <w:szCs w:val="24"/>
      </w:rPr>
      <w:t>shown</w:t>
    </w:r>
    <w:r w:rsidR="00DA6F34">
      <w:rPr>
        <w:szCs w:val="24"/>
      </w:rPr>
      <w:t xml:space="preserve"> </w:t>
    </w:r>
    <w:r>
      <w:rPr>
        <w:szCs w:val="24"/>
      </w:rPr>
      <w:t>in</w:t>
    </w:r>
    <w:r w:rsidR="00DA6F34">
      <w:rPr>
        <w:szCs w:val="24"/>
      </w:rPr>
      <w:t xml:space="preserve"> </w:t>
    </w:r>
    <w:r>
      <w:rPr>
        <w:szCs w:val="24"/>
      </w:rPr>
      <w:t>the</w:t>
    </w:r>
    <w:r w:rsidR="00DA6F34">
      <w:rPr>
        <w:szCs w:val="24"/>
      </w:rPr>
      <w:t xml:space="preserve"> </w:t>
    </w:r>
    <w:r>
      <w:rPr>
        <w:szCs w:val="24"/>
      </w:rPr>
      <w:t>screenshots</w:t>
    </w:r>
    <w:r w:rsidR="00DA6F34">
      <w:rPr>
        <w:szCs w:val="24"/>
      </w:rPr>
      <w:t xml:space="preserve"> </w:t>
    </w:r>
    <w:r>
      <w:rPr>
        <w:szCs w:val="24"/>
      </w:rPr>
      <w:t>in</w:t>
    </w:r>
    <w:r w:rsidR="00DA6F34">
      <w:rPr>
        <w:szCs w:val="24"/>
      </w:rPr>
      <w:t xml:space="preserve"> </w:t>
    </w:r>
    <w:r>
      <w:rPr>
        <w:szCs w:val="24"/>
      </w:rPr>
      <w:t>this</w:t>
    </w:r>
    <w:r w:rsidR="00DA6F34">
      <w:rPr>
        <w:szCs w:val="24"/>
      </w:rPr>
      <w:t xml:space="preserve"> </w:t>
    </w:r>
    <w:r>
      <w:rPr>
        <w:szCs w:val="24"/>
      </w:rPr>
      <w:t>document</w:t>
    </w:r>
    <w:r w:rsidR="00DA6F34">
      <w:rPr>
        <w:szCs w:val="24"/>
      </w:rPr>
      <w:t xml:space="preserve"> </w:t>
    </w:r>
    <w:r>
      <w:rPr>
        <w:szCs w:val="24"/>
      </w:rPr>
      <w:t>is</w:t>
    </w:r>
    <w:r w:rsidR="00DA6F34">
      <w:rPr>
        <w:szCs w:val="24"/>
      </w:rPr>
      <w:t xml:space="preserve"> </w:t>
    </w:r>
    <w:r>
      <w:rPr>
        <w:szCs w:val="24"/>
      </w:rPr>
      <w:t>fake</w:t>
    </w:r>
    <w:r w:rsidR="00DA6F34">
      <w:rPr>
        <w:szCs w:val="24"/>
      </w:rPr>
      <w:t xml:space="preserve"> </w:t>
    </w:r>
    <w:r>
      <w:rPr>
        <w:szCs w:val="24"/>
      </w:rPr>
      <w:t>test</w:t>
    </w:r>
    <w:r w:rsidR="00DA6F34">
      <w:rPr>
        <w:szCs w:val="24"/>
      </w:rPr>
      <w:t xml:space="preserve"> </w:t>
    </w:r>
    <w:r>
      <w:rPr>
        <w:szCs w:val="24"/>
      </w:rPr>
      <w:t>user</w:t>
    </w:r>
    <w:r w:rsidR="00DA6F34">
      <w:rPr>
        <w:szCs w:val="24"/>
      </w:rPr>
      <w:t xml:space="preserve"> </w:t>
    </w:r>
    <w:r>
      <w:rPr>
        <w:szCs w:val="24"/>
      </w:rPr>
      <w:t>data.</w:t>
    </w:r>
    <w:r w:rsidR="00DA6F34">
      <w:rPr>
        <w:rFonts w:ascii="Times New Roman" w:eastAsia="Times New Roman" w:hAnsi="Times New Roman" w:cs="Times New Roman"/>
        <w:szCs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5" w14:textId="2003B38E" w:rsidR="0095095E" w:rsidRDefault="00DF53F6">
    <w:pPr>
      <w:spacing w:after="90"/>
    </w:pPr>
    <w:r>
      <w:fldChar w:fldCharType="begin"/>
    </w:r>
    <w:r>
      <w:instrText>PAGE</w:instrText>
    </w:r>
    <w:r>
      <w:fldChar w:fldCharType="separate"/>
    </w:r>
    <w:r w:rsidR="001551D6">
      <w:rPr>
        <w:noProof/>
      </w:rPr>
      <w:t>2</w:t>
    </w:r>
    <w:r>
      <w:fldChar w:fldCharType="end"/>
    </w:r>
    <w:r w:rsidR="00DA6F34">
      <w:rPr>
        <w:rFonts w:ascii="Times New Roman" w:eastAsia="Times New Roman" w:hAnsi="Times New Roman" w:cs="Times New Roman"/>
        <w:szCs w:val="24"/>
      </w:rPr>
      <w:t xml:space="preserve"> </w:t>
    </w:r>
  </w:p>
  <w:p w14:paraId="2CCAA7D6" w14:textId="036C20CA" w:rsidR="0095095E" w:rsidRDefault="00DF53F6">
    <w:pPr>
      <w:spacing w:after="0"/>
      <w:jc w:val="both"/>
    </w:pPr>
    <w:r>
      <w:rPr>
        <w:b/>
        <w:szCs w:val="24"/>
      </w:rPr>
      <w:t>Note</w:t>
    </w:r>
    <w:r>
      <w:rPr>
        <w:szCs w:val="24"/>
      </w:rPr>
      <w:t>:</w:t>
    </w:r>
    <w:r w:rsidR="00DA6F34">
      <w:rPr>
        <w:szCs w:val="24"/>
      </w:rPr>
      <w:t xml:space="preserve"> </w:t>
    </w:r>
    <w:r>
      <w:rPr>
        <w:szCs w:val="24"/>
      </w:rPr>
      <w:t>All</w:t>
    </w:r>
    <w:r w:rsidR="00DA6F34">
      <w:rPr>
        <w:szCs w:val="24"/>
      </w:rPr>
      <w:t xml:space="preserve"> </w:t>
    </w:r>
    <w:r>
      <w:rPr>
        <w:szCs w:val="24"/>
      </w:rPr>
      <w:t>screenshots</w:t>
    </w:r>
    <w:r w:rsidR="00DA6F34">
      <w:rPr>
        <w:szCs w:val="24"/>
      </w:rPr>
      <w:t xml:space="preserve"> </w:t>
    </w:r>
    <w:r w:rsidR="00421E32">
      <w:rPr>
        <w:szCs w:val="24"/>
      </w:rPr>
      <w:t xml:space="preserve">depict </w:t>
    </w:r>
    <w:r>
      <w:rPr>
        <w:szCs w:val="24"/>
      </w:rPr>
      <w:t>fake</w:t>
    </w:r>
    <w:r w:rsidR="00DA6F34">
      <w:rPr>
        <w:szCs w:val="24"/>
      </w:rPr>
      <w:t xml:space="preserve"> </w:t>
    </w:r>
    <w:r>
      <w:rPr>
        <w:szCs w:val="24"/>
      </w:rPr>
      <w:t>test</w:t>
    </w:r>
    <w:r w:rsidR="00421E32">
      <w:rPr>
        <w:szCs w:val="24"/>
      </w:rPr>
      <w:t xml:space="preserve"> Veteran data.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D" w14:textId="77777777" w:rsidR="0095095E" w:rsidRDefault="0095095E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E" w14:textId="77777777" w:rsidR="0095095E" w:rsidRDefault="0095095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F" w14:textId="77777777" w:rsidR="0095095E" w:rsidRDefault="0095095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587D50" w14:textId="77777777" w:rsidR="00B77AF9" w:rsidRDefault="00B77AF9">
      <w:pPr>
        <w:spacing w:after="0" w:line="240" w:lineRule="auto"/>
      </w:pPr>
      <w:r>
        <w:separator/>
      </w:r>
    </w:p>
  </w:footnote>
  <w:footnote w:type="continuationSeparator" w:id="0">
    <w:p w14:paraId="3A542948" w14:textId="77777777" w:rsidR="00B77AF9" w:rsidRDefault="00B77AF9">
      <w:pPr>
        <w:spacing w:after="0" w:line="240" w:lineRule="auto"/>
      </w:pPr>
      <w:r>
        <w:continuationSeparator/>
      </w:r>
    </w:p>
  </w:footnote>
  <w:footnote w:type="continuationNotice" w:id="1">
    <w:p w14:paraId="7926A959" w14:textId="77777777" w:rsidR="00B77AF9" w:rsidRDefault="00B77AF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016772"/>
    <w:multiLevelType w:val="multilevel"/>
    <w:tmpl w:val="A51A7226"/>
    <w:lvl w:ilvl="0">
      <w:start w:val="1"/>
      <w:numFmt w:val="bullet"/>
      <w:lvlText w:val="●"/>
      <w:lvlJc w:val="left"/>
      <w:pPr>
        <w:ind w:left="70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2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4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8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0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4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65" w:hanging="360"/>
      </w:pPr>
      <w:rPr>
        <w:rFonts w:ascii="Noto Sans Symbols" w:eastAsia="Noto Sans Symbols" w:hAnsi="Noto Sans Symbols" w:cs="Noto Sans Symbols"/>
      </w:rPr>
    </w:lvl>
  </w:abstractNum>
  <w:num w:numId="1" w16cid:durableId="194387490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hristine Cereca">
    <w15:presenceInfo w15:providerId="AD" w15:userId="S::ChristineCereca@cityfriends.onmicrosoft.com::bdd4a248-4448-4a0a-838f-890e5e73c5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95E"/>
    <w:rsid w:val="00007CED"/>
    <w:rsid w:val="00015A47"/>
    <w:rsid w:val="00045971"/>
    <w:rsid w:val="00045FE0"/>
    <w:rsid w:val="00051066"/>
    <w:rsid w:val="00063F1A"/>
    <w:rsid w:val="000662F8"/>
    <w:rsid w:val="00074E83"/>
    <w:rsid w:val="00083079"/>
    <w:rsid w:val="000846D0"/>
    <w:rsid w:val="0009288E"/>
    <w:rsid w:val="0009380E"/>
    <w:rsid w:val="00094B5C"/>
    <w:rsid w:val="000A6848"/>
    <w:rsid w:val="000B06A0"/>
    <w:rsid w:val="000B3F08"/>
    <w:rsid w:val="000C3372"/>
    <w:rsid w:val="000C344E"/>
    <w:rsid w:val="000C6D6E"/>
    <w:rsid w:val="000D32AE"/>
    <w:rsid w:val="000D7472"/>
    <w:rsid w:val="000E34E6"/>
    <w:rsid w:val="000E533D"/>
    <w:rsid w:val="000E708A"/>
    <w:rsid w:val="000E7D04"/>
    <w:rsid w:val="000F16B1"/>
    <w:rsid w:val="00101BD3"/>
    <w:rsid w:val="0011379A"/>
    <w:rsid w:val="00114D1E"/>
    <w:rsid w:val="00121B94"/>
    <w:rsid w:val="00121BFC"/>
    <w:rsid w:val="00124AD2"/>
    <w:rsid w:val="00131EEF"/>
    <w:rsid w:val="00135608"/>
    <w:rsid w:val="00137F98"/>
    <w:rsid w:val="001424E8"/>
    <w:rsid w:val="00142BCA"/>
    <w:rsid w:val="00143CE7"/>
    <w:rsid w:val="001551D6"/>
    <w:rsid w:val="00166D47"/>
    <w:rsid w:val="001733BA"/>
    <w:rsid w:val="00181383"/>
    <w:rsid w:val="00195B11"/>
    <w:rsid w:val="0019697C"/>
    <w:rsid w:val="001A02D7"/>
    <w:rsid w:val="001B320F"/>
    <w:rsid w:val="001D58BC"/>
    <w:rsid w:val="001D62CF"/>
    <w:rsid w:val="001F26AC"/>
    <w:rsid w:val="001F281E"/>
    <w:rsid w:val="00202A3C"/>
    <w:rsid w:val="00206C14"/>
    <w:rsid w:val="00230E83"/>
    <w:rsid w:val="002346F5"/>
    <w:rsid w:val="00243655"/>
    <w:rsid w:val="00250416"/>
    <w:rsid w:val="002510CF"/>
    <w:rsid w:val="002543E8"/>
    <w:rsid w:val="00275C2F"/>
    <w:rsid w:val="00276FB9"/>
    <w:rsid w:val="00277EED"/>
    <w:rsid w:val="00292D9F"/>
    <w:rsid w:val="002A2E74"/>
    <w:rsid w:val="002A4BB6"/>
    <w:rsid w:val="002C07E5"/>
    <w:rsid w:val="002C0B79"/>
    <w:rsid w:val="002C19FF"/>
    <w:rsid w:val="002C7204"/>
    <w:rsid w:val="002D5CC2"/>
    <w:rsid w:val="002E1470"/>
    <w:rsid w:val="002E2A8F"/>
    <w:rsid w:val="002E5C20"/>
    <w:rsid w:val="002F0E14"/>
    <w:rsid w:val="002F2049"/>
    <w:rsid w:val="00313E9C"/>
    <w:rsid w:val="00316A57"/>
    <w:rsid w:val="00327E1F"/>
    <w:rsid w:val="00331863"/>
    <w:rsid w:val="00333EA7"/>
    <w:rsid w:val="00337ED1"/>
    <w:rsid w:val="00355F9F"/>
    <w:rsid w:val="00361823"/>
    <w:rsid w:val="003677EA"/>
    <w:rsid w:val="00370763"/>
    <w:rsid w:val="00376471"/>
    <w:rsid w:val="003846B9"/>
    <w:rsid w:val="00384988"/>
    <w:rsid w:val="00386821"/>
    <w:rsid w:val="00391D8A"/>
    <w:rsid w:val="003A101A"/>
    <w:rsid w:val="003B2CAA"/>
    <w:rsid w:val="003D6135"/>
    <w:rsid w:val="003E3952"/>
    <w:rsid w:val="003E4B30"/>
    <w:rsid w:val="003E553E"/>
    <w:rsid w:val="003E5C7C"/>
    <w:rsid w:val="003F70A7"/>
    <w:rsid w:val="004029CC"/>
    <w:rsid w:val="00407AA2"/>
    <w:rsid w:val="004110F5"/>
    <w:rsid w:val="0041238C"/>
    <w:rsid w:val="004128A0"/>
    <w:rsid w:val="00417F9A"/>
    <w:rsid w:val="00421E32"/>
    <w:rsid w:val="004251E9"/>
    <w:rsid w:val="004270B0"/>
    <w:rsid w:val="00465349"/>
    <w:rsid w:val="00467C96"/>
    <w:rsid w:val="0047087B"/>
    <w:rsid w:val="004774E4"/>
    <w:rsid w:val="00482EF4"/>
    <w:rsid w:val="0048671E"/>
    <w:rsid w:val="00497650"/>
    <w:rsid w:val="004A32BF"/>
    <w:rsid w:val="004A6CAF"/>
    <w:rsid w:val="004B405C"/>
    <w:rsid w:val="004B7EC3"/>
    <w:rsid w:val="004C58D5"/>
    <w:rsid w:val="004E217F"/>
    <w:rsid w:val="004F0A74"/>
    <w:rsid w:val="005008EF"/>
    <w:rsid w:val="00504194"/>
    <w:rsid w:val="00511172"/>
    <w:rsid w:val="005216E8"/>
    <w:rsid w:val="00524B8E"/>
    <w:rsid w:val="00525C3E"/>
    <w:rsid w:val="00535200"/>
    <w:rsid w:val="00536293"/>
    <w:rsid w:val="00536840"/>
    <w:rsid w:val="00590D1D"/>
    <w:rsid w:val="00591C15"/>
    <w:rsid w:val="005A0107"/>
    <w:rsid w:val="005A53DA"/>
    <w:rsid w:val="005B3CC7"/>
    <w:rsid w:val="005B7D9B"/>
    <w:rsid w:val="005C0F94"/>
    <w:rsid w:val="005C3B1C"/>
    <w:rsid w:val="005D66C4"/>
    <w:rsid w:val="005E5F12"/>
    <w:rsid w:val="005F1384"/>
    <w:rsid w:val="0061445B"/>
    <w:rsid w:val="006176E5"/>
    <w:rsid w:val="00631DB6"/>
    <w:rsid w:val="00652425"/>
    <w:rsid w:val="00652EC2"/>
    <w:rsid w:val="006558D6"/>
    <w:rsid w:val="0066121B"/>
    <w:rsid w:val="00663DD1"/>
    <w:rsid w:val="00684EEB"/>
    <w:rsid w:val="006A6A25"/>
    <w:rsid w:val="006B222E"/>
    <w:rsid w:val="006B4CF8"/>
    <w:rsid w:val="006B577C"/>
    <w:rsid w:val="006B58D6"/>
    <w:rsid w:val="006C1B69"/>
    <w:rsid w:val="006C3AFB"/>
    <w:rsid w:val="006E62DD"/>
    <w:rsid w:val="006F02A8"/>
    <w:rsid w:val="007066C5"/>
    <w:rsid w:val="00710566"/>
    <w:rsid w:val="0071431C"/>
    <w:rsid w:val="00741917"/>
    <w:rsid w:val="0075314C"/>
    <w:rsid w:val="0076297D"/>
    <w:rsid w:val="007701E8"/>
    <w:rsid w:val="00770AE2"/>
    <w:rsid w:val="00771F7C"/>
    <w:rsid w:val="00775201"/>
    <w:rsid w:val="00782518"/>
    <w:rsid w:val="0079324C"/>
    <w:rsid w:val="0079350F"/>
    <w:rsid w:val="00793C92"/>
    <w:rsid w:val="007C1C91"/>
    <w:rsid w:val="007C3574"/>
    <w:rsid w:val="007D4D24"/>
    <w:rsid w:val="007D6F4E"/>
    <w:rsid w:val="007D718B"/>
    <w:rsid w:val="007E5221"/>
    <w:rsid w:val="007F04AE"/>
    <w:rsid w:val="007F14BA"/>
    <w:rsid w:val="00812A9F"/>
    <w:rsid w:val="0081706F"/>
    <w:rsid w:val="00824EF9"/>
    <w:rsid w:val="0082554D"/>
    <w:rsid w:val="008258F1"/>
    <w:rsid w:val="00836A74"/>
    <w:rsid w:val="00844433"/>
    <w:rsid w:val="00855DC0"/>
    <w:rsid w:val="00862FA0"/>
    <w:rsid w:val="00880579"/>
    <w:rsid w:val="00883A26"/>
    <w:rsid w:val="00885A92"/>
    <w:rsid w:val="00895313"/>
    <w:rsid w:val="00897673"/>
    <w:rsid w:val="008A1B90"/>
    <w:rsid w:val="008A46D9"/>
    <w:rsid w:val="008A7705"/>
    <w:rsid w:val="008B4666"/>
    <w:rsid w:val="008C3F0F"/>
    <w:rsid w:val="008D613C"/>
    <w:rsid w:val="008D79F0"/>
    <w:rsid w:val="008E23AF"/>
    <w:rsid w:val="008E3F90"/>
    <w:rsid w:val="00913A3E"/>
    <w:rsid w:val="009170B5"/>
    <w:rsid w:val="009408C6"/>
    <w:rsid w:val="00942CCB"/>
    <w:rsid w:val="00944756"/>
    <w:rsid w:val="00946B1E"/>
    <w:rsid w:val="0095095E"/>
    <w:rsid w:val="00952723"/>
    <w:rsid w:val="00961580"/>
    <w:rsid w:val="009678B6"/>
    <w:rsid w:val="00970A34"/>
    <w:rsid w:val="00970E1D"/>
    <w:rsid w:val="00991376"/>
    <w:rsid w:val="009B33DF"/>
    <w:rsid w:val="009C43D1"/>
    <w:rsid w:val="009F34F1"/>
    <w:rsid w:val="009F3AAE"/>
    <w:rsid w:val="009F41CD"/>
    <w:rsid w:val="00A17461"/>
    <w:rsid w:val="00A22144"/>
    <w:rsid w:val="00A36930"/>
    <w:rsid w:val="00A43F8C"/>
    <w:rsid w:val="00A53071"/>
    <w:rsid w:val="00A63193"/>
    <w:rsid w:val="00A63C15"/>
    <w:rsid w:val="00A763EB"/>
    <w:rsid w:val="00A81D8F"/>
    <w:rsid w:val="00A852D8"/>
    <w:rsid w:val="00A90FC6"/>
    <w:rsid w:val="00A94777"/>
    <w:rsid w:val="00AB1424"/>
    <w:rsid w:val="00AB2867"/>
    <w:rsid w:val="00AB4C4D"/>
    <w:rsid w:val="00AC4E28"/>
    <w:rsid w:val="00AD338B"/>
    <w:rsid w:val="00AE6CAE"/>
    <w:rsid w:val="00AE74BE"/>
    <w:rsid w:val="00B01A93"/>
    <w:rsid w:val="00B22F0F"/>
    <w:rsid w:val="00B664D3"/>
    <w:rsid w:val="00B67463"/>
    <w:rsid w:val="00B74F5D"/>
    <w:rsid w:val="00B77AF9"/>
    <w:rsid w:val="00B847AA"/>
    <w:rsid w:val="00B84D4B"/>
    <w:rsid w:val="00B864A4"/>
    <w:rsid w:val="00BA5F75"/>
    <w:rsid w:val="00BB218D"/>
    <w:rsid w:val="00BB453C"/>
    <w:rsid w:val="00BB7333"/>
    <w:rsid w:val="00BD2EBC"/>
    <w:rsid w:val="00BE1883"/>
    <w:rsid w:val="00BE2AD4"/>
    <w:rsid w:val="00BE51CF"/>
    <w:rsid w:val="00C0400B"/>
    <w:rsid w:val="00C07BD5"/>
    <w:rsid w:val="00C131F9"/>
    <w:rsid w:val="00C150D2"/>
    <w:rsid w:val="00C16395"/>
    <w:rsid w:val="00C31B9B"/>
    <w:rsid w:val="00C3461B"/>
    <w:rsid w:val="00C41472"/>
    <w:rsid w:val="00C53FC9"/>
    <w:rsid w:val="00C624D6"/>
    <w:rsid w:val="00C6783A"/>
    <w:rsid w:val="00C9357A"/>
    <w:rsid w:val="00CB0756"/>
    <w:rsid w:val="00CB6492"/>
    <w:rsid w:val="00CD5409"/>
    <w:rsid w:val="00CE6E58"/>
    <w:rsid w:val="00CF2D21"/>
    <w:rsid w:val="00D014D1"/>
    <w:rsid w:val="00D10CF8"/>
    <w:rsid w:val="00D26475"/>
    <w:rsid w:val="00D4565F"/>
    <w:rsid w:val="00D62D37"/>
    <w:rsid w:val="00D839DB"/>
    <w:rsid w:val="00D904F8"/>
    <w:rsid w:val="00D94796"/>
    <w:rsid w:val="00D9615A"/>
    <w:rsid w:val="00DA2DF8"/>
    <w:rsid w:val="00DA6F34"/>
    <w:rsid w:val="00DA7CB5"/>
    <w:rsid w:val="00DB2728"/>
    <w:rsid w:val="00DB4C1F"/>
    <w:rsid w:val="00DB612F"/>
    <w:rsid w:val="00DC5BF0"/>
    <w:rsid w:val="00DC7885"/>
    <w:rsid w:val="00DD6B7F"/>
    <w:rsid w:val="00DD75CB"/>
    <w:rsid w:val="00DD79D6"/>
    <w:rsid w:val="00DE49B8"/>
    <w:rsid w:val="00DF53F6"/>
    <w:rsid w:val="00E00222"/>
    <w:rsid w:val="00E033F0"/>
    <w:rsid w:val="00E15A21"/>
    <w:rsid w:val="00E204EB"/>
    <w:rsid w:val="00E26137"/>
    <w:rsid w:val="00E35558"/>
    <w:rsid w:val="00E45C82"/>
    <w:rsid w:val="00E60131"/>
    <w:rsid w:val="00E60F41"/>
    <w:rsid w:val="00E63106"/>
    <w:rsid w:val="00E64234"/>
    <w:rsid w:val="00E7136A"/>
    <w:rsid w:val="00E71CBC"/>
    <w:rsid w:val="00E809A0"/>
    <w:rsid w:val="00E81020"/>
    <w:rsid w:val="00E85A4F"/>
    <w:rsid w:val="00E8770A"/>
    <w:rsid w:val="00EA2E58"/>
    <w:rsid w:val="00EA4B4D"/>
    <w:rsid w:val="00EA5267"/>
    <w:rsid w:val="00EC45A1"/>
    <w:rsid w:val="00EC6BB3"/>
    <w:rsid w:val="00ED0455"/>
    <w:rsid w:val="00ED35F6"/>
    <w:rsid w:val="00EE2266"/>
    <w:rsid w:val="00EE23DB"/>
    <w:rsid w:val="00EF0A50"/>
    <w:rsid w:val="00EF3BCA"/>
    <w:rsid w:val="00EF60A0"/>
    <w:rsid w:val="00F00E58"/>
    <w:rsid w:val="00F04ABA"/>
    <w:rsid w:val="00F05DFB"/>
    <w:rsid w:val="00F110FF"/>
    <w:rsid w:val="00F1326D"/>
    <w:rsid w:val="00F17C5A"/>
    <w:rsid w:val="00F33D4F"/>
    <w:rsid w:val="00F36C9F"/>
    <w:rsid w:val="00F4551A"/>
    <w:rsid w:val="00F62902"/>
    <w:rsid w:val="00F650D4"/>
    <w:rsid w:val="00F6708E"/>
    <w:rsid w:val="00F76B42"/>
    <w:rsid w:val="00F9559C"/>
    <w:rsid w:val="00F968E8"/>
    <w:rsid w:val="00FA1751"/>
    <w:rsid w:val="00FA1B6E"/>
    <w:rsid w:val="00FA1BA2"/>
    <w:rsid w:val="00FA3CD4"/>
    <w:rsid w:val="00FA755D"/>
    <w:rsid w:val="00FB0852"/>
    <w:rsid w:val="00FB1783"/>
    <w:rsid w:val="00FC601E"/>
    <w:rsid w:val="00FC7427"/>
    <w:rsid w:val="00FD7049"/>
    <w:rsid w:val="00FE46B0"/>
    <w:rsid w:val="00FF3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AA3FD"/>
  <w15:docId w15:val="{ED246FF7-0F3A-4FE0-BEB0-000B3A32D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18B"/>
    <w:rPr>
      <w:sz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0"/>
    </w:pPr>
    <w:rPr>
      <w:color w:val="000000"/>
      <w:sz w:val="52"/>
      <w:szCs w:val="5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1"/>
    </w:pPr>
    <w:rPr>
      <w:color w:val="000000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206C14"/>
    <w:pPr>
      <w:keepNext/>
      <w:keepLines/>
      <w:pBdr>
        <w:top w:val="nil"/>
        <w:left w:val="nil"/>
        <w:bottom w:val="nil"/>
        <w:right w:val="nil"/>
        <w:between w:val="nil"/>
      </w:pBdr>
      <w:spacing w:after="2"/>
      <w:ind w:left="10" w:hanging="10"/>
      <w:outlineLvl w:val="2"/>
    </w:pPr>
    <w:rPr>
      <w:rFonts w:asciiTheme="majorHAnsi" w:eastAsia="Times New Roman" w:hAnsiTheme="majorHAnsi" w:cs="Times New Roman"/>
      <w:b/>
      <w:color w:val="000000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5" w:type="dxa"/>
        <w:left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5" w:type="dxa"/>
        <w:left w:w="0" w:type="dxa"/>
        <w:right w:w="6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21E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1E32"/>
  </w:style>
  <w:style w:type="paragraph" w:styleId="Footer">
    <w:name w:val="footer"/>
    <w:basedOn w:val="Normal"/>
    <w:link w:val="FooterChar"/>
    <w:uiPriority w:val="99"/>
    <w:unhideWhenUsed/>
    <w:rsid w:val="00421E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E32"/>
  </w:style>
  <w:style w:type="character" w:styleId="Hyperlink">
    <w:name w:val="Hyperlink"/>
    <w:basedOn w:val="DefaultParagraphFont"/>
    <w:uiPriority w:val="99"/>
    <w:unhideWhenUsed/>
    <w:rsid w:val="00391D8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1D8A"/>
    <w:rPr>
      <w:color w:val="605E5C"/>
      <w:shd w:val="clear" w:color="auto" w:fill="E1DFDD"/>
    </w:rPr>
  </w:style>
  <w:style w:type="character" w:customStyle="1" w:styleId="cf01">
    <w:name w:val="cf01"/>
    <w:basedOn w:val="DefaultParagraphFont"/>
    <w:rsid w:val="00BE51CF"/>
    <w:rPr>
      <w:rFonts w:ascii="Segoe UI" w:hAnsi="Segoe UI" w:cs="Segoe UI" w:hint="default"/>
      <w:sz w:val="18"/>
      <w:szCs w:val="18"/>
    </w:rPr>
  </w:style>
  <w:style w:type="paragraph" w:styleId="Revision">
    <w:name w:val="Revision"/>
    <w:hidden/>
    <w:uiPriority w:val="99"/>
    <w:semiHidden/>
    <w:rsid w:val="00F36C9F"/>
    <w:pPr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7D718B"/>
    <w:pPr>
      <w:tabs>
        <w:tab w:val="right" w:leader="dot" w:pos="947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6C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36C9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a.gov/disability-benefits/apply/form-526-all-claims/" TargetMode="External"/><Relationship Id="rId18" Type="http://schemas.openxmlformats.org/officeDocument/2006/relationships/hyperlink" Target="https://github.com/department-of-veterans-affairs/va.gov-team/tree/master/products/disability/526ez/product/526%20Benefits%20Delivery%20at%20Discharge%20-%20Product%20Guide" TargetMode="External"/><Relationship Id="rId26" Type="http://schemas.openxmlformats.org/officeDocument/2006/relationships/image" Target="media/image8.png"/><Relationship Id="rId39" Type="http://schemas.microsoft.com/office/2016/09/relationships/commentsIds" Target="commentsIds.xml"/><Relationship Id="rId21" Type="http://schemas.openxmlformats.org/officeDocument/2006/relationships/image" Target="media/image5.png"/><Relationship Id="rId34" Type="http://schemas.openxmlformats.org/officeDocument/2006/relationships/image" Target="media/image15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jpg"/><Relationship Id="rId76" Type="http://schemas.openxmlformats.org/officeDocument/2006/relationships/image" Target="media/image54.jpg"/><Relationship Id="rId84" Type="http://schemas.openxmlformats.org/officeDocument/2006/relationships/footer" Target="footer3.xml"/><Relationship Id="rId89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9.png"/><Relationship Id="rId2" Type="http://schemas.openxmlformats.org/officeDocument/2006/relationships/customXml" Target="../customXml/item2.xml"/><Relationship Id="rId16" Type="http://schemas.openxmlformats.org/officeDocument/2006/relationships/hyperlink" Target="https://www.va.gov/disability/how-to-file-claim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github.com/department-of-veterans-affairs/va.gov-team/issues/59295" TargetMode="External"/><Relationship Id="rId24" Type="http://schemas.openxmlformats.org/officeDocument/2006/relationships/footer" Target="footer1.xml"/><Relationship Id="rId32" Type="http://schemas.openxmlformats.org/officeDocument/2006/relationships/image" Target="media/image13.jpg"/><Relationship Id="rId37" Type="http://schemas.openxmlformats.org/officeDocument/2006/relationships/comments" Target="comments.xml"/><Relationship Id="rId40" Type="http://schemas.openxmlformats.org/officeDocument/2006/relationships/image" Target="media/image18.png"/><Relationship Id="rId45" Type="http://schemas.openxmlformats.org/officeDocument/2006/relationships/image" Target="media/image23.jp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jpg"/><Relationship Id="rId79" Type="http://schemas.openxmlformats.org/officeDocument/2006/relationships/image" Target="media/image57.png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39.png"/><Relationship Id="rId82" Type="http://schemas.openxmlformats.org/officeDocument/2006/relationships/image" Target="media/image60.jpg"/><Relationship Id="rId19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va.gov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hyperlink" Target="https://va.gov/profile/contact-information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jp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footer" Target="footer4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s://www.va.gov/disability/how-to-file-claim/" TargetMode="External"/><Relationship Id="rId25" Type="http://schemas.openxmlformats.org/officeDocument/2006/relationships/footer" Target="footer2.xml"/><Relationship Id="rId33" Type="http://schemas.openxmlformats.org/officeDocument/2006/relationships/image" Target="media/image14.jpg"/><Relationship Id="rId38" Type="http://schemas.microsoft.com/office/2011/relationships/commentsExtended" Target="commentsExtended.xml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www.va.gov/resources/choosing-a-decision-review-option/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jpg"/><Relationship Id="rId75" Type="http://schemas.openxmlformats.org/officeDocument/2006/relationships/image" Target="media/image53.jpg"/><Relationship Id="rId83" Type="http://schemas.openxmlformats.org/officeDocument/2006/relationships/hyperlink" Target="https://design.va.gov/content-style-guide/error-messages/feedback" TargetMode="External"/><Relationship Id="rId88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https://app.zenhub.com/workspaces/disability-experience-63dbdb0a401c4400119d3a44/issues/gh/department-of-veterans-affairs/va.gov-team/56844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30.jp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jpg"/><Relationship Id="rId78" Type="http://schemas.openxmlformats.org/officeDocument/2006/relationships/image" Target="media/image56.png"/><Relationship Id="rId81" Type="http://schemas.openxmlformats.org/officeDocument/2006/relationships/image" Target="media/image59.jpg"/><Relationship Id="rId86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OzNDGGeQnjA6XkiOdT/ZiDTf3g==">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OTeIAQGaAQYIABAAGACwAQC4AQEYgMfg5L0xIIDH4OS9MTAAQjdzdWdnZXN0SWRJbXBvcnRiMjg0Njk4Zi01MmI4LTQzNTYtOWVhYS1lZDcyNWZhYTJhYmNfMjk3IsADCgtBQUFCQXUwelpIcxLnAgoLQUFBQkF1MHpaSHMSC0FBQUJBdTB6Wkhz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zA4iAEBmgEGCAAQABgAsAEAuAEBGIDH4OS9MSCAx+DkvTEwAEI3c3VnZ2VzdElkSW1wb3J0YjI4NDY5OGYtNTJiOC00MzU2LTllYWEtZWQ3MjVmYWEyYWJjXzMwOCLAAwoLQUFBQkF1MHpaTnMS5wIKC0FBQUJBdTB6Wk5zEgtBQUFCQXUwelpOcx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</go:docsCustomData>
</go:gDocsCustomXmlDataStorage>
</file>

<file path=customXml/itemProps1.xml><?xml version="1.0" encoding="utf-8"?>
<ds:datastoreItem xmlns:ds="http://schemas.openxmlformats.org/officeDocument/2006/customXml" ds:itemID="{A354FE7E-2111-5E4E-B7EC-3ABF422088C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51</Pages>
  <Words>3480</Words>
  <Characters>19838</Characters>
  <Application>Microsoft Office Word</Application>
  <DocSecurity>4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23272</CharactersWithSpaces>
  <SharedDoc>false</SharedDoc>
  <HLinks>
    <vt:vector size="300" baseType="variant">
      <vt:variant>
        <vt:i4>8192059</vt:i4>
      </vt:variant>
      <vt:variant>
        <vt:i4>150</vt:i4>
      </vt:variant>
      <vt:variant>
        <vt:i4>0</vt:i4>
      </vt:variant>
      <vt:variant>
        <vt:i4>5</vt:i4>
      </vt:variant>
      <vt:variant>
        <vt:lpwstr>https://www.va.gov/resources/choosing-a-decision-review-option/</vt:lpwstr>
      </vt:variant>
      <vt:variant>
        <vt:lpwstr/>
      </vt:variant>
      <vt:variant>
        <vt:i4>3407916</vt:i4>
      </vt:variant>
      <vt:variant>
        <vt:i4>147</vt:i4>
      </vt:variant>
      <vt:variant>
        <vt:i4>0</vt:i4>
      </vt:variant>
      <vt:variant>
        <vt:i4>5</vt:i4>
      </vt:variant>
      <vt:variant>
        <vt:lpwstr>https://github.com/department-of-veterans-affairs/va.gov-team/tree/master/products/disability/526ez/product/526 Benefits Delivery at Discharge - Product Guide</vt:lpwstr>
      </vt:variant>
      <vt:variant>
        <vt:lpwstr/>
      </vt:variant>
      <vt:variant>
        <vt:i4>5898252</vt:i4>
      </vt:variant>
      <vt:variant>
        <vt:i4>144</vt:i4>
      </vt:variant>
      <vt:variant>
        <vt:i4>0</vt:i4>
      </vt:variant>
      <vt:variant>
        <vt:i4>5</vt:i4>
      </vt:variant>
      <vt:variant>
        <vt:lpwstr>https://www.va.gov/disability/how-to-file-claim/</vt:lpwstr>
      </vt:variant>
      <vt:variant>
        <vt:lpwstr/>
      </vt:variant>
      <vt:variant>
        <vt:i4>7667809</vt:i4>
      </vt:variant>
      <vt:variant>
        <vt:i4>141</vt:i4>
      </vt:variant>
      <vt:variant>
        <vt:i4>0</vt:i4>
      </vt:variant>
      <vt:variant>
        <vt:i4>5</vt:i4>
      </vt:variant>
      <vt:variant>
        <vt:lpwstr>https://www.va.gov/disability/how-to-file-claim</vt:lpwstr>
      </vt:variant>
      <vt:variant>
        <vt:lpwstr/>
      </vt:variant>
      <vt:variant>
        <vt:i4>3670135</vt:i4>
      </vt:variant>
      <vt:variant>
        <vt:i4>138</vt:i4>
      </vt:variant>
      <vt:variant>
        <vt:i4>0</vt:i4>
      </vt:variant>
      <vt:variant>
        <vt:i4>5</vt:i4>
      </vt:variant>
      <vt:variant>
        <vt:lpwstr>https://www.va.gov/</vt:lpwstr>
      </vt:variant>
      <vt:variant>
        <vt:lpwstr/>
      </vt:variant>
      <vt:variant>
        <vt:i4>3670135</vt:i4>
      </vt:variant>
      <vt:variant>
        <vt:i4>135</vt:i4>
      </vt:variant>
      <vt:variant>
        <vt:i4>0</vt:i4>
      </vt:variant>
      <vt:variant>
        <vt:i4>5</vt:i4>
      </vt:variant>
      <vt:variant>
        <vt:lpwstr>https://www.va.gov/</vt:lpwstr>
      </vt:variant>
      <vt:variant>
        <vt:lpwstr/>
      </vt:variant>
      <vt:variant>
        <vt:i4>4325448</vt:i4>
      </vt:variant>
      <vt:variant>
        <vt:i4>132</vt:i4>
      </vt:variant>
      <vt:variant>
        <vt:i4>0</vt:i4>
      </vt:variant>
      <vt:variant>
        <vt:i4>5</vt:i4>
      </vt:variant>
      <vt:variant>
        <vt:lpwstr>https://va.gov/disability-benefits/apply/form-526-all-claims/</vt:lpwstr>
      </vt:variant>
      <vt:variant>
        <vt:lpwstr/>
      </vt:variant>
      <vt:variant>
        <vt:i4>3538982</vt:i4>
      </vt:variant>
      <vt:variant>
        <vt:i4>129</vt:i4>
      </vt:variant>
      <vt:variant>
        <vt:i4>0</vt:i4>
      </vt:variant>
      <vt:variant>
        <vt:i4>5</vt:i4>
      </vt:variant>
      <vt:variant>
        <vt:lpwstr>https://github.com/department-of-veterans-affairs/va.gov-team/issues/59295</vt:lpwstr>
      </vt:variant>
      <vt:variant>
        <vt:lpwstr/>
      </vt:variant>
      <vt:variant>
        <vt:i4>8126508</vt:i4>
      </vt:variant>
      <vt:variant>
        <vt:i4>126</vt:i4>
      </vt:variant>
      <vt:variant>
        <vt:i4>0</vt:i4>
      </vt:variant>
      <vt:variant>
        <vt:i4>5</vt:i4>
      </vt:variant>
      <vt:variant>
        <vt:lpwstr>https://app.zenhub.com/workspaces/disability-experience-63dbdb0a401c4400119d3a44/issues/gh/department-of-veterans-affairs/va.gov-team/56844</vt:lpwstr>
      </vt:variant>
      <vt:variant>
        <vt:lpwstr/>
      </vt:variant>
      <vt:variant>
        <vt:i4>6488132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_heading=h.4f1mdlm</vt:lpwstr>
      </vt:variant>
      <vt:variant>
        <vt:i4>7209044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_heading=h.1v1yuxt</vt:lpwstr>
      </vt:variant>
      <vt:variant>
        <vt:i4>7340123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_heading=h.3fwokq0</vt:lpwstr>
      </vt:variant>
      <vt:variant>
        <vt:i4>1704041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_heading=h.vx1227</vt:lpwstr>
      </vt:variant>
      <vt:variant>
        <vt:i4>3670080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_heading=h.2grqrue</vt:lpwstr>
      </vt:variant>
      <vt:variant>
        <vt:i4>3276824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_heading=h.41mghml</vt:lpwstr>
      </vt:variant>
      <vt:variant>
        <vt:i4>3735617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_heading=h.1hmsyys</vt:lpwstr>
      </vt:variant>
      <vt:variant>
        <vt:i4>2162697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_heading=h.32hioqz</vt:lpwstr>
      </vt:variant>
      <vt:variant>
        <vt:i4>4391037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_heading=h.ihv636</vt:lpwstr>
      </vt:variant>
      <vt:variant>
        <vt:i4>2883597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_heading=h.23ckvvd</vt:lpwstr>
      </vt:variant>
      <vt:variant>
        <vt:i4>7077955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_heading=h.3o7alnk</vt:lpwstr>
      </vt:variant>
      <vt:variant>
        <vt:i4>2686979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_heading=h.147n2zr</vt:lpwstr>
      </vt:variant>
      <vt:variant>
        <vt:i4>6619202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_heading=h.2p2csry</vt:lpwstr>
      </vt:variant>
      <vt:variant>
        <vt:i4>8323139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_heading=h.49x2ik5</vt:lpwstr>
      </vt:variant>
      <vt:variant>
        <vt:i4>3473433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_heading=h.3as4poj</vt:lpwstr>
      </vt:variant>
      <vt:variant>
        <vt:i4>4587623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_heading=h.qsh70q</vt:lpwstr>
      </vt:variant>
      <vt:variant>
        <vt:i4>3932164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_heading=h.2bn6wsx</vt:lpwstr>
      </vt:variant>
      <vt:variant>
        <vt:i4>7143503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_heading=h.3whwml4</vt:lpwstr>
      </vt:variant>
      <vt:variant>
        <vt:i4>2293842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_heading=h.2xcytpi</vt:lpwstr>
      </vt:variant>
      <vt:variant>
        <vt:i4>7733325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_heading=h.4i7ojhp</vt:lpwstr>
      </vt:variant>
      <vt:variant>
        <vt:i4>2883669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_heading=h.3j2qqm3</vt:lpwstr>
      </vt:variant>
      <vt:variant>
        <vt:i4>6225959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_heading=h.z337ya</vt:lpwstr>
      </vt:variant>
      <vt:variant>
        <vt:i4>3473483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_heading=h.2jxsxqh</vt:lpwstr>
      </vt:variant>
      <vt:variant>
        <vt:i4>2686999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_heading=h.44sinio</vt:lpwstr>
      </vt:variant>
      <vt:variant>
        <vt:i4>7274571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_heading=h.1ksv4uv</vt:lpwstr>
      </vt:variant>
      <vt:variant>
        <vt:i4>7667731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_heading=h.35nkun2</vt:lpwstr>
      </vt:variant>
      <vt:variant>
        <vt:i4>65583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_heading=h.lnxbz9</vt:lpwstr>
      </vt:variant>
      <vt:variant>
        <vt:i4>6422537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_heading=h.26in1rg</vt:lpwstr>
      </vt:variant>
      <vt:variant>
        <vt:i4>2359384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_heading=h.3rdcrjn</vt:lpwstr>
      </vt:variant>
      <vt:variant>
        <vt:i4>7798802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_heading=h.17dp8vu</vt:lpwstr>
      </vt:variant>
      <vt:variant>
        <vt:i4>2949210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_heading=h.2s8eyo1</vt:lpwstr>
      </vt:variant>
      <vt:variant>
        <vt:i4>4128788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_heading=h.4d34og8</vt:lpwstr>
      </vt:variant>
      <vt:variant>
        <vt:i4>4063308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_heading=h.1t3h5sf</vt:lpwstr>
      </vt:variant>
      <vt:variant>
        <vt:i4>4063258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_heading=h.3dy6vkm</vt:lpwstr>
      </vt:variant>
      <vt:variant>
        <vt:i4>393273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_heading=h.tyjcwt</vt:lpwstr>
      </vt:variant>
      <vt:variant>
        <vt:i4>2818063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_heading=h.2et92p0</vt:lpwstr>
      </vt:variant>
      <vt:variant>
        <vt:i4>2818063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_heading=h.2et92p0</vt:lpwstr>
      </vt:variant>
      <vt:variant>
        <vt:i4>2818063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_heading=h.2et92p0</vt:lpwstr>
      </vt:variant>
      <vt:variant>
        <vt:i4>7733320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_heading=h.3znysh7</vt:lpwstr>
      </vt:variant>
      <vt:variant>
        <vt:i4>7143507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_heading=h.1fob9te</vt:lpwstr>
      </vt:variant>
      <vt:variant>
        <vt:i4>2097231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_heading=h.30j0zll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Christine Cereca</dc:creator>
  <cp:lastModifiedBy>Steiffer, Christine R. (agile Six Applications, Inc.)</cp:lastModifiedBy>
  <cp:revision>2</cp:revision>
  <dcterms:created xsi:type="dcterms:W3CDTF">2024-04-17T20:00:00Z</dcterms:created>
  <dcterms:modified xsi:type="dcterms:W3CDTF">2024-04-17T20:00:00Z</dcterms:modified>
</cp:coreProperties>
</file>