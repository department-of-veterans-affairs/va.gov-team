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4A8DF" w14:textId="77777777" w:rsidR="002872CB" w:rsidRPr="00F804C1" w:rsidRDefault="002872CB" w:rsidP="002872CB">
      <w:pPr>
        <w:pStyle w:val="OITStyle"/>
        <w:ind w:left="-270"/>
      </w:pPr>
      <w:r>
        <w:rPr>
          <w:noProof/>
        </w:rPr>
        <w:br/>
      </w:r>
      <w:r>
        <w:rPr>
          <w:noProof/>
        </w:rPr>
        <w:drawing>
          <wp:inline distT="0" distB="0" distL="0" distR="0" wp14:anchorId="4041FA39" wp14:editId="3E292204">
            <wp:extent cx="4643708" cy="2812819"/>
            <wp:effectExtent l="0" t="0" r="5080" b="6985"/>
            <wp:docPr id="140" name="Picture 140"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5">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4ECF7191" w14:textId="77777777" w:rsidR="002872CB" w:rsidRDefault="002872CB" w:rsidP="002872CB"/>
    <w:p w14:paraId="07449994" w14:textId="3AEF3551" w:rsidR="002872CB" w:rsidRPr="00B67F9D" w:rsidRDefault="002872CB" w:rsidP="002872CB">
      <w:pPr>
        <w:pStyle w:val="Details"/>
        <w:rPr>
          <w:rFonts w:cstheme="majorHAnsi"/>
          <w:b/>
          <w:bCs/>
          <w:color w:val="auto"/>
        </w:rPr>
      </w:pPr>
      <w:r w:rsidRPr="009310B0">
        <w:rPr>
          <w:highlight w:val="yellow"/>
        </w:rPr>
        <w:br/>
      </w:r>
      <w:r w:rsidRPr="008350CD">
        <w:rPr>
          <w:rFonts w:cstheme="majorHAnsi"/>
          <w:b/>
          <w:bCs/>
          <w:color w:val="auto"/>
          <w:sz w:val="36"/>
          <w:szCs w:val="36"/>
        </w:rPr>
        <w:t>VA.gov Profile</w:t>
      </w:r>
    </w:p>
    <w:p w14:paraId="6DC46455" w14:textId="5C7DCB50" w:rsidR="002872CB" w:rsidRPr="009310B0" w:rsidRDefault="002872CB" w:rsidP="002872CB">
      <w:pPr>
        <w:pStyle w:val="Details"/>
        <w:rPr>
          <w:rFonts w:cstheme="majorHAnsi"/>
          <w:color w:val="auto"/>
        </w:rPr>
      </w:pPr>
      <w:r w:rsidRPr="00B67F9D">
        <w:rPr>
          <w:rFonts w:cstheme="majorHAnsi"/>
          <w:color w:val="auto"/>
        </w:rPr>
        <w:t xml:space="preserve">Version </w:t>
      </w:r>
      <w:r w:rsidR="0058633A">
        <w:rPr>
          <w:rFonts w:cstheme="majorHAnsi"/>
          <w:color w:val="auto"/>
        </w:rPr>
        <w:t>4</w:t>
      </w:r>
      <w:r w:rsidRPr="00B67F9D">
        <w:rPr>
          <w:rFonts w:cstheme="majorHAnsi"/>
          <w:color w:val="auto"/>
        </w:rPr>
        <w:t>.0</w:t>
      </w:r>
      <w:r w:rsidRPr="00B67F9D">
        <w:rPr>
          <w:rFonts w:cstheme="majorHAnsi"/>
          <w:color w:val="auto"/>
        </w:rPr>
        <w:br/>
      </w:r>
      <w:r w:rsidR="0058633A">
        <w:rPr>
          <w:rFonts w:cstheme="majorHAnsi"/>
          <w:color w:val="auto"/>
          <w:shd w:val="clear" w:color="auto" w:fill="FFFFFF"/>
        </w:rPr>
        <w:t>Launch: Week of 11/1/21</w:t>
      </w:r>
      <w:r w:rsidR="00C606FD">
        <w:rPr>
          <w:rFonts w:cstheme="majorHAnsi"/>
          <w:color w:val="auto"/>
          <w:shd w:val="clear" w:color="auto" w:fill="FFFFFF"/>
        </w:rPr>
        <w:t xml:space="preserve"> (tentative)</w:t>
      </w:r>
    </w:p>
    <w:p w14:paraId="5D0DC9D4" w14:textId="244C0DF4" w:rsidR="002872CB" w:rsidRDefault="002872CB" w:rsidP="002872CB">
      <w:pPr>
        <w:keepNext/>
        <w:keepLines/>
        <w:pBdr>
          <w:top w:val="nil"/>
          <w:left w:val="nil"/>
          <w:bottom w:val="nil"/>
          <w:right w:val="nil"/>
          <w:between w:val="nil"/>
        </w:pBdr>
        <w:spacing w:before="480" w:line="276" w:lineRule="auto"/>
        <w:rPr>
          <w:b/>
          <w:color w:val="000000"/>
          <w:sz w:val="28"/>
          <w:szCs w:val="28"/>
        </w:rPr>
      </w:pPr>
      <w:r>
        <w:rPr>
          <w:b/>
          <w:color w:val="000000"/>
          <w:sz w:val="28"/>
          <w:szCs w:val="28"/>
        </w:rPr>
        <w:br w:type="page"/>
      </w:r>
    </w:p>
    <w:p w14:paraId="75FB28C4" w14:textId="74248071" w:rsidR="00001FAA" w:rsidRPr="00C96047" w:rsidRDefault="00745DCF" w:rsidP="00001FAA">
      <w:pPr>
        <w:pStyle w:val="VersionHistory"/>
      </w:pPr>
      <w:bookmarkStart w:id="0" w:name="_Toc498583790"/>
      <w:r>
        <w:lastRenderedPageBreak/>
        <w:t>Re</w:t>
      </w:r>
      <w:r w:rsidR="00001FAA">
        <w:t>vi</w:t>
      </w:r>
      <w:r w:rsidR="00001FAA" w:rsidRPr="00C96047">
        <w:t>sion History</w:t>
      </w:r>
      <w:bookmarkEnd w:id="0"/>
    </w:p>
    <w:tbl>
      <w:tblPr>
        <w:tblStyle w:val="OITTable"/>
        <w:tblW w:w="0" w:type="auto"/>
        <w:tblLayout w:type="fixed"/>
        <w:tblLook w:val="0420" w:firstRow="1" w:lastRow="0" w:firstColumn="0" w:lastColumn="0" w:noHBand="0" w:noVBand="1"/>
        <w:tblDescription w:val="&quot;&quot;"/>
      </w:tblPr>
      <w:tblGrid>
        <w:gridCol w:w="1435"/>
        <w:gridCol w:w="1080"/>
        <w:gridCol w:w="3870"/>
        <w:gridCol w:w="2360"/>
      </w:tblGrid>
      <w:tr w:rsidR="00001FAA" w14:paraId="3FF20CD1" w14:textId="77777777" w:rsidTr="00001FAA">
        <w:trPr>
          <w:cnfStyle w:val="100000000000" w:firstRow="1" w:lastRow="0" w:firstColumn="0" w:lastColumn="0" w:oddVBand="0" w:evenVBand="0" w:oddHBand="0" w:evenHBand="0" w:firstRowFirstColumn="0" w:firstRowLastColumn="0" w:lastRowFirstColumn="0" w:lastRowLastColumn="0"/>
          <w:cantSplit/>
          <w:tblHeader/>
        </w:trPr>
        <w:tc>
          <w:tcPr>
            <w:tcW w:w="1435" w:type="dxa"/>
            <w:tcBorders>
              <w:right w:val="single" w:sz="4" w:space="0" w:color="FFFFFF" w:themeColor="background1"/>
            </w:tcBorders>
          </w:tcPr>
          <w:p w14:paraId="3F57DAD1" w14:textId="77777777" w:rsidR="00001FAA" w:rsidRPr="00AC3CE6" w:rsidRDefault="00001FAA" w:rsidP="00D01373">
            <w:pPr>
              <w:pStyle w:val="TableHeading"/>
            </w:pPr>
            <w:bookmarkStart w:id="1" w:name="_Toc482264015"/>
            <w:r>
              <w:t>Date</w:t>
            </w:r>
          </w:p>
        </w:tc>
        <w:tc>
          <w:tcPr>
            <w:tcW w:w="1080" w:type="dxa"/>
            <w:tcBorders>
              <w:left w:val="single" w:sz="4" w:space="0" w:color="FFFFFF" w:themeColor="background1"/>
              <w:right w:val="single" w:sz="4" w:space="0" w:color="FFFFFF" w:themeColor="background1"/>
            </w:tcBorders>
          </w:tcPr>
          <w:p w14:paraId="28726842" w14:textId="77777777" w:rsidR="00001FAA" w:rsidRPr="00AC3CE6" w:rsidRDefault="00001FAA" w:rsidP="00D01373">
            <w:pPr>
              <w:pStyle w:val="TableHeading"/>
            </w:pPr>
            <w:r>
              <w:t>Version</w:t>
            </w:r>
          </w:p>
        </w:tc>
        <w:tc>
          <w:tcPr>
            <w:tcW w:w="3870" w:type="dxa"/>
            <w:tcBorders>
              <w:left w:val="single" w:sz="4" w:space="0" w:color="FFFFFF" w:themeColor="background1"/>
              <w:right w:val="single" w:sz="4" w:space="0" w:color="FFFFFF" w:themeColor="background1"/>
            </w:tcBorders>
          </w:tcPr>
          <w:p w14:paraId="481667C5" w14:textId="77777777" w:rsidR="00001FAA" w:rsidRPr="00AC3CE6" w:rsidRDefault="00001FAA" w:rsidP="00D01373">
            <w:pPr>
              <w:pStyle w:val="TableHeading"/>
            </w:pPr>
            <w:r>
              <w:t>Description</w:t>
            </w:r>
          </w:p>
        </w:tc>
        <w:tc>
          <w:tcPr>
            <w:tcW w:w="2360" w:type="dxa"/>
            <w:tcBorders>
              <w:left w:val="single" w:sz="4" w:space="0" w:color="FFFFFF" w:themeColor="background1"/>
            </w:tcBorders>
          </w:tcPr>
          <w:p w14:paraId="1E97C876" w14:textId="77777777" w:rsidR="00001FAA" w:rsidRDefault="00001FAA" w:rsidP="00D01373">
            <w:pPr>
              <w:pStyle w:val="TableHeading"/>
            </w:pPr>
            <w:r>
              <w:t>Author</w:t>
            </w:r>
          </w:p>
        </w:tc>
      </w:tr>
      <w:tr w:rsidR="00001FAA" w14:paraId="0506C864" w14:textId="77777777" w:rsidTr="00001FAA">
        <w:trPr>
          <w:cnfStyle w:val="000000100000" w:firstRow="0" w:lastRow="0" w:firstColumn="0" w:lastColumn="0" w:oddVBand="0" w:evenVBand="0" w:oddHBand="1" w:evenHBand="0" w:firstRowFirstColumn="0" w:firstRowLastColumn="0" w:lastRowFirstColumn="0" w:lastRowLastColumn="0"/>
        </w:trPr>
        <w:tc>
          <w:tcPr>
            <w:tcW w:w="1435" w:type="dxa"/>
          </w:tcPr>
          <w:p w14:paraId="43E27F5F" w14:textId="14CD9E4E" w:rsidR="00001FAA" w:rsidRDefault="00592935" w:rsidP="00D01373">
            <w:pPr>
              <w:pStyle w:val="TableCell"/>
              <w:jc w:val="center"/>
            </w:pPr>
            <w:r>
              <w:t>11</w:t>
            </w:r>
            <w:r w:rsidR="00001FAA">
              <w:t>/</w:t>
            </w:r>
            <w:r>
              <w:t>1</w:t>
            </w:r>
            <w:r w:rsidR="00001FAA">
              <w:t>/2021</w:t>
            </w:r>
          </w:p>
        </w:tc>
        <w:tc>
          <w:tcPr>
            <w:tcW w:w="1080" w:type="dxa"/>
          </w:tcPr>
          <w:p w14:paraId="633D4A5C" w14:textId="19AB2163" w:rsidR="00001FAA" w:rsidRDefault="00745DCF" w:rsidP="00D01373">
            <w:pPr>
              <w:pStyle w:val="TableCell"/>
              <w:jc w:val="center"/>
            </w:pPr>
            <w:r>
              <w:t>4</w:t>
            </w:r>
            <w:r w:rsidR="00592935">
              <w:t>.0</w:t>
            </w:r>
          </w:p>
        </w:tc>
        <w:tc>
          <w:tcPr>
            <w:tcW w:w="3870" w:type="dxa"/>
          </w:tcPr>
          <w:p w14:paraId="415A8603" w14:textId="4DCFC097" w:rsidR="00001FAA" w:rsidRDefault="00592935" w:rsidP="00D01373">
            <w:pPr>
              <w:pStyle w:val="TableCell"/>
              <w:jc w:val="center"/>
            </w:pPr>
            <w:r>
              <w:t>Added Notification Settings feature</w:t>
            </w:r>
          </w:p>
        </w:tc>
        <w:tc>
          <w:tcPr>
            <w:tcW w:w="2360" w:type="dxa"/>
          </w:tcPr>
          <w:p w14:paraId="48D3EBB8" w14:textId="198F4C4F" w:rsidR="00001FAA" w:rsidRDefault="009E3F66" w:rsidP="009E3F66">
            <w:pPr>
              <w:pStyle w:val="TableCell"/>
              <w:jc w:val="center"/>
            </w:pPr>
            <w:r>
              <w:t>Anastasia Jakabcin</w:t>
            </w:r>
          </w:p>
        </w:tc>
      </w:tr>
      <w:tr w:rsidR="00001FAA" w14:paraId="5EDFF406" w14:textId="77777777" w:rsidTr="00001FAA">
        <w:trPr>
          <w:trHeight w:val="242"/>
        </w:trPr>
        <w:tc>
          <w:tcPr>
            <w:tcW w:w="1435" w:type="dxa"/>
          </w:tcPr>
          <w:p w14:paraId="70424FEF" w14:textId="1AF89011" w:rsidR="00001FAA" w:rsidRDefault="00001FAA" w:rsidP="00D01373">
            <w:pPr>
              <w:pStyle w:val="TableCell"/>
              <w:jc w:val="center"/>
            </w:pPr>
          </w:p>
        </w:tc>
        <w:tc>
          <w:tcPr>
            <w:tcW w:w="1080" w:type="dxa"/>
          </w:tcPr>
          <w:p w14:paraId="3B017916" w14:textId="4CBB9259" w:rsidR="00001FAA" w:rsidRDefault="00001FAA" w:rsidP="00D01373">
            <w:pPr>
              <w:pStyle w:val="TableCell"/>
              <w:jc w:val="center"/>
            </w:pPr>
          </w:p>
        </w:tc>
        <w:tc>
          <w:tcPr>
            <w:tcW w:w="3870" w:type="dxa"/>
          </w:tcPr>
          <w:p w14:paraId="428F252C" w14:textId="0F71C92A" w:rsidR="00001FAA" w:rsidRDefault="00001FAA" w:rsidP="00D01373">
            <w:pPr>
              <w:pStyle w:val="TableCell"/>
              <w:jc w:val="center"/>
            </w:pPr>
          </w:p>
        </w:tc>
        <w:tc>
          <w:tcPr>
            <w:tcW w:w="2360" w:type="dxa"/>
          </w:tcPr>
          <w:p w14:paraId="0891DD35" w14:textId="1B3F1053" w:rsidR="00001FAA" w:rsidRDefault="00001FAA" w:rsidP="00D01373">
            <w:pPr>
              <w:pStyle w:val="TableCell"/>
              <w:jc w:val="center"/>
            </w:pPr>
          </w:p>
        </w:tc>
      </w:tr>
      <w:tr w:rsidR="00001FAA" w14:paraId="76E85357"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50A165BE" w14:textId="77777777" w:rsidR="00001FAA" w:rsidRDefault="00001FAA" w:rsidP="00D01373">
            <w:pPr>
              <w:pStyle w:val="TableCell"/>
            </w:pPr>
          </w:p>
        </w:tc>
        <w:tc>
          <w:tcPr>
            <w:tcW w:w="1080" w:type="dxa"/>
          </w:tcPr>
          <w:p w14:paraId="5AC90283" w14:textId="77777777" w:rsidR="00001FAA" w:rsidRDefault="00001FAA" w:rsidP="00D01373">
            <w:pPr>
              <w:pStyle w:val="TableCell"/>
            </w:pPr>
          </w:p>
        </w:tc>
        <w:tc>
          <w:tcPr>
            <w:tcW w:w="3870" w:type="dxa"/>
          </w:tcPr>
          <w:p w14:paraId="6C724948" w14:textId="77777777" w:rsidR="00001FAA" w:rsidRDefault="00001FAA" w:rsidP="00D01373">
            <w:pPr>
              <w:pStyle w:val="TableCell"/>
            </w:pPr>
          </w:p>
        </w:tc>
        <w:tc>
          <w:tcPr>
            <w:tcW w:w="2360" w:type="dxa"/>
          </w:tcPr>
          <w:p w14:paraId="77724C5C" w14:textId="77777777" w:rsidR="00001FAA" w:rsidRDefault="00001FAA" w:rsidP="00D01373">
            <w:pPr>
              <w:pStyle w:val="TableCell"/>
            </w:pPr>
          </w:p>
        </w:tc>
      </w:tr>
      <w:tr w:rsidR="00001FAA" w14:paraId="5858EC87" w14:textId="77777777" w:rsidTr="00001FAA">
        <w:trPr>
          <w:trHeight w:val="242"/>
        </w:trPr>
        <w:tc>
          <w:tcPr>
            <w:tcW w:w="1435" w:type="dxa"/>
          </w:tcPr>
          <w:p w14:paraId="49D21C6D" w14:textId="77777777" w:rsidR="00001FAA" w:rsidRDefault="00001FAA" w:rsidP="00D01373">
            <w:pPr>
              <w:pStyle w:val="TableCell"/>
            </w:pPr>
          </w:p>
        </w:tc>
        <w:tc>
          <w:tcPr>
            <w:tcW w:w="1080" w:type="dxa"/>
          </w:tcPr>
          <w:p w14:paraId="1C996A20" w14:textId="77777777" w:rsidR="00001FAA" w:rsidRDefault="00001FAA" w:rsidP="00D01373">
            <w:pPr>
              <w:pStyle w:val="TableCell"/>
            </w:pPr>
          </w:p>
        </w:tc>
        <w:tc>
          <w:tcPr>
            <w:tcW w:w="3870" w:type="dxa"/>
          </w:tcPr>
          <w:p w14:paraId="44891003" w14:textId="77777777" w:rsidR="00001FAA" w:rsidRDefault="00001FAA" w:rsidP="00D01373">
            <w:pPr>
              <w:pStyle w:val="TableCell"/>
            </w:pPr>
          </w:p>
        </w:tc>
        <w:tc>
          <w:tcPr>
            <w:tcW w:w="2360" w:type="dxa"/>
          </w:tcPr>
          <w:p w14:paraId="59381A61" w14:textId="77777777" w:rsidR="00001FAA" w:rsidRDefault="00001FAA" w:rsidP="00D01373">
            <w:pPr>
              <w:pStyle w:val="TableCell"/>
            </w:pPr>
          </w:p>
        </w:tc>
      </w:tr>
      <w:tr w:rsidR="00001FAA" w14:paraId="50B6961B"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6676E975" w14:textId="77777777" w:rsidR="00001FAA" w:rsidRDefault="00001FAA" w:rsidP="00D01373">
            <w:pPr>
              <w:pStyle w:val="TableCell"/>
            </w:pPr>
          </w:p>
        </w:tc>
        <w:tc>
          <w:tcPr>
            <w:tcW w:w="1080" w:type="dxa"/>
          </w:tcPr>
          <w:p w14:paraId="7AE7155A" w14:textId="77777777" w:rsidR="00001FAA" w:rsidRDefault="00001FAA" w:rsidP="00D01373">
            <w:pPr>
              <w:pStyle w:val="TableCell"/>
            </w:pPr>
          </w:p>
        </w:tc>
        <w:tc>
          <w:tcPr>
            <w:tcW w:w="3870" w:type="dxa"/>
          </w:tcPr>
          <w:p w14:paraId="0E2B1476" w14:textId="77777777" w:rsidR="00001FAA" w:rsidRDefault="00001FAA" w:rsidP="00D01373">
            <w:pPr>
              <w:pStyle w:val="TableCell"/>
            </w:pPr>
          </w:p>
        </w:tc>
        <w:tc>
          <w:tcPr>
            <w:tcW w:w="2360" w:type="dxa"/>
          </w:tcPr>
          <w:p w14:paraId="25BCA299" w14:textId="77777777" w:rsidR="00001FAA" w:rsidRDefault="00001FAA" w:rsidP="00D01373">
            <w:pPr>
              <w:pStyle w:val="TableCell"/>
            </w:pPr>
          </w:p>
        </w:tc>
      </w:tr>
      <w:tr w:rsidR="00001FAA" w14:paraId="24113F1E" w14:textId="77777777" w:rsidTr="00001FAA">
        <w:trPr>
          <w:trHeight w:val="242"/>
        </w:trPr>
        <w:tc>
          <w:tcPr>
            <w:tcW w:w="1435" w:type="dxa"/>
          </w:tcPr>
          <w:p w14:paraId="07A97170" w14:textId="77777777" w:rsidR="00001FAA" w:rsidRDefault="00001FAA" w:rsidP="00D01373">
            <w:pPr>
              <w:pStyle w:val="TableCell"/>
            </w:pPr>
          </w:p>
        </w:tc>
        <w:tc>
          <w:tcPr>
            <w:tcW w:w="1080" w:type="dxa"/>
          </w:tcPr>
          <w:p w14:paraId="0A71912F" w14:textId="77777777" w:rsidR="00001FAA" w:rsidRDefault="00001FAA" w:rsidP="00D01373">
            <w:pPr>
              <w:pStyle w:val="TableCell"/>
            </w:pPr>
          </w:p>
        </w:tc>
        <w:tc>
          <w:tcPr>
            <w:tcW w:w="3870" w:type="dxa"/>
          </w:tcPr>
          <w:p w14:paraId="41DB7418" w14:textId="77777777" w:rsidR="00001FAA" w:rsidRDefault="00001FAA" w:rsidP="00D01373">
            <w:pPr>
              <w:pStyle w:val="TableCell"/>
            </w:pPr>
          </w:p>
        </w:tc>
        <w:tc>
          <w:tcPr>
            <w:tcW w:w="2360" w:type="dxa"/>
          </w:tcPr>
          <w:p w14:paraId="1B018327" w14:textId="77777777" w:rsidR="00001FAA" w:rsidRDefault="00001FAA" w:rsidP="00D01373">
            <w:pPr>
              <w:pStyle w:val="TableCell"/>
            </w:pPr>
          </w:p>
        </w:tc>
      </w:tr>
      <w:tr w:rsidR="00001FAA" w14:paraId="3F9B8435"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44AF3478" w14:textId="77777777" w:rsidR="00001FAA" w:rsidRDefault="00001FAA" w:rsidP="00D01373">
            <w:pPr>
              <w:pStyle w:val="TableCell"/>
            </w:pPr>
          </w:p>
        </w:tc>
        <w:tc>
          <w:tcPr>
            <w:tcW w:w="1080" w:type="dxa"/>
          </w:tcPr>
          <w:p w14:paraId="107CBFE1" w14:textId="77777777" w:rsidR="00001FAA" w:rsidRDefault="00001FAA" w:rsidP="00D01373">
            <w:pPr>
              <w:pStyle w:val="TableCell"/>
            </w:pPr>
          </w:p>
        </w:tc>
        <w:tc>
          <w:tcPr>
            <w:tcW w:w="3870" w:type="dxa"/>
          </w:tcPr>
          <w:p w14:paraId="1CD9DDE0" w14:textId="77777777" w:rsidR="00001FAA" w:rsidRDefault="00001FAA" w:rsidP="00D01373">
            <w:pPr>
              <w:pStyle w:val="TableCell"/>
            </w:pPr>
          </w:p>
        </w:tc>
        <w:tc>
          <w:tcPr>
            <w:tcW w:w="2360" w:type="dxa"/>
          </w:tcPr>
          <w:p w14:paraId="6D21AA9F" w14:textId="77777777" w:rsidR="00001FAA" w:rsidRDefault="00001FAA" w:rsidP="00D01373">
            <w:pPr>
              <w:pStyle w:val="TableCell"/>
            </w:pPr>
          </w:p>
        </w:tc>
      </w:tr>
      <w:tr w:rsidR="00001FAA" w14:paraId="2DFEEC96" w14:textId="77777777" w:rsidTr="00001FAA">
        <w:trPr>
          <w:trHeight w:val="242"/>
        </w:trPr>
        <w:tc>
          <w:tcPr>
            <w:tcW w:w="1435" w:type="dxa"/>
          </w:tcPr>
          <w:p w14:paraId="4C2BB534" w14:textId="77777777" w:rsidR="00001FAA" w:rsidRDefault="00001FAA" w:rsidP="00D01373">
            <w:pPr>
              <w:pStyle w:val="TableCell"/>
            </w:pPr>
          </w:p>
        </w:tc>
        <w:tc>
          <w:tcPr>
            <w:tcW w:w="1080" w:type="dxa"/>
            <w:shd w:val="clear" w:color="auto" w:fill="FFFFFF" w:themeFill="background1"/>
          </w:tcPr>
          <w:p w14:paraId="43D35E76" w14:textId="77777777" w:rsidR="00001FAA" w:rsidRDefault="00001FAA" w:rsidP="00D01373">
            <w:pPr>
              <w:pStyle w:val="TableCell"/>
            </w:pPr>
          </w:p>
        </w:tc>
        <w:tc>
          <w:tcPr>
            <w:tcW w:w="3870" w:type="dxa"/>
            <w:shd w:val="clear" w:color="auto" w:fill="FFFFFF" w:themeFill="background1"/>
          </w:tcPr>
          <w:p w14:paraId="1EDBB527" w14:textId="77777777" w:rsidR="00001FAA" w:rsidRDefault="00001FAA" w:rsidP="00D01373">
            <w:pPr>
              <w:pStyle w:val="TableCell"/>
            </w:pPr>
          </w:p>
        </w:tc>
        <w:tc>
          <w:tcPr>
            <w:tcW w:w="2360" w:type="dxa"/>
          </w:tcPr>
          <w:p w14:paraId="6DC15C4D" w14:textId="77777777" w:rsidR="00001FAA" w:rsidRDefault="00001FAA" w:rsidP="00D01373">
            <w:pPr>
              <w:pStyle w:val="TableCell"/>
            </w:pPr>
          </w:p>
        </w:tc>
      </w:tr>
      <w:tr w:rsidR="00001FAA" w14:paraId="42444C02"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27C6FEA6" w14:textId="77777777" w:rsidR="00001FAA" w:rsidRDefault="00001FAA" w:rsidP="00D01373">
            <w:pPr>
              <w:pStyle w:val="TableCell"/>
            </w:pPr>
          </w:p>
        </w:tc>
        <w:tc>
          <w:tcPr>
            <w:tcW w:w="1080" w:type="dxa"/>
          </w:tcPr>
          <w:p w14:paraId="1823FD13" w14:textId="77777777" w:rsidR="00001FAA" w:rsidRDefault="00001FAA" w:rsidP="00D01373">
            <w:pPr>
              <w:pStyle w:val="TableCell"/>
            </w:pPr>
          </w:p>
        </w:tc>
        <w:tc>
          <w:tcPr>
            <w:tcW w:w="3870" w:type="dxa"/>
          </w:tcPr>
          <w:p w14:paraId="37B0826B" w14:textId="77777777" w:rsidR="00001FAA" w:rsidRDefault="00001FAA" w:rsidP="00D01373">
            <w:pPr>
              <w:pStyle w:val="TableCell"/>
            </w:pPr>
          </w:p>
        </w:tc>
        <w:tc>
          <w:tcPr>
            <w:tcW w:w="2360" w:type="dxa"/>
          </w:tcPr>
          <w:p w14:paraId="09880569" w14:textId="77777777" w:rsidR="00001FAA" w:rsidRDefault="00001FAA" w:rsidP="00D01373">
            <w:pPr>
              <w:pStyle w:val="TableCell"/>
            </w:pPr>
          </w:p>
        </w:tc>
      </w:tr>
      <w:tr w:rsidR="00001FAA" w14:paraId="1DCA45FC" w14:textId="77777777" w:rsidTr="00001FAA">
        <w:trPr>
          <w:trHeight w:val="242"/>
        </w:trPr>
        <w:tc>
          <w:tcPr>
            <w:tcW w:w="1435" w:type="dxa"/>
          </w:tcPr>
          <w:p w14:paraId="5124D1C6" w14:textId="77777777" w:rsidR="00001FAA" w:rsidRPr="001B2278" w:rsidRDefault="00001FAA" w:rsidP="00D01373">
            <w:pPr>
              <w:pStyle w:val="TableCell"/>
            </w:pPr>
          </w:p>
        </w:tc>
        <w:tc>
          <w:tcPr>
            <w:tcW w:w="1080" w:type="dxa"/>
          </w:tcPr>
          <w:p w14:paraId="0C908C19" w14:textId="77777777" w:rsidR="00001FAA" w:rsidRPr="001B2278" w:rsidRDefault="00001FAA" w:rsidP="00D01373">
            <w:pPr>
              <w:pStyle w:val="TableCell"/>
            </w:pPr>
          </w:p>
        </w:tc>
        <w:tc>
          <w:tcPr>
            <w:tcW w:w="3870" w:type="dxa"/>
          </w:tcPr>
          <w:p w14:paraId="205B5587" w14:textId="77777777" w:rsidR="00001FAA" w:rsidRPr="001B2278" w:rsidRDefault="00001FAA" w:rsidP="00D01373">
            <w:pPr>
              <w:pStyle w:val="TableCell"/>
            </w:pPr>
          </w:p>
        </w:tc>
        <w:tc>
          <w:tcPr>
            <w:tcW w:w="2360" w:type="dxa"/>
          </w:tcPr>
          <w:p w14:paraId="6AECE997" w14:textId="77777777" w:rsidR="00001FAA" w:rsidRDefault="00001FAA" w:rsidP="00D01373">
            <w:pPr>
              <w:pStyle w:val="TableCell"/>
            </w:pPr>
          </w:p>
        </w:tc>
      </w:tr>
    </w:tbl>
    <w:p w14:paraId="73EB9F66" w14:textId="77777777" w:rsidR="00001FAA" w:rsidRDefault="00001FAA" w:rsidP="00001FAA">
      <w:r>
        <w:br w:type="page"/>
      </w:r>
    </w:p>
    <w:bookmarkEnd w:id="1"/>
    <w:p w14:paraId="58F9BA21" w14:textId="3B6E1896" w:rsidR="0013489C" w:rsidRDefault="0062232A" w:rsidP="00001FAA">
      <w:pPr>
        <w:rPr>
          <w:b/>
          <w:color w:val="000000"/>
          <w:sz w:val="28"/>
          <w:szCs w:val="28"/>
        </w:rPr>
      </w:pPr>
      <w:r>
        <w:rPr>
          <w:b/>
          <w:color w:val="000000"/>
          <w:sz w:val="28"/>
          <w:szCs w:val="28"/>
        </w:rPr>
        <w:lastRenderedPageBreak/>
        <w:t>Table of Contents</w:t>
      </w:r>
    </w:p>
    <w:sdt>
      <w:sdtPr>
        <w:id w:val="-389649412"/>
        <w:docPartObj>
          <w:docPartGallery w:val="Table of Contents"/>
          <w:docPartUnique/>
        </w:docPartObj>
      </w:sdtPr>
      <w:sdtEndPr/>
      <w:sdtContent>
        <w:p w14:paraId="58F9BA22" w14:textId="77777777" w:rsidR="0013489C" w:rsidRDefault="0062232A">
          <w:pPr>
            <w:tabs>
              <w:tab w:val="right" w:pos="9360"/>
            </w:tabs>
            <w:spacing w:before="80"/>
            <w:rPr>
              <w:b/>
              <w:color w:val="000000"/>
            </w:rPr>
          </w:pPr>
          <w:r>
            <w:fldChar w:fldCharType="begin"/>
          </w:r>
          <w:r>
            <w:instrText xml:space="preserve"> TOC \h \u \z </w:instrText>
          </w:r>
          <w:r>
            <w:fldChar w:fldCharType="separate"/>
          </w:r>
          <w:hyperlink w:anchor="_n81hnrhdclz8">
            <w:r>
              <w:rPr>
                <w:b/>
                <w:color w:val="000000"/>
              </w:rPr>
              <w:t>Product Overview: VA.gov Profile</w:t>
            </w:r>
          </w:hyperlink>
          <w:r>
            <w:rPr>
              <w:b/>
              <w:color w:val="000000"/>
            </w:rPr>
            <w:tab/>
          </w:r>
          <w:r>
            <w:fldChar w:fldCharType="begin"/>
          </w:r>
          <w:r>
            <w:instrText xml:space="preserve"> PAGEREF _n81hnrhdclz8 \h </w:instrText>
          </w:r>
          <w:r>
            <w:fldChar w:fldCharType="separate"/>
          </w:r>
          <w:r>
            <w:rPr>
              <w:b/>
              <w:color w:val="000000"/>
            </w:rPr>
            <w:t>2</w:t>
          </w:r>
          <w:r>
            <w:fldChar w:fldCharType="end"/>
          </w:r>
        </w:p>
        <w:p w14:paraId="58F9BA23" w14:textId="77777777" w:rsidR="0013489C" w:rsidRDefault="00F762CD">
          <w:pPr>
            <w:tabs>
              <w:tab w:val="right" w:pos="9360"/>
            </w:tabs>
            <w:spacing w:before="60"/>
            <w:ind w:left="360"/>
            <w:rPr>
              <w:b/>
              <w:color w:val="000000"/>
              <w:sz w:val="20"/>
              <w:szCs w:val="20"/>
            </w:rPr>
          </w:pPr>
          <w:hyperlink w:anchor="_30j0zll">
            <w:r w:rsidR="0062232A">
              <w:rPr>
                <w:b/>
                <w:color w:val="000000"/>
                <w:sz w:val="20"/>
                <w:szCs w:val="20"/>
              </w:rPr>
              <w:t>User Access</w:t>
            </w:r>
          </w:hyperlink>
          <w:r w:rsidR="0062232A">
            <w:rPr>
              <w:b/>
              <w:color w:val="000000"/>
              <w:sz w:val="20"/>
              <w:szCs w:val="20"/>
            </w:rPr>
            <w:tab/>
          </w:r>
          <w:r w:rsidR="0062232A">
            <w:fldChar w:fldCharType="begin"/>
          </w:r>
          <w:r w:rsidR="0062232A">
            <w:instrText xml:space="preserve"> PAGEREF _30j0zll \h </w:instrText>
          </w:r>
          <w:r w:rsidR="0062232A">
            <w:fldChar w:fldCharType="separate"/>
          </w:r>
          <w:r w:rsidR="0062232A">
            <w:rPr>
              <w:b/>
              <w:color w:val="000000"/>
              <w:sz w:val="20"/>
              <w:szCs w:val="20"/>
            </w:rPr>
            <w:t>2</w:t>
          </w:r>
          <w:r w:rsidR="0062232A">
            <w:fldChar w:fldCharType="end"/>
          </w:r>
        </w:p>
        <w:p w14:paraId="58F9BA24" w14:textId="77777777" w:rsidR="0013489C" w:rsidRDefault="00F762CD">
          <w:pPr>
            <w:tabs>
              <w:tab w:val="right" w:pos="9360"/>
            </w:tabs>
            <w:spacing w:before="60"/>
            <w:ind w:left="360"/>
            <w:rPr>
              <w:b/>
              <w:color w:val="000000"/>
              <w:sz w:val="20"/>
              <w:szCs w:val="20"/>
            </w:rPr>
          </w:pPr>
          <w:hyperlink w:anchor="_1fob9te">
            <w:r w:rsidR="0062232A">
              <w:rPr>
                <w:b/>
                <w:color w:val="000000"/>
                <w:sz w:val="20"/>
                <w:szCs w:val="20"/>
              </w:rPr>
              <w:t>Navigation</w:t>
            </w:r>
          </w:hyperlink>
          <w:r w:rsidR="0062232A">
            <w:rPr>
              <w:b/>
              <w:color w:val="000000"/>
              <w:sz w:val="20"/>
              <w:szCs w:val="20"/>
            </w:rPr>
            <w:tab/>
          </w:r>
          <w:r w:rsidR="0062232A">
            <w:fldChar w:fldCharType="begin"/>
          </w:r>
          <w:r w:rsidR="0062232A">
            <w:instrText xml:space="preserve"> PAGEREF _1fob9te \h </w:instrText>
          </w:r>
          <w:r w:rsidR="0062232A">
            <w:fldChar w:fldCharType="separate"/>
          </w:r>
          <w:r w:rsidR="0062232A">
            <w:rPr>
              <w:b/>
              <w:color w:val="000000"/>
              <w:sz w:val="20"/>
              <w:szCs w:val="20"/>
            </w:rPr>
            <w:t>7</w:t>
          </w:r>
          <w:r w:rsidR="0062232A">
            <w:fldChar w:fldCharType="end"/>
          </w:r>
        </w:p>
        <w:p w14:paraId="58F9BA25" w14:textId="77777777" w:rsidR="0013489C" w:rsidRDefault="00F762CD">
          <w:pPr>
            <w:tabs>
              <w:tab w:val="right" w:pos="9360"/>
            </w:tabs>
            <w:spacing w:before="60"/>
            <w:ind w:left="360"/>
            <w:rPr>
              <w:b/>
              <w:color w:val="000000"/>
              <w:sz w:val="20"/>
              <w:szCs w:val="20"/>
            </w:rPr>
          </w:pPr>
          <w:hyperlink w:anchor="_f6y16ovnx5g2">
            <w:r w:rsidR="0062232A">
              <w:rPr>
                <w:b/>
                <w:color w:val="000000"/>
                <w:sz w:val="20"/>
                <w:szCs w:val="20"/>
              </w:rPr>
              <w:t>Functionality</w:t>
            </w:r>
          </w:hyperlink>
          <w:r w:rsidR="0062232A">
            <w:rPr>
              <w:b/>
              <w:color w:val="000000"/>
              <w:sz w:val="20"/>
              <w:szCs w:val="20"/>
            </w:rPr>
            <w:tab/>
          </w:r>
          <w:r w:rsidR="0062232A">
            <w:fldChar w:fldCharType="begin"/>
          </w:r>
          <w:r w:rsidR="0062232A">
            <w:instrText xml:space="preserve"> PAGEREF _f6y16ovnx5g2 \h </w:instrText>
          </w:r>
          <w:r w:rsidR="0062232A">
            <w:fldChar w:fldCharType="separate"/>
          </w:r>
          <w:r w:rsidR="0062232A">
            <w:rPr>
              <w:b/>
              <w:color w:val="000000"/>
              <w:sz w:val="20"/>
              <w:szCs w:val="20"/>
            </w:rPr>
            <w:t>10</w:t>
          </w:r>
          <w:r w:rsidR="0062232A">
            <w:fldChar w:fldCharType="end"/>
          </w:r>
        </w:p>
        <w:p w14:paraId="58F9BA26" w14:textId="77777777" w:rsidR="0013489C" w:rsidRDefault="00F762CD">
          <w:pPr>
            <w:tabs>
              <w:tab w:val="right" w:pos="9360"/>
            </w:tabs>
            <w:spacing w:before="60"/>
            <w:ind w:left="720"/>
            <w:rPr>
              <w:b/>
              <w:color w:val="000000"/>
              <w:sz w:val="20"/>
              <w:szCs w:val="20"/>
            </w:rPr>
          </w:pPr>
          <w:hyperlink w:anchor="_4hnoxn431kxd">
            <w:r w:rsidR="0062232A">
              <w:rPr>
                <w:b/>
                <w:color w:val="000000"/>
                <w:sz w:val="20"/>
                <w:szCs w:val="20"/>
              </w:rPr>
              <w:t>Personal and Contact Information</w:t>
            </w:r>
          </w:hyperlink>
          <w:r w:rsidR="0062232A">
            <w:rPr>
              <w:b/>
              <w:color w:val="000000"/>
              <w:sz w:val="20"/>
              <w:szCs w:val="20"/>
            </w:rPr>
            <w:tab/>
          </w:r>
          <w:r w:rsidR="0062232A">
            <w:fldChar w:fldCharType="begin"/>
          </w:r>
          <w:r w:rsidR="0062232A">
            <w:instrText xml:space="preserve"> PAGEREF _4hnoxn431kxd \h </w:instrText>
          </w:r>
          <w:r w:rsidR="0062232A">
            <w:fldChar w:fldCharType="separate"/>
          </w:r>
          <w:r w:rsidR="0062232A">
            <w:rPr>
              <w:b/>
              <w:color w:val="000000"/>
              <w:sz w:val="20"/>
              <w:szCs w:val="20"/>
            </w:rPr>
            <w:t>10</w:t>
          </w:r>
          <w:r w:rsidR="0062232A">
            <w:fldChar w:fldCharType="end"/>
          </w:r>
        </w:p>
        <w:p w14:paraId="58F9BA27" w14:textId="77777777" w:rsidR="0013489C" w:rsidRDefault="00F762CD">
          <w:pPr>
            <w:tabs>
              <w:tab w:val="right" w:pos="9360"/>
            </w:tabs>
            <w:spacing w:before="60"/>
            <w:ind w:left="720"/>
            <w:rPr>
              <w:b/>
              <w:color w:val="000000"/>
              <w:sz w:val="20"/>
              <w:szCs w:val="20"/>
            </w:rPr>
          </w:pPr>
          <w:hyperlink w:anchor="_r037jx5gnnzr">
            <w:r w:rsidR="0062232A">
              <w:rPr>
                <w:b/>
                <w:color w:val="000000"/>
                <w:sz w:val="20"/>
                <w:szCs w:val="20"/>
              </w:rPr>
              <w:t>Military Information</w:t>
            </w:r>
          </w:hyperlink>
          <w:r w:rsidR="0062232A">
            <w:rPr>
              <w:b/>
              <w:color w:val="000000"/>
              <w:sz w:val="20"/>
              <w:szCs w:val="20"/>
            </w:rPr>
            <w:tab/>
          </w:r>
          <w:r w:rsidR="0062232A">
            <w:fldChar w:fldCharType="begin"/>
          </w:r>
          <w:r w:rsidR="0062232A">
            <w:instrText xml:space="preserve"> PAGEREF _r037jx5gnnzr \h </w:instrText>
          </w:r>
          <w:r w:rsidR="0062232A">
            <w:fldChar w:fldCharType="separate"/>
          </w:r>
          <w:r w:rsidR="0062232A">
            <w:rPr>
              <w:b/>
              <w:color w:val="000000"/>
              <w:sz w:val="20"/>
              <w:szCs w:val="20"/>
            </w:rPr>
            <w:t>12</w:t>
          </w:r>
          <w:r w:rsidR="0062232A">
            <w:fldChar w:fldCharType="end"/>
          </w:r>
        </w:p>
        <w:p w14:paraId="58F9BA28" w14:textId="77777777" w:rsidR="0013489C" w:rsidRDefault="00F762CD">
          <w:pPr>
            <w:tabs>
              <w:tab w:val="right" w:pos="9360"/>
            </w:tabs>
            <w:spacing w:before="60"/>
            <w:ind w:left="720"/>
            <w:rPr>
              <w:b/>
              <w:color w:val="000000"/>
              <w:sz w:val="20"/>
              <w:szCs w:val="20"/>
            </w:rPr>
          </w:pPr>
          <w:hyperlink w:anchor="_ce66miwzfr3i">
            <w:r w:rsidR="0062232A">
              <w:rPr>
                <w:b/>
                <w:color w:val="000000"/>
                <w:sz w:val="20"/>
                <w:szCs w:val="20"/>
              </w:rPr>
              <w:t>Direct Deposit Information</w:t>
            </w:r>
          </w:hyperlink>
          <w:r w:rsidR="0062232A">
            <w:rPr>
              <w:b/>
              <w:color w:val="000000"/>
              <w:sz w:val="20"/>
              <w:szCs w:val="20"/>
            </w:rPr>
            <w:tab/>
          </w:r>
          <w:r w:rsidR="0062232A">
            <w:fldChar w:fldCharType="begin"/>
          </w:r>
          <w:r w:rsidR="0062232A">
            <w:instrText xml:space="preserve"> PAGEREF _ce66miwzfr3i \h </w:instrText>
          </w:r>
          <w:r w:rsidR="0062232A">
            <w:fldChar w:fldCharType="separate"/>
          </w:r>
          <w:r w:rsidR="0062232A">
            <w:rPr>
              <w:b/>
              <w:color w:val="000000"/>
              <w:sz w:val="20"/>
              <w:szCs w:val="20"/>
            </w:rPr>
            <w:t>13</w:t>
          </w:r>
          <w:r w:rsidR="0062232A">
            <w:fldChar w:fldCharType="end"/>
          </w:r>
        </w:p>
        <w:p w14:paraId="58F9BA29" w14:textId="77777777" w:rsidR="0013489C" w:rsidRDefault="00F762CD">
          <w:pPr>
            <w:tabs>
              <w:tab w:val="right" w:pos="9360"/>
            </w:tabs>
            <w:spacing w:before="60"/>
            <w:ind w:left="720"/>
            <w:rPr>
              <w:b/>
              <w:color w:val="000000"/>
              <w:sz w:val="20"/>
              <w:szCs w:val="20"/>
            </w:rPr>
          </w:pPr>
          <w:hyperlink w:anchor="_eb086oqivof3">
            <w:r w:rsidR="0062232A">
              <w:rPr>
                <w:b/>
                <w:color w:val="000000"/>
                <w:sz w:val="20"/>
                <w:szCs w:val="20"/>
              </w:rPr>
              <w:t>Notification Settings</w:t>
            </w:r>
          </w:hyperlink>
          <w:r w:rsidR="0062232A">
            <w:rPr>
              <w:b/>
              <w:color w:val="000000"/>
              <w:sz w:val="20"/>
              <w:szCs w:val="20"/>
            </w:rPr>
            <w:tab/>
          </w:r>
          <w:r w:rsidR="0062232A">
            <w:fldChar w:fldCharType="begin"/>
          </w:r>
          <w:r w:rsidR="0062232A">
            <w:instrText xml:space="preserve"> PAGEREF _eb086oqivof3 \h </w:instrText>
          </w:r>
          <w:r w:rsidR="0062232A">
            <w:fldChar w:fldCharType="separate"/>
          </w:r>
          <w:r w:rsidR="0062232A">
            <w:rPr>
              <w:b/>
              <w:color w:val="000000"/>
              <w:sz w:val="20"/>
              <w:szCs w:val="20"/>
            </w:rPr>
            <w:t>14</w:t>
          </w:r>
          <w:r w:rsidR="0062232A">
            <w:fldChar w:fldCharType="end"/>
          </w:r>
        </w:p>
        <w:p w14:paraId="58F9BA2A" w14:textId="77777777" w:rsidR="0013489C" w:rsidRDefault="00F762CD">
          <w:pPr>
            <w:tabs>
              <w:tab w:val="right" w:pos="9360"/>
            </w:tabs>
            <w:spacing w:before="60"/>
            <w:ind w:left="720"/>
            <w:rPr>
              <w:b/>
              <w:color w:val="000000"/>
              <w:sz w:val="20"/>
              <w:szCs w:val="20"/>
            </w:rPr>
          </w:pPr>
          <w:hyperlink w:anchor="_j65xo8txz56z">
            <w:r w:rsidR="0062232A">
              <w:rPr>
                <w:b/>
                <w:color w:val="000000"/>
                <w:sz w:val="20"/>
                <w:szCs w:val="20"/>
              </w:rPr>
              <w:t>Account Security</w:t>
            </w:r>
          </w:hyperlink>
          <w:r w:rsidR="0062232A">
            <w:rPr>
              <w:b/>
              <w:color w:val="000000"/>
              <w:sz w:val="20"/>
              <w:szCs w:val="20"/>
            </w:rPr>
            <w:tab/>
          </w:r>
          <w:r w:rsidR="0062232A">
            <w:fldChar w:fldCharType="begin"/>
          </w:r>
          <w:r w:rsidR="0062232A">
            <w:instrText xml:space="preserve"> PAGEREF _j65xo8txz56z \h </w:instrText>
          </w:r>
          <w:r w:rsidR="0062232A">
            <w:fldChar w:fldCharType="separate"/>
          </w:r>
          <w:r w:rsidR="0062232A">
            <w:rPr>
              <w:b/>
              <w:color w:val="000000"/>
              <w:sz w:val="20"/>
              <w:szCs w:val="20"/>
            </w:rPr>
            <w:t>15</w:t>
          </w:r>
          <w:r w:rsidR="0062232A">
            <w:fldChar w:fldCharType="end"/>
          </w:r>
        </w:p>
        <w:p w14:paraId="58F9BA2B" w14:textId="77777777" w:rsidR="0013489C" w:rsidRDefault="00F762CD">
          <w:pPr>
            <w:tabs>
              <w:tab w:val="right" w:pos="9360"/>
            </w:tabs>
            <w:spacing w:before="60"/>
            <w:ind w:left="720"/>
            <w:rPr>
              <w:b/>
              <w:color w:val="000000"/>
              <w:sz w:val="20"/>
              <w:szCs w:val="20"/>
            </w:rPr>
          </w:pPr>
          <w:hyperlink w:anchor="_opt7ixjirtk0">
            <w:r w:rsidR="0062232A">
              <w:rPr>
                <w:b/>
                <w:color w:val="000000"/>
                <w:sz w:val="20"/>
                <w:szCs w:val="20"/>
              </w:rPr>
              <w:t>Connected Apps</w:t>
            </w:r>
          </w:hyperlink>
          <w:r w:rsidR="0062232A">
            <w:rPr>
              <w:b/>
              <w:color w:val="000000"/>
              <w:sz w:val="20"/>
              <w:szCs w:val="20"/>
            </w:rPr>
            <w:tab/>
          </w:r>
          <w:r w:rsidR="0062232A">
            <w:fldChar w:fldCharType="begin"/>
          </w:r>
          <w:r w:rsidR="0062232A">
            <w:instrText xml:space="preserve"> PAGEREF _opt7ixjirtk0 \h </w:instrText>
          </w:r>
          <w:r w:rsidR="0062232A">
            <w:fldChar w:fldCharType="separate"/>
          </w:r>
          <w:r w:rsidR="0062232A">
            <w:rPr>
              <w:b/>
              <w:color w:val="000000"/>
              <w:sz w:val="20"/>
              <w:szCs w:val="20"/>
            </w:rPr>
            <w:t>17</w:t>
          </w:r>
          <w:r w:rsidR="0062232A">
            <w:fldChar w:fldCharType="end"/>
          </w:r>
        </w:p>
        <w:p w14:paraId="58F9BA2C" w14:textId="77777777" w:rsidR="0013489C" w:rsidRDefault="00F762CD">
          <w:pPr>
            <w:tabs>
              <w:tab w:val="right" w:pos="9360"/>
            </w:tabs>
            <w:spacing w:before="200"/>
            <w:rPr>
              <w:b/>
              <w:color w:val="000000"/>
            </w:rPr>
          </w:pPr>
          <w:hyperlink w:anchor="_jolxokk7t3x8">
            <w:r w:rsidR="0062232A">
              <w:rPr>
                <w:b/>
                <w:color w:val="000000"/>
              </w:rPr>
              <w:t>Section Overview: Personal and Contact Information</w:t>
            </w:r>
          </w:hyperlink>
          <w:r w:rsidR="0062232A">
            <w:rPr>
              <w:b/>
              <w:color w:val="000000"/>
            </w:rPr>
            <w:tab/>
          </w:r>
          <w:r w:rsidR="0062232A">
            <w:fldChar w:fldCharType="begin"/>
          </w:r>
          <w:r w:rsidR="0062232A">
            <w:instrText xml:space="preserve"> PAGEREF _jolxokk7t3x8 \h </w:instrText>
          </w:r>
          <w:r w:rsidR="0062232A">
            <w:fldChar w:fldCharType="separate"/>
          </w:r>
          <w:r w:rsidR="0062232A">
            <w:rPr>
              <w:b/>
              <w:color w:val="000000"/>
            </w:rPr>
            <w:t>18</w:t>
          </w:r>
          <w:r w:rsidR="0062232A">
            <w:fldChar w:fldCharType="end"/>
          </w:r>
        </w:p>
        <w:p w14:paraId="58F9BA2D" w14:textId="77777777" w:rsidR="0013489C" w:rsidRDefault="00F762CD">
          <w:pPr>
            <w:tabs>
              <w:tab w:val="right" w:pos="9360"/>
            </w:tabs>
            <w:spacing w:before="60"/>
            <w:ind w:left="360"/>
            <w:rPr>
              <w:b/>
              <w:color w:val="000000"/>
              <w:sz w:val="20"/>
              <w:szCs w:val="20"/>
            </w:rPr>
          </w:pPr>
          <w:hyperlink w:anchor="_fdvicymb3av1">
            <w:r w:rsidR="0062232A">
              <w:rPr>
                <w:b/>
                <w:color w:val="000000"/>
                <w:sz w:val="20"/>
                <w:szCs w:val="20"/>
              </w:rPr>
              <w:t>User Access</w:t>
            </w:r>
          </w:hyperlink>
          <w:r w:rsidR="0062232A">
            <w:rPr>
              <w:b/>
              <w:color w:val="000000"/>
              <w:sz w:val="20"/>
              <w:szCs w:val="20"/>
            </w:rPr>
            <w:tab/>
          </w:r>
          <w:r w:rsidR="0062232A">
            <w:fldChar w:fldCharType="begin"/>
          </w:r>
          <w:r w:rsidR="0062232A">
            <w:instrText xml:space="preserve"> PAGEREF _fdvicymb3av1 \h </w:instrText>
          </w:r>
          <w:r w:rsidR="0062232A">
            <w:fldChar w:fldCharType="separate"/>
          </w:r>
          <w:r w:rsidR="0062232A">
            <w:rPr>
              <w:b/>
              <w:color w:val="000000"/>
              <w:sz w:val="20"/>
              <w:szCs w:val="20"/>
            </w:rPr>
            <w:t>21</w:t>
          </w:r>
          <w:r w:rsidR="0062232A">
            <w:fldChar w:fldCharType="end"/>
          </w:r>
        </w:p>
        <w:p w14:paraId="58F9BA2E" w14:textId="77777777" w:rsidR="0013489C" w:rsidRDefault="00F762CD">
          <w:pPr>
            <w:tabs>
              <w:tab w:val="right" w:pos="9360"/>
            </w:tabs>
            <w:spacing w:before="60"/>
            <w:ind w:left="360"/>
            <w:rPr>
              <w:b/>
              <w:color w:val="000000"/>
              <w:sz w:val="20"/>
              <w:szCs w:val="20"/>
            </w:rPr>
          </w:pPr>
          <w:hyperlink w:anchor="_f1c502h2s33c">
            <w:r w:rsidR="0062232A">
              <w:rPr>
                <w:b/>
                <w:color w:val="000000"/>
                <w:sz w:val="20"/>
                <w:szCs w:val="20"/>
              </w:rPr>
              <w:t>Navigation</w:t>
            </w:r>
          </w:hyperlink>
          <w:r w:rsidR="0062232A">
            <w:rPr>
              <w:b/>
              <w:color w:val="000000"/>
              <w:sz w:val="20"/>
              <w:szCs w:val="20"/>
            </w:rPr>
            <w:tab/>
          </w:r>
          <w:r w:rsidR="0062232A">
            <w:fldChar w:fldCharType="begin"/>
          </w:r>
          <w:r w:rsidR="0062232A">
            <w:instrText xml:space="preserve"> PAGEREF _f1c502h2s33c \h </w:instrText>
          </w:r>
          <w:r w:rsidR="0062232A">
            <w:fldChar w:fldCharType="separate"/>
          </w:r>
          <w:r w:rsidR="0062232A">
            <w:rPr>
              <w:b/>
              <w:color w:val="000000"/>
              <w:sz w:val="20"/>
              <w:szCs w:val="20"/>
            </w:rPr>
            <w:t>23</w:t>
          </w:r>
          <w:r w:rsidR="0062232A">
            <w:fldChar w:fldCharType="end"/>
          </w:r>
        </w:p>
        <w:p w14:paraId="58F9BA2F" w14:textId="77777777" w:rsidR="0013489C" w:rsidRDefault="00F762CD">
          <w:pPr>
            <w:tabs>
              <w:tab w:val="right" w:pos="9360"/>
            </w:tabs>
            <w:spacing w:before="60"/>
            <w:ind w:left="360"/>
            <w:rPr>
              <w:b/>
              <w:color w:val="000000"/>
              <w:sz w:val="20"/>
              <w:szCs w:val="20"/>
            </w:rPr>
          </w:pPr>
          <w:hyperlink w:anchor="_3rdcrjn">
            <w:r w:rsidR="0062232A">
              <w:rPr>
                <w:b/>
                <w:color w:val="000000"/>
                <w:sz w:val="20"/>
                <w:szCs w:val="20"/>
              </w:rPr>
              <w:t>Functionality</w:t>
            </w:r>
          </w:hyperlink>
          <w:r w:rsidR="0062232A">
            <w:rPr>
              <w:b/>
              <w:color w:val="000000"/>
              <w:sz w:val="20"/>
              <w:szCs w:val="20"/>
            </w:rPr>
            <w:tab/>
          </w:r>
          <w:r w:rsidR="0062232A">
            <w:fldChar w:fldCharType="begin"/>
          </w:r>
          <w:r w:rsidR="0062232A">
            <w:instrText xml:space="preserve"> PAGEREF _3rdcrjn \h </w:instrText>
          </w:r>
          <w:r w:rsidR="0062232A">
            <w:fldChar w:fldCharType="separate"/>
          </w:r>
          <w:r w:rsidR="0062232A">
            <w:rPr>
              <w:b/>
              <w:color w:val="000000"/>
              <w:sz w:val="20"/>
              <w:szCs w:val="20"/>
            </w:rPr>
            <w:t>28</w:t>
          </w:r>
          <w:r w:rsidR="0062232A">
            <w:fldChar w:fldCharType="end"/>
          </w:r>
        </w:p>
        <w:p w14:paraId="58F9BA30" w14:textId="77777777" w:rsidR="0013489C" w:rsidRDefault="00F762CD">
          <w:pPr>
            <w:tabs>
              <w:tab w:val="right" w:pos="9360"/>
            </w:tabs>
            <w:spacing w:before="200"/>
            <w:rPr>
              <w:b/>
              <w:color w:val="000000"/>
            </w:rPr>
          </w:pPr>
          <w:hyperlink w:anchor="_jmync7b6r4f9">
            <w:r w:rsidR="0062232A">
              <w:rPr>
                <w:b/>
                <w:color w:val="000000"/>
              </w:rPr>
              <w:t>Section Overview: Military Information</w:t>
            </w:r>
          </w:hyperlink>
          <w:r w:rsidR="0062232A">
            <w:rPr>
              <w:b/>
              <w:color w:val="000000"/>
            </w:rPr>
            <w:tab/>
          </w:r>
          <w:r w:rsidR="0062232A">
            <w:fldChar w:fldCharType="begin"/>
          </w:r>
          <w:r w:rsidR="0062232A">
            <w:instrText xml:space="preserve"> PAGEREF _jmync7b6r4f9 \h </w:instrText>
          </w:r>
          <w:r w:rsidR="0062232A">
            <w:fldChar w:fldCharType="separate"/>
          </w:r>
          <w:r w:rsidR="0062232A">
            <w:rPr>
              <w:b/>
              <w:color w:val="000000"/>
            </w:rPr>
            <w:t>65</w:t>
          </w:r>
          <w:r w:rsidR="0062232A">
            <w:fldChar w:fldCharType="end"/>
          </w:r>
        </w:p>
        <w:p w14:paraId="58F9BA31" w14:textId="77777777" w:rsidR="0013489C" w:rsidRDefault="00F762CD">
          <w:pPr>
            <w:tabs>
              <w:tab w:val="right" w:pos="9360"/>
            </w:tabs>
            <w:spacing w:before="60"/>
            <w:ind w:left="360"/>
            <w:rPr>
              <w:b/>
              <w:color w:val="000000"/>
              <w:sz w:val="20"/>
              <w:szCs w:val="20"/>
            </w:rPr>
          </w:pPr>
          <w:hyperlink w:anchor="_660iwrhej38">
            <w:r w:rsidR="0062232A">
              <w:rPr>
                <w:b/>
                <w:color w:val="000000"/>
                <w:sz w:val="20"/>
                <w:szCs w:val="20"/>
              </w:rPr>
              <w:t>User Access</w:t>
            </w:r>
          </w:hyperlink>
          <w:r w:rsidR="0062232A">
            <w:rPr>
              <w:b/>
              <w:color w:val="000000"/>
              <w:sz w:val="20"/>
              <w:szCs w:val="20"/>
            </w:rPr>
            <w:tab/>
          </w:r>
          <w:r w:rsidR="0062232A">
            <w:fldChar w:fldCharType="begin"/>
          </w:r>
          <w:r w:rsidR="0062232A">
            <w:instrText xml:space="preserve"> PAGEREF _660iwrhej38 \h </w:instrText>
          </w:r>
          <w:r w:rsidR="0062232A">
            <w:fldChar w:fldCharType="separate"/>
          </w:r>
          <w:r w:rsidR="0062232A">
            <w:rPr>
              <w:b/>
              <w:color w:val="000000"/>
              <w:sz w:val="20"/>
              <w:szCs w:val="20"/>
            </w:rPr>
            <w:t>66</w:t>
          </w:r>
          <w:r w:rsidR="0062232A">
            <w:fldChar w:fldCharType="end"/>
          </w:r>
        </w:p>
        <w:p w14:paraId="58F9BA32" w14:textId="77777777" w:rsidR="0013489C" w:rsidRDefault="00F762CD">
          <w:pPr>
            <w:tabs>
              <w:tab w:val="right" w:pos="9360"/>
            </w:tabs>
            <w:spacing w:before="60"/>
            <w:ind w:left="360"/>
            <w:rPr>
              <w:b/>
              <w:color w:val="000000"/>
              <w:sz w:val="20"/>
              <w:szCs w:val="20"/>
            </w:rPr>
          </w:pPr>
          <w:hyperlink w:anchor="_1namhh23zg2a">
            <w:r w:rsidR="0062232A">
              <w:rPr>
                <w:b/>
                <w:color w:val="000000"/>
                <w:sz w:val="20"/>
                <w:szCs w:val="20"/>
              </w:rPr>
              <w:t>Navigation</w:t>
            </w:r>
          </w:hyperlink>
          <w:r w:rsidR="0062232A">
            <w:rPr>
              <w:b/>
              <w:color w:val="000000"/>
              <w:sz w:val="20"/>
              <w:szCs w:val="20"/>
            </w:rPr>
            <w:tab/>
          </w:r>
          <w:r w:rsidR="0062232A">
            <w:fldChar w:fldCharType="begin"/>
          </w:r>
          <w:r w:rsidR="0062232A">
            <w:instrText xml:space="preserve"> PAGEREF _1namhh23zg2a \h </w:instrText>
          </w:r>
          <w:r w:rsidR="0062232A">
            <w:fldChar w:fldCharType="separate"/>
          </w:r>
          <w:r w:rsidR="0062232A">
            <w:rPr>
              <w:b/>
              <w:color w:val="000000"/>
              <w:sz w:val="20"/>
              <w:szCs w:val="20"/>
            </w:rPr>
            <w:t>66</w:t>
          </w:r>
          <w:r w:rsidR="0062232A">
            <w:fldChar w:fldCharType="end"/>
          </w:r>
        </w:p>
        <w:p w14:paraId="58F9BA33" w14:textId="77777777" w:rsidR="0013489C" w:rsidRDefault="00F762CD">
          <w:pPr>
            <w:tabs>
              <w:tab w:val="right" w:pos="9360"/>
            </w:tabs>
            <w:spacing w:before="60"/>
            <w:ind w:left="360"/>
            <w:rPr>
              <w:b/>
              <w:color w:val="000000"/>
              <w:sz w:val="20"/>
              <w:szCs w:val="20"/>
            </w:rPr>
          </w:pPr>
          <w:hyperlink w:anchor="_uc08m5ypj88x">
            <w:r w:rsidR="0062232A">
              <w:rPr>
                <w:b/>
                <w:color w:val="000000"/>
                <w:sz w:val="20"/>
                <w:szCs w:val="20"/>
              </w:rPr>
              <w:t>Functionality</w:t>
            </w:r>
          </w:hyperlink>
          <w:r w:rsidR="0062232A">
            <w:rPr>
              <w:b/>
              <w:color w:val="000000"/>
              <w:sz w:val="20"/>
              <w:szCs w:val="20"/>
            </w:rPr>
            <w:tab/>
          </w:r>
          <w:r w:rsidR="0062232A">
            <w:fldChar w:fldCharType="begin"/>
          </w:r>
          <w:r w:rsidR="0062232A">
            <w:instrText xml:space="preserve"> PAGEREF _uc08m5ypj88x \h </w:instrText>
          </w:r>
          <w:r w:rsidR="0062232A">
            <w:fldChar w:fldCharType="separate"/>
          </w:r>
          <w:r w:rsidR="0062232A">
            <w:rPr>
              <w:b/>
              <w:color w:val="000000"/>
              <w:sz w:val="20"/>
              <w:szCs w:val="20"/>
            </w:rPr>
            <w:t>66</w:t>
          </w:r>
          <w:r w:rsidR="0062232A">
            <w:fldChar w:fldCharType="end"/>
          </w:r>
        </w:p>
        <w:p w14:paraId="58F9BA34" w14:textId="77777777" w:rsidR="0013489C" w:rsidRDefault="00F762CD">
          <w:pPr>
            <w:tabs>
              <w:tab w:val="right" w:pos="9360"/>
            </w:tabs>
            <w:spacing w:before="60"/>
            <w:ind w:left="360"/>
            <w:rPr>
              <w:b/>
              <w:color w:val="000000"/>
              <w:sz w:val="20"/>
              <w:szCs w:val="20"/>
            </w:rPr>
          </w:pPr>
          <w:hyperlink w:anchor="_9e5dlnk45ph2">
            <w:r w:rsidR="0062232A">
              <w:rPr>
                <w:b/>
                <w:color w:val="000000"/>
                <w:sz w:val="20"/>
                <w:szCs w:val="20"/>
              </w:rPr>
              <w:t>Major Issues and Error Messages</w:t>
            </w:r>
          </w:hyperlink>
          <w:r w:rsidR="0062232A">
            <w:rPr>
              <w:b/>
              <w:color w:val="000000"/>
              <w:sz w:val="20"/>
              <w:szCs w:val="20"/>
            </w:rPr>
            <w:tab/>
          </w:r>
          <w:r w:rsidR="0062232A">
            <w:fldChar w:fldCharType="begin"/>
          </w:r>
          <w:r w:rsidR="0062232A">
            <w:instrText xml:space="preserve"> PAGEREF _9e5dlnk45ph2 \h </w:instrText>
          </w:r>
          <w:r w:rsidR="0062232A">
            <w:fldChar w:fldCharType="separate"/>
          </w:r>
          <w:r w:rsidR="0062232A">
            <w:rPr>
              <w:b/>
              <w:color w:val="000000"/>
              <w:sz w:val="20"/>
              <w:szCs w:val="20"/>
            </w:rPr>
            <w:t>66</w:t>
          </w:r>
          <w:r w:rsidR="0062232A">
            <w:fldChar w:fldCharType="end"/>
          </w:r>
        </w:p>
        <w:p w14:paraId="58F9BA35" w14:textId="77777777" w:rsidR="0013489C" w:rsidRDefault="00F762CD">
          <w:pPr>
            <w:tabs>
              <w:tab w:val="right" w:pos="9360"/>
            </w:tabs>
            <w:spacing w:before="200"/>
            <w:rPr>
              <w:b/>
              <w:color w:val="000000"/>
            </w:rPr>
          </w:pPr>
          <w:hyperlink w:anchor="_fenxwh7d7t1t">
            <w:r w:rsidR="0062232A">
              <w:rPr>
                <w:b/>
                <w:color w:val="000000"/>
              </w:rPr>
              <w:t>Section Overview: Direct Deposit</w:t>
            </w:r>
          </w:hyperlink>
          <w:r w:rsidR="0062232A">
            <w:rPr>
              <w:b/>
              <w:color w:val="000000"/>
            </w:rPr>
            <w:tab/>
          </w:r>
          <w:r w:rsidR="0062232A">
            <w:fldChar w:fldCharType="begin"/>
          </w:r>
          <w:r w:rsidR="0062232A">
            <w:instrText xml:space="preserve"> PAGEREF _fenxwh7d7t1t \h </w:instrText>
          </w:r>
          <w:r w:rsidR="0062232A">
            <w:fldChar w:fldCharType="separate"/>
          </w:r>
          <w:r w:rsidR="0062232A">
            <w:rPr>
              <w:b/>
              <w:color w:val="000000"/>
            </w:rPr>
            <w:t>66</w:t>
          </w:r>
          <w:r w:rsidR="0062232A">
            <w:fldChar w:fldCharType="end"/>
          </w:r>
        </w:p>
        <w:p w14:paraId="58F9BA36" w14:textId="77777777" w:rsidR="0013489C" w:rsidRDefault="00F762CD">
          <w:pPr>
            <w:tabs>
              <w:tab w:val="right" w:pos="9360"/>
            </w:tabs>
            <w:spacing w:before="60"/>
            <w:ind w:left="360"/>
            <w:rPr>
              <w:b/>
              <w:color w:val="000000"/>
              <w:sz w:val="20"/>
              <w:szCs w:val="20"/>
            </w:rPr>
          </w:pPr>
          <w:hyperlink w:anchor="_3j2qqm3">
            <w:r w:rsidR="0062232A">
              <w:rPr>
                <w:b/>
                <w:color w:val="000000"/>
                <w:sz w:val="20"/>
                <w:szCs w:val="20"/>
              </w:rPr>
              <w:t>User Access</w:t>
            </w:r>
          </w:hyperlink>
          <w:r w:rsidR="0062232A">
            <w:rPr>
              <w:b/>
              <w:color w:val="000000"/>
              <w:sz w:val="20"/>
              <w:szCs w:val="20"/>
            </w:rPr>
            <w:tab/>
          </w:r>
          <w:r w:rsidR="0062232A">
            <w:fldChar w:fldCharType="begin"/>
          </w:r>
          <w:r w:rsidR="0062232A">
            <w:instrText xml:space="preserve"> PAGEREF _3j2qqm3 \h </w:instrText>
          </w:r>
          <w:r w:rsidR="0062232A">
            <w:fldChar w:fldCharType="separate"/>
          </w:r>
          <w:r w:rsidR="0062232A">
            <w:rPr>
              <w:b/>
              <w:color w:val="000000"/>
              <w:sz w:val="20"/>
              <w:szCs w:val="20"/>
            </w:rPr>
            <w:t>66</w:t>
          </w:r>
          <w:r w:rsidR="0062232A">
            <w:fldChar w:fldCharType="end"/>
          </w:r>
        </w:p>
        <w:p w14:paraId="58F9BA37" w14:textId="77777777" w:rsidR="0013489C" w:rsidRDefault="00F762CD">
          <w:pPr>
            <w:tabs>
              <w:tab w:val="right" w:pos="9360"/>
            </w:tabs>
            <w:spacing w:before="60"/>
            <w:ind w:left="360"/>
            <w:rPr>
              <w:b/>
              <w:color w:val="000000"/>
              <w:sz w:val="20"/>
              <w:szCs w:val="20"/>
            </w:rPr>
          </w:pPr>
          <w:hyperlink w:anchor="_1y810tw">
            <w:r w:rsidR="0062232A">
              <w:rPr>
                <w:b/>
                <w:color w:val="000000"/>
                <w:sz w:val="20"/>
                <w:szCs w:val="20"/>
              </w:rPr>
              <w:t>Navigation</w:t>
            </w:r>
          </w:hyperlink>
          <w:r w:rsidR="0062232A">
            <w:rPr>
              <w:b/>
              <w:color w:val="000000"/>
              <w:sz w:val="20"/>
              <w:szCs w:val="20"/>
            </w:rPr>
            <w:tab/>
          </w:r>
          <w:r w:rsidR="0062232A">
            <w:fldChar w:fldCharType="begin"/>
          </w:r>
          <w:r w:rsidR="0062232A">
            <w:instrText xml:space="preserve"> PAGEREF _1y810tw \h </w:instrText>
          </w:r>
          <w:r w:rsidR="0062232A">
            <w:fldChar w:fldCharType="separate"/>
          </w:r>
          <w:r w:rsidR="0062232A">
            <w:rPr>
              <w:b/>
              <w:color w:val="000000"/>
              <w:sz w:val="20"/>
              <w:szCs w:val="20"/>
            </w:rPr>
            <w:t>68</w:t>
          </w:r>
          <w:r w:rsidR="0062232A">
            <w:fldChar w:fldCharType="end"/>
          </w:r>
        </w:p>
        <w:p w14:paraId="58F9BA38" w14:textId="77777777" w:rsidR="0013489C" w:rsidRDefault="00F762CD">
          <w:pPr>
            <w:tabs>
              <w:tab w:val="right" w:pos="9360"/>
            </w:tabs>
            <w:spacing w:before="60"/>
            <w:ind w:left="360"/>
            <w:rPr>
              <w:b/>
              <w:color w:val="000000"/>
              <w:sz w:val="20"/>
              <w:szCs w:val="20"/>
            </w:rPr>
          </w:pPr>
          <w:hyperlink w:anchor="_ws7ttpp9hnuz">
            <w:r w:rsidR="0062232A">
              <w:rPr>
                <w:b/>
                <w:color w:val="000000"/>
                <w:sz w:val="20"/>
                <w:szCs w:val="20"/>
              </w:rPr>
              <w:t>Functionality</w:t>
            </w:r>
          </w:hyperlink>
          <w:r w:rsidR="0062232A">
            <w:rPr>
              <w:b/>
              <w:color w:val="000000"/>
              <w:sz w:val="20"/>
              <w:szCs w:val="20"/>
            </w:rPr>
            <w:tab/>
          </w:r>
          <w:r w:rsidR="0062232A">
            <w:fldChar w:fldCharType="begin"/>
          </w:r>
          <w:r w:rsidR="0062232A">
            <w:instrText xml:space="preserve"> PAGEREF _ws7ttpp9hnuz \h </w:instrText>
          </w:r>
          <w:r w:rsidR="0062232A">
            <w:fldChar w:fldCharType="separate"/>
          </w:r>
          <w:r w:rsidR="0062232A">
            <w:rPr>
              <w:b/>
              <w:color w:val="000000"/>
              <w:sz w:val="20"/>
              <w:szCs w:val="20"/>
            </w:rPr>
            <w:t>71</w:t>
          </w:r>
          <w:r w:rsidR="0062232A">
            <w:fldChar w:fldCharType="end"/>
          </w:r>
        </w:p>
        <w:p w14:paraId="58F9BA39" w14:textId="77777777" w:rsidR="0013489C" w:rsidRDefault="00F762CD">
          <w:pPr>
            <w:tabs>
              <w:tab w:val="right" w:pos="9360"/>
            </w:tabs>
            <w:spacing w:before="60"/>
            <w:ind w:left="360"/>
            <w:rPr>
              <w:b/>
              <w:color w:val="000000"/>
              <w:sz w:val="20"/>
              <w:szCs w:val="20"/>
            </w:rPr>
          </w:pPr>
          <w:hyperlink w:anchor="_2xcytpi">
            <w:r w:rsidR="0062232A">
              <w:rPr>
                <w:b/>
                <w:color w:val="000000"/>
                <w:sz w:val="20"/>
                <w:szCs w:val="20"/>
              </w:rPr>
              <w:t>Major Issues and Error Messages</w:t>
            </w:r>
          </w:hyperlink>
          <w:r w:rsidR="0062232A">
            <w:rPr>
              <w:b/>
              <w:color w:val="000000"/>
              <w:sz w:val="20"/>
              <w:szCs w:val="20"/>
            </w:rPr>
            <w:tab/>
          </w:r>
          <w:r w:rsidR="0062232A">
            <w:fldChar w:fldCharType="begin"/>
          </w:r>
          <w:r w:rsidR="0062232A">
            <w:instrText xml:space="preserve"> PAGEREF _2xcytpi \h </w:instrText>
          </w:r>
          <w:r w:rsidR="0062232A">
            <w:fldChar w:fldCharType="separate"/>
          </w:r>
          <w:r w:rsidR="0062232A">
            <w:rPr>
              <w:b/>
              <w:color w:val="000000"/>
              <w:sz w:val="20"/>
              <w:szCs w:val="20"/>
            </w:rPr>
            <w:t>79</w:t>
          </w:r>
          <w:r w:rsidR="0062232A">
            <w:fldChar w:fldCharType="end"/>
          </w:r>
        </w:p>
        <w:p w14:paraId="58F9BA3A" w14:textId="77777777" w:rsidR="0013489C" w:rsidRDefault="00F762CD">
          <w:pPr>
            <w:tabs>
              <w:tab w:val="right" w:pos="9360"/>
            </w:tabs>
            <w:spacing w:before="60"/>
            <w:ind w:left="360"/>
            <w:rPr>
              <w:b/>
              <w:color w:val="000000"/>
              <w:sz w:val="20"/>
              <w:szCs w:val="20"/>
            </w:rPr>
          </w:pPr>
          <w:hyperlink w:anchor="_3whwml4">
            <w:r w:rsidR="0062232A">
              <w:rPr>
                <w:b/>
                <w:color w:val="000000"/>
                <w:sz w:val="20"/>
                <w:szCs w:val="20"/>
              </w:rPr>
              <w:t>Additional Information</w:t>
            </w:r>
          </w:hyperlink>
          <w:r w:rsidR="0062232A">
            <w:rPr>
              <w:b/>
              <w:color w:val="000000"/>
              <w:sz w:val="20"/>
              <w:szCs w:val="20"/>
            </w:rPr>
            <w:tab/>
          </w:r>
          <w:r w:rsidR="0062232A">
            <w:fldChar w:fldCharType="begin"/>
          </w:r>
          <w:r w:rsidR="0062232A">
            <w:instrText xml:space="preserve"> PAGEREF _3whwml4 \h </w:instrText>
          </w:r>
          <w:r w:rsidR="0062232A">
            <w:fldChar w:fldCharType="separate"/>
          </w:r>
          <w:r w:rsidR="0062232A">
            <w:rPr>
              <w:b/>
              <w:color w:val="000000"/>
              <w:sz w:val="20"/>
              <w:szCs w:val="20"/>
            </w:rPr>
            <w:t>87</w:t>
          </w:r>
          <w:r w:rsidR="0062232A">
            <w:fldChar w:fldCharType="end"/>
          </w:r>
        </w:p>
        <w:p w14:paraId="58F9BA3B" w14:textId="77777777" w:rsidR="0013489C" w:rsidRDefault="00F762CD">
          <w:pPr>
            <w:tabs>
              <w:tab w:val="right" w:pos="9360"/>
            </w:tabs>
            <w:spacing w:before="200"/>
            <w:rPr>
              <w:b/>
              <w:color w:val="000000"/>
            </w:rPr>
          </w:pPr>
          <w:hyperlink w:anchor="_7ma4rn28yx8c">
            <w:r w:rsidR="0062232A">
              <w:rPr>
                <w:b/>
                <w:color w:val="000000"/>
              </w:rPr>
              <w:t>Section Overview: Notification Settings</w:t>
            </w:r>
          </w:hyperlink>
          <w:r w:rsidR="0062232A">
            <w:rPr>
              <w:b/>
              <w:color w:val="000000"/>
            </w:rPr>
            <w:tab/>
          </w:r>
          <w:r w:rsidR="0062232A">
            <w:fldChar w:fldCharType="begin"/>
          </w:r>
          <w:r w:rsidR="0062232A">
            <w:instrText xml:space="preserve"> PAGEREF _7ma4rn28yx8c \h </w:instrText>
          </w:r>
          <w:r w:rsidR="0062232A">
            <w:fldChar w:fldCharType="separate"/>
          </w:r>
          <w:r w:rsidR="0062232A">
            <w:rPr>
              <w:b/>
              <w:color w:val="000000"/>
            </w:rPr>
            <w:t>89</w:t>
          </w:r>
          <w:r w:rsidR="0062232A">
            <w:fldChar w:fldCharType="end"/>
          </w:r>
        </w:p>
        <w:p w14:paraId="58F9BA3C" w14:textId="77777777" w:rsidR="0013489C" w:rsidRDefault="00F762CD">
          <w:pPr>
            <w:tabs>
              <w:tab w:val="right" w:pos="9360"/>
            </w:tabs>
            <w:spacing w:before="60"/>
            <w:ind w:left="360"/>
            <w:rPr>
              <w:color w:val="000000"/>
            </w:rPr>
          </w:pPr>
          <w:hyperlink w:anchor="_1jt5sbmo6mhp">
            <w:r w:rsidR="0062232A">
              <w:rPr>
                <w:color w:val="000000"/>
              </w:rPr>
              <w:t>User Access</w:t>
            </w:r>
          </w:hyperlink>
          <w:r w:rsidR="0062232A">
            <w:rPr>
              <w:color w:val="000000"/>
            </w:rPr>
            <w:tab/>
          </w:r>
          <w:r w:rsidR="0062232A">
            <w:fldChar w:fldCharType="begin"/>
          </w:r>
          <w:r w:rsidR="0062232A">
            <w:instrText xml:space="preserve"> PAGEREF _1jt5sbmo6mhp \h </w:instrText>
          </w:r>
          <w:r w:rsidR="0062232A">
            <w:fldChar w:fldCharType="separate"/>
          </w:r>
          <w:r w:rsidR="0062232A">
            <w:rPr>
              <w:color w:val="000000"/>
            </w:rPr>
            <w:t>89</w:t>
          </w:r>
          <w:r w:rsidR="0062232A">
            <w:fldChar w:fldCharType="end"/>
          </w:r>
        </w:p>
        <w:p w14:paraId="58F9BA3D" w14:textId="77777777" w:rsidR="0013489C" w:rsidRDefault="00F762CD">
          <w:pPr>
            <w:tabs>
              <w:tab w:val="right" w:pos="9360"/>
            </w:tabs>
            <w:spacing w:before="60"/>
            <w:ind w:left="360"/>
            <w:rPr>
              <w:b/>
              <w:color w:val="000000"/>
              <w:sz w:val="20"/>
              <w:szCs w:val="20"/>
            </w:rPr>
          </w:pPr>
          <w:hyperlink w:anchor="_h5s8nzy1kcbp">
            <w:r w:rsidR="0062232A">
              <w:rPr>
                <w:b/>
                <w:color w:val="000000"/>
                <w:sz w:val="20"/>
                <w:szCs w:val="20"/>
              </w:rPr>
              <w:t>Navigation</w:t>
            </w:r>
          </w:hyperlink>
          <w:r w:rsidR="0062232A">
            <w:rPr>
              <w:b/>
              <w:color w:val="000000"/>
              <w:sz w:val="20"/>
              <w:szCs w:val="20"/>
            </w:rPr>
            <w:tab/>
          </w:r>
          <w:r w:rsidR="0062232A">
            <w:fldChar w:fldCharType="begin"/>
          </w:r>
          <w:r w:rsidR="0062232A">
            <w:instrText xml:space="preserve"> PAGEREF _h5s8nzy1kcbp \h </w:instrText>
          </w:r>
          <w:r w:rsidR="0062232A">
            <w:fldChar w:fldCharType="separate"/>
          </w:r>
          <w:r w:rsidR="0062232A">
            <w:rPr>
              <w:b/>
              <w:color w:val="000000"/>
              <w:sz w:val="20"/>
              <w:szCs w:val="20"/>
            </w:rPr>
            <w:t>89</w:t>
          </w:r>
          <w:r w:rsidR="0062232A">
            <w:fldChar w:fldCharType="end"/>
          </w:r>
        </w:p>
        <w:p w14:paraId="58F9BA3E" w14:textId="77777777" w:rsidR="0013489C" w:rsidRDefault="00F762CD">
          <w:pPr>
            <w:tabs>
              <w:tab w:val="right" w:pos="9360"/>
            </w:tabs>
            <w:spacing w:before="60"/>
            <w:ind w:left="360"/>
            <w:rPr>
              <w:b/>
              <w:color w:val="000000"/>
              <w:sz w:val="20"/>
              <w:szCs w:val="20"/>
            </w:rPr>
          </w:pPr>
          <w:hyperlink w:anchor="_mnx00teq4ccj">
            <w:r w:rsidR="0062232A">
              <w:rPr>
                <w:b/>
                <w:color w:val="000000"/>
                <w:sz w:val="20"/>
                <w:szCs w:val="20"/>
              </w:rPr>
              <w:t>Functionality</w:t>
            </w:r>
          </w:hyperlink>
          <w:r w:rsidR="0062232A">
            <w:rPr>
              <w:b/>
              <w:color w:val="000000"/>
              <w:sz w:val="20"/>
              <w:szCs w:val="20"/>
            </w:rPr>
            <w:tab/>
          </w:r>
          <w:r w:rsidR="0062232A">
            <w:fldChar w:fldCharType="begin"/>
          </w:r>
          <w:r w:rsidR="0062232A">
            <w:instrText xml:space="preserve"> PAGEREF _mnx00teq4ccj \h </w:instrText>
          </w:r>
          <w:r w:rsidR="0062232A">
            <w:fldChar w:fldCharType="separate"/>
          </w:r>
          <w:r w:rsidR="0062232A">
            <w:rPr>
              <w:b/>
              <w:color w:val="000000"/>
              <w:sz w:val="20"/>
              <w:szCs w:val="20"/>
            </w:rPr>
            <w:t>91</w:t>
          </w:r>
          <w:r w:rsidR="0062232A">
            <w:fldChar w:fldCharType="end"/>
          </w:r>
        </w:p>
        <w:p w14:paraId="58F9BA3F" w14:textId="77777777" w:rsidR="0013489C" w:rsidRDefault="00F762CD">
          <w:pPr>
            <w:tabs>
              <w:tab w:val="right" w:pos="9360"/>
            </w:tabs>
            <w:spacing w:before="60"/>
            <w:ind w:left="360"/>
            <w:rPr>
              <w:b/>
              <w:color w:val="000000"/>
              <w:sz w:val="20"/>
              <w:szCs w:val="20"/>
            </w:rPr>
          </w:pPr>
          <w:hyperlink w:anchor="_e9v7kjvjwy96">
            <w:r w:rsidR="0062232A">
              <w:rPr>
                <w:b/>
                <w:color w:val="000000"/>
                <w:sz w:val="20"/>
                <w:szCs w:val="20"/>
              </w:rPr>
              <w:t>Major Issues and Error Messages</w:t>
            </w:r>
          </w:hyperlink>
          <w:r w:rsidR="0062232A">
            <w:rPr>
              <w:b/>
              <w:color w:val="000000"/>
              <w:sz w:val="20"/>
              <w:szCs w:val="20"/>
            </w:rPr>
            <w:tab/>
          </w:r>
          <w:r w:rsidR="0062232A">
            <w:fldChar w:fldCharType="begin"/>
          </w:r>
          <w:r w:rsidR="0062232A">
            <w:instrText xml:space="preserve"> PAGEREF _e9v7kjvjwy96 \h </w:instrText>
          </w:r>
          <w:r w:rsidR="0062232A">
            <w:fldChar w:fldCharType="separate"/>
          </w:r>
          <w:r w:rsidR="0062232A">
            <w:rPr>
              <w:b/>
              <w:color w:val="000000"/>
              <w:sz w:val="20"/>
              <w:szCs w:val="20"/>
            </w:rPr>
            <w:t>97</w:t>
          </w:r>
          <w:r w:rsidR="0062232A">
            <w:fldChar w:fldCharType="end"/>
          </w:r>
        </w:p>
        <w:p w14:paraId="58F9BA40" w14:textId="77777777" w:rsidR="0013489C" w:rsidRDefault="00F762CD">
          <w:pPr>
            <w:tabs>
              <w:tab w:val="right" w:pos="9360"/>
            </w:tabs>
            <w:spacing w:before="200"/>
            <w:rPr>
              <w:b/>
              <w:color w:val="000000"/>
            </w:rPr>
          </w:pPr>
          <w:hyperlink w:anchor="_e64sh7qvazgs">
            <w:r w:rsidR="0062232A">
              <w:rPr>
                <w:b/>
                <w:color w:val="000000"/>
              </w:rPr>
              <w:t>Section Overview: Account Security</w:t>
            </w:r>
          </w:hyperlink>
          <w:r w:rsidR="0062232A">
            <w:rPr>
              <w:b/>
              <w:color w:val="000000"/>
            </w:rPr>
            <w:tab/>
          </w:r>
          <w:r w:rsidR="0062232A">
            <w:fldChar w:fldCharType="begin"/>
          </w:r>
          <w:r w:rsidR="0062232A">
            <w:instrText xml:space="preserve"> PAGEREF _e64sh7qvazgs \h </w:instrText>
          </w:r>
          <w:r w:rsidR="0062232A">
            <w:fldChar w:fldCharType="separate"/>
          </w:r>
          <w:r w:rsidR="0062232A">
            <w:rPr>
              <w:b/>
              <w:color w:val="000000"/>
            </w:rPr>
            <w:t>99</w:t>
          </w:r>
          <w:r w:rsidR="0062232A">
            <w:fldChar w:fldCharType="end"/>
          </w:r>
        </w:p>
        <w:p w14:paraId="58F9BA41" w14:textId="77777777" w:rsidR="0013489C" w:rsidRDefault="00F762CD">
          <w:pPr>
            <w:tabs>
              <w:tab w:val="right" w:pos="9360"/>
            </w:tabs>
            <w:spacing w:before="60"/>
            <w:ind w:left="360"/>
            <w:rPr>
              <w:b/>
              <w:color w:val="000000"/>
              <w:sz w:val="20"/>
              <w:szCs w:val="20"/>
            </w:rPr>
          </w:pPr>
          <w:hyperlink w:anchor="_fd872dr103b8">
            <w:r w:rsidR="0062232A">
              <w:rPr>
                <w:b/>
                <w:color w:val="000000"/>
                <w:sz w:val="20"/>
                <w:szCs w:val="20"/>
              </w:rPr>
              <w:t>User Access</w:t>
            </w:r>
          </w:hyperlink>
          <w:r w:rsidR="0062232A">
            <w:rPr>
              <w:b/>
              <w:color w:val="000000"/>
              <w:sz w:val="20"/>
              <w:szCs w:val="20"/>
            </w:rPr>
            <w:tab/>
          </w:r>
          <w:r w:rsidR="0062232A">
            <w:fldChar w:fldCharType="begin"/>
          </w:r>
          <w:r w:rsidR="0062232A">
            <w:instrText xml:space="preserve"> PAGEREF _fd872dr103b8 \h </w:instrText>
          </w:r>
          <w:r w:rsidR="0062232A">
            <w:fldChar w:fldCharType="separate"/>
          </w:r>
          <w:r w:rsidR="0062232A">
            <w:rPr>
              <w:b/>
              <w:color w:val="000000"/>
              <w:sz w:val="20"/>
              <w:szCs w:val="20"/>
            </w:rPr>
            <w:t>100</w:t>
          </w:r>
          <w:r w:rsidR="0062232A">
            <w:fldChar w:fldCharType="end"/>
          </w:r>
        </w:p>
        <w:p w14:paraId="58F9BA42" w14:textId="77777777" w:rsidR="0013489C" w:rsidRDefault="00F762CD">
          <w:pPr>
            <w:tabs>
              <w:tab w:val="right" w:pos="9360"/>
            </w:tabs>
            <w:spacing w:before="60"/>
            <w:ind w:left="360"/>
            <w:rPr>
              <w:b/>
              <w:color w:val="000000"/>
              <w:sz w:val="20"/>
              <w:szCs w:val="20"/>
            </w:rPr>
          </w:pPr>
          <w:hyperlink w:anchor="_q9iaq9uva1xd">
            <w:r w:rsidR="0062232A">
              <w:rPr>
                <w:b/>
                <w:color w:val="000000"/>
                <w:sz w:val="20"/>
                <w:szCs w:val="20"/>
              </w:rPr>
              <w:t>Navigation</w:t>
            </w:r>
          </w:hyperlink>
          <w:r w:rsidR="0062232A">
            <w:rPr>
              <w:b/>
              <w:color w:val="000000"/>
              <w:sz w:val="20"/>
              <w:szCs w:val="20"/>
            </w:rPr>
            <w:tab/>
          </w:r>
          <w:r w:rsidR="0062232A">
            <w:fldChar w:fldCharType="begin"/>
          </w:r>
          <w:r w:rsidR="0062232A">
            <w:instrText xml:space="preserve"> PAGEREF _q9iaq9uva1xd \h </w:instrText>
          </w:r>
          <w:r w:rsidR="0062232A">
            <w:fldChar w:fldCharType="separate"/>
          </w:r>
          <w:r w:rsidR="0062232A">
            <w:rPr>
              <w:b/>
              <w:color w:val="000000"/>
              <w:sz w:val="20"/>
              <w:szCs w:val="20"/>
            </w:rPr>
            <w:t>102</w:t>
          </w:r>
          <w:r w:rsidR="0062232A">
            <w:fldChar w:fldCharType="end"/>
          </w:r>
        </w:p>
        <w:p w14:paraId="58F9BA43" w14:textId="77777777" w:rsidR="0013489C" w:rsidRDefault="00F762CD">
          <w:pPr>
            <w:tabs>
              <w:tab w:val="right" w:pos="9360"/>
            </w:tabs>
            <w:spacing w:before="60"/>
            <w:ind w:left="360"/>
            <w:rPr>
              <w:b/>
              <w:color w:val="000000"/>
              <w:sz w:val="20"/>
              <w:szCs w:val="20"/>
            </w:rPr>
          </w:pPr>
          <w:hyperlink w:anchor="_zgvjizgc5yua">
            <w:r w:rsidR="0062232A">
              <w:rPr>
                <w:b/>
                <w:color w:val="000000"/>
                <w:sz w:val="20"/>
                <w:szCs w:val="20"/>
              </w:rPr>
              <w:t>Functionality</w:t>
            </w:r>
          </w:hyperlink>
          <w:r w:rsidR="0062232A">
            <w:rPr>
              <w:b/>
              <w:color w:val="000000"/>
              <w:sz w:val="20"/>
              <w:szCs w:val="20"/>
            </w:rPr>
            <w:tab/>
          </w:r>
          <w:r w:rsidR="0062232A">
            <w:fldChar w:fldCharType="begin"/>
          </w:r>
          <w:r w:rsidR="0062232A">
            <w:instrText xml:space="preserve"> PAGEREF _zgvjizgc5yua \h </w:instrText>
          </w:r>
          <w:r w:rsidR="0062232A">
            <w:fldChar w:fldCharType="separate"/>
          </w:r>
          <w:r w:rsidR="0062232A">
            <w:rPr>
              <w:b/>
              <w:color w:val="000000"/>
              <w:sz w:val="20"/>
              <w:szCs w:val="20"/>
            </w:rPr>
            <w:t>105</w:t>
          </w:r>
          <w:r w:rsidR="0062232A">
            <w:fldChar w:fldCharType="end"/>
          </w:r>
        </w:p>
        <w:p w14:paraId="58F9BA44" w14:textId="77777777" w:rsidR="0013489C" w:rsidRDefault="00F762CD">
          <w:pPr>
            <w:tabs>
              <w:tab w:val="right" w:pos="9360"/>
            </w:tabs>
            <w:spacing w:before="60"/>
            <w:ind w:left="360"/>
            <w:rPr>
              <w:b/>
              <w:color w:val="000000"/>
              <w:sz w:val="20"/>
              <w:szCs w:val="20"/>
            </w:rPr>
          </w:pPr>
          <w:hyperlink w:anchor="_bstjx9q60toz">
            <w:r w:rsidR="0062232A">
              <w:rPr>
                <w:b/>
                <w:color w:val="000000"/>
                <w:sz w:val="20"/>
                <w:szCs w:val="20"/>
              </w:rPr>
              <w:t>Major Issues and Error Messages</w:t>
            </w:r>
          </w:hyperlink>
          <w:r w:rsidR="0062232A">
            <w:rPr>
              <w:b/>
              <w:color w:val="000000"/>
              <w:sz w:val="20"/>
              <w:szCs w:val="20"/>
            </w:rPr>
            <w:tab/>
          </w:r>
          <w:r w:rsidR="0062232A">
            <w:fldChar w:fldCharType="begin"/>
          </w:r>
          <w:r w:rsidR="0062232A">
            <w:instrText xml:space="preserve"> PAGEREF _bstjx9q60toz \h </w:instrText>
          </w:r>
          <w:r w:rsidR="0062232A">
            <w:fldChar w:fldCharType="separate"/>
          </w:r>
          <w:r w:rsidR="0062232A">
            <w:rPr>
              <w:b/>
              <w:color w:val="000000"/>
              <w:sz w:val="20"/>
              <w:szCs w:val="20"/>
            </w:rPr>
            <w:t>112</w:t>
          </w:r>
          <w:r w:rsidR="0062232A">
            <w:fldChar w:fldCharType="end"/>
          </w:r>
        </w:p>
        <w:p w14:paraId="58F9BA45" w14:textId="77777777" w:rsidR="0013489C" w:rsidRDefault="00F762CD">
          <w:pPr>
            <w:tabs>
              <w:tab w:val="right" w:pos="9360"/>
            </w:tabs>
            <w:spacing w:before="200"/>
            <w:rPr>
              <w:b/>
              <w:color w:val="000000"/>
            </w:rPr>
          </w:pPr>
          <w:hyperlink w:anchor="_vd6p8m78i6ca">
            <w:r w:rsidR="0062232A">
              <w:rPr>
                <w:b/>
                <w:color w:val="000000"/>
              </w:rPr>
              <w:t>Section Overview: Connected Apps</w:t>
            </w:r>
          </w:hyperlink>
          <w:r w:rsidR="0062232A">
            <w:rPr>
              <w:b/>
              <w:color w:val="000000"/>
            </w:rPr>
            <w:tab/>
          </w:r>
          <w:r w:rsidR="0062232A">
            <w:fldChar w:fldCharType="begin"/>
          </w:r>
          <w:r w:rsidR="0062232A">
            <w:instrText xml:space="preserve"> PAGEREF _vd6p8m78i6ca \h </w:instrText>
          </w:r>
          <w:r w:rsidR="0062232A">
            <w:fldChar w:fldCharType="separate"/>
          </w:r>
          <w:r w:rsidR="0062232A">
            <w:rPr>
              <w:b/>
              <w:color w:val="000000"/>
            </w:rPr>
            <w:t>113</w:t>
          </w:r>
          <w:r w:rsidR="0062232A">
            <w:fldChar w:fldCharType="end"/>
          </w:r>
        </w:p>
        <w:p w14:paraId="58F9BA46" w14:textId="77777777" w:rsidR="0013489C" w:rsidRDefault="00F762CD">
          <w:pPr>
            <w:tabs>
              <w:tab w:val="right" w:pos="9360"/>
            </w:tabs>
            <w:spacing w:before="60"/>
            <w:ind w:left="360"/>
            <w:rPr>
              <w:b/>
              <w:color w:val="000000"/>
              <w:sz w:val="20"/>
              <w:szCs w:val="20"/>
            </w:rPr>
          </w:pPr>
          <w:hyperlink w:anchor="_hyc7epn4wamy">
            <w:r w:rsidR="0062232A">
              <w:rPr>
                <w:b/>
                <w:color w:val="000000"/>
                <w:sz w:val="20"/>
                <w:szCs w:val="20"/>
              </w:rPr>
              <w:t>User Access</w:t>
            </w:r>
          </w:hyperlink>
          <w:r w:rsidR="0062232A">
            <w:rPr>
              <w:b/>
              <w:color w:val="000000"/>
              <w:sz w:val="20"/>
              <w:szCs w:val="20"/>
            </w:rPr>
            <w:tab/>
          </w:r>
          <w:r w:rsidR="0062232A">
            <w:fldChar w:fldCharType="begin"/>
          </w:r>
          <w:r w:rsidR="0062232A">
            <w:instrText xml:space="preserve"> PAGEREF _hyc7epn4wamy \h </w:instrText>
          </w:r>
          <w:r w:rsidR="0062232A">
            <w:fldChar w:fldCharType="separate"/>
          </w:r>
          <w:r w:rsidR="0062232A">
            <w:rPr>
              <w:b/>
              <w:color w:val="000000"/>
              <w:sz w:val="20"/>
              <w:szCs w:val="20"/>
            </w:rPr>
            <w:t>113</w:t>
          </w:r>
          <w:r w:rsidR="0062232A">
            <w:fldChar w:fldCharType="end"/>
          </w:r>
        </w:p>
        <w:p w14:paraId="58F9BA47" w14:textId="77777777" w:rsidR="0013489C" w:rsidRDefault="00F762CD">
          <w:pPr>
            <w:tabs>
              <w:tab w:val="right" w:pos="9360"/>
            </w:tabs>
            <w:spacing w:before="60"/>
            <w:ind w:left="360"/>
            <w:rPr>
              <w:b/>
              <w:color w:val="000000"/>
              <w:sz w:val="20"/>
              <w:szCs w:val="20"/>
            </w:rPr>
          </w:pPr>
          <w:hyperlink w:anchor="_5nqlkfxugoj">
            <w:r w:rsidR="0062232A">
              <w:rPr>
                <w:b/>
                <w:color w:val="000000"/>
                <w:sz w:val="20"/>
                <w:szCs w:val="20"/>
              </w:rPr>
              <w:t>Navigation</w:t>
            </w:r>
          </w:hyperlink>
          <w:r w:rsidR="0062232A">
            <w:rPr>
              <w:b/>
              <w:color w:val="000000"/>
              <w:sz w:val="20"/>
              <w:szCs w:val="20"/>
            </w:rPr>
            <w:tab/>
          </w:r>
          <w:r w:rsidR="0062232A">
            <w:fldChar w:fldCharType="begin"/>
          </w:r>
          <w:r w:rsidR="0062232A">
            <w:instrText xml:space="preserve"> PAGEREF _5nqlkfxugoj \h </w:instrText>
          </w:r>
          <w:r w:rsidR="0062232A">
            <w:fldChar w:fldCharType="separate"/>
          </w:r>
          <w:r w:rsidR="0062232A">
            <w:rPr>
              <w:b/>
              <w:color w:val="000000"/>
              <w:sz w:val="20"/>
              <w:szCs w:val="20"/>
            </w:rPr>
            <w:t>114</w:t>
          </w:r>
          <w:r w:rsidR="0062232A">
            <w:fldChar w:fldCharType="end"/>
          </w:r>
        </w:p>
        <w:p w14:paraId="58F9BA48" w14:textId="77777777" w:rsidR="0013489C" w:rsidRDefault="00F762CD">
          <w:pPr>
            <w:tabs>
              <w:tab w:val="right" w:pos="9360"/>
            </w:tabs>
            <w:spacing w:before="60"/>
            <w:ind w:left="360"/>
            <w:rPr>
              <w:b/>
              <w:color w:val="000000"/>
              <w:sz w:val="20"/>
              <w:szCs w:val="20"/>
            </w:rPr>
          </w:pPr>
          <w:hyperlink w:anchor="_dioj0ij75gf6">
            <w:r w:rsidR="0062232A">
              <w:rPr>
                <w:b/>
                <w:color w:val="000000"/>
                <w:sz w:val="20"/>
                <w:szCs w:val="20"/>
              </w:rPr>
              <w:t>Functionality</w:t>
            </w:r>
          </w:hyperlink>
          <w:r w:rsidR="0062232A">
            <w:rPr>
              <w:b/>
              <w:color w:val="000000"/>
              <w:sz w:val="20"/>
              <w:szCs w:val="20"/>
            </w:rPr>
            <w:tab/>
          </w:r>
          <w:r w:rsidR="0062232A">
            <w:fldChar w:fldCharType="begin"/>
          </w:r>
          <w:r w:rsidR="0062232A">
            <w:instrText xml:space="preserve"> PAGEREF _dioj0ij75gf6 \h </w:instrText>
          </w:r>
          <w:r w:rsidR="0062232A">
            <w:fldChar w:fldCharType="separate"/>
          </w:r>
          <w:r w:rsidR="0062232A">
            <w:rPr>
              <w:b/>
              <w:color w:val="000000"/>
              <w:sz w:val="20"/>
              <w:szCs w:val="20"/>
            </w:rPr>
            <w:t>116</w:t>
          </w:r>
          <w:r w:rsidR="0062232A">
            <w:fldChar w:fldCharType="end"/>
          </w:r>
        </w:p>
        <w:p w14:paraId="58F9BA49" w14:textId="77777777" w:rsidR="0013489C" w:rsidRDefault="00F762CD">
          <w:pPr>
            <w:tabs>
              <w:tab w:val="right" w:pos="9360"/>
            </w:tabs>
            <w:spacing w:before="60" w:after="80"/>
            <w:ind w:left="360"/>
            <w:rPr>
              <w:b/>
              <w:color w:val="000000"/>
              <w:sz w:val="20"/>
              <w:szCs w:val="20"/>
            </w:rPr>
          </w:pPr>
          <w:hyperlink w:anchor="_82xlorhyrtwe">
            <w:r w:rsidR="0062232A">
              <w:rPr>
                <w:b/>
                <w:color w:val="000000"/>
                <w:sz w:val="20"/>
                <w:szCs w:val="20"/>
              </w:rPr>
              <w:t>Major Issues and Error Messages</w:t>
            </w:r>
          </w:hyperlink>
          <w:r w:rsidR="0062232A">
            <w:rPr>
              <w:b/>
              <w:color w:val="000000"/>
              <w:sz w:val="20"/>
              <w:szCs w:val="20"/>
            </w:rPr>
            <w:tab/>
          </w:r>
          <w:r w:rsidR="0062232A">
            <w:fldChar w:fldCharType="begin"/>
          </w:r>
          <w:r w:rsidR="0062232A">
            <w:instrText xml:space="preserve"> PAGEREF _82xlorhyrtwe \h </w:instrText>
          </w:r>
          <w:r w:rsidR="0062232A">
            <w:fldChar w:fldCharType="separate"/>
          </w:r>
          <w:r w:rsidR="0062232A">
            <w:rPr>
              <w:b/>
              <w:color w:val="000000"/>
              <w:sz w:val="20"/>
              <w:szCs w:val="20"/>
            </w:rPr>
            <w:t>122</w:t>
          </w:r>
          <w:r w:rsidR="0062232A">
            <w:fldChar w:fldCharType="end"/>
          </w:r>
          <w:r w:rsidR="0062232A">
            <w:fldChar w:fldCharType="end"/>
          </w:r>
        </w:p>
      </w:sdtContent>
    </w:sdt>
    <w:p w14:paraId="58F9BA4A" w14:textId="77777777" w:rsidR="0013489C" w:rsidRDefault="0013489C">
      <w:pPr>
        <w:pStyle w:val="Heading2"/>
        <w:pBdr>
          <w:bottom w:val="single" w:sz="6" w:space="5" w:color="EAECEF"/>
        </w:pBdr>
        <w:shd w:val="clear" w:color="auto" w:fill="FFFFFF"/>
        <w:spacing w:before="360" w:after="240"/>
        <w:rPr>
          <w:rFonts w:ascii="Calibri" w:eastAsia="Calibri" w:hAnsi="Calibri" w:cs="Calibri"/>
          <w:sz w:val="34"/>
          <w:szCs w:val="34"/>
        </w:rPr>
      </w:pPr>
      <w:bookmarkStart w:id="2" w:name="_6hosezlgqud4" w:colFirst="0" w:colLast="0"/>
      <w:bookmarkEnd w:id="2"/>
    </w:p>
    <w:p w14:paraId="58F9BA4B" w14:textId="77777777" w:rsidR="0013489C" w:rsidRDefault="0062232A">
      <w:pPr>
        <w:pStyle w:val="Heading2"/>
        <w:pBdr>
          <w:bottom w:val="single" w:sz="6" w:space="5" w:color="EAECEF"/>
        </w:pBdr>
        <w:shd w:val="clear" w:color="auto" w:fill="FFFFFF"/>
        <w:spacing w:before="360" w:after="240"/>
        <w:rPr>
          <w:rFonts w:ascii="Calibri" w:eastAsia="Calibri" w:hAnsi="Calibri" w:cs="Calibri"/>
        </w:rPr>
      </w:pPr>
      <w:bookmarkStart w:id="3" w:name="_n81hnrhdclz8" w:colFirst="0" w:colLast="0"/>
      <w:bookmarkEnd w:id="3"/>
      <w:r>
        <w:rPr>
          <w:rFonts w:ascii="Calibri" w:eastAsia="Calibri" w:hAnsi="Calibri" w:cs="Calibri"/>
          <w:sz w:val="34"/>
          <w:szCs w:val="34"/>
        </w:rPr>
        <w:t>Product Overview: VA.gov Profile</w:t>
      </w:r>
    </w:p>
    <w:p w14:paraId="58F9BA4C" w14:textId="77777777" w:rsidR="0013489C" w:rsidRDefault="0062232A">
      <w:pPr>
        <w:pBdr>
          <w:top w:val="nil"/>
          <w:left w:val="nil"/>
          <w:bottom w:val="nil"/>
          <w:right w:val="nil"/>
          <w:between w:val="nil"/>
        </w:pBdr>
        <w:shd w:val="clear" w:color="auto" w:fill="FFFFFF"/>
        <w:rPr>
          <w:color w:val="000000"/>
        </w:rPr>
      </w:pPr>
      <w:r>
        <w:rPr>
          <w:color w:val="000000"/>
        </w:rPr>
        <w:t>We have just launched a new version of the VA.gov user profile. This new profile combines the existing VA.gov user profile (</w:t>
      </w:r>
      <w:hyperlink r:id="rId6">
        <w:r>
          <w:rPr>
            <w:color w:val="000000"/>
            <w:u w:val="single"/>
          </w:rPr>
          <w:t>www.va.gov/profile</w:t>
        </w:r>
      </w:hyperlink>
      <w:r>
        <w:rPr>
          <w:color w:val="000000"/>
        </w:rPr>
        <w:t xml:space="preserve">) with the old VA.gov account page (formerly found at </w:t>
      </w:r>
      <w:hyperlink r:id="rId7">
        <w:r>
          <w:rPr>
            <w:color w:val="000000"/>
            <w:u w:val="single"/>
          </w:rPr>
          <w:t>www.va.gov/account</w:t>
        </w:r>
      </w:hyperlink>
      <w:r>
        <w:rPr>
          <w:color w:val="000000"/>
        </w:rPr>
        <w:t>). Going forward, these are now one section. If someone calls in looking for the VA.gov account page, they should now be directed to the VA.gov user profile.</w:t>
      </w:r>
    </w:p>
    <w:p w14:paraId="58F9BA4D" w14:textId="77777777" w:rsidR="0013489C" w:rsidRDefault="0062232A">
      <w:pPr>
        <w:pBdr>
          <w:top w:val="nil"/>
          <w:left w:val="nil"/>
          <w:bottom w:val="nil"/>
          <w:right w:val="nil"/>
          <w:between w:val="nil"/>
        </w:pBdr>
        <w:shd w:val="clear" w:color="auto" w:fill="FFFFFF"/>
        <w:spacing w:after="240"/>
        <w:rPr>
          <w:color w:val="000000"/>
        </w:rPr>
      </w:pPr>
      <w:r>
        <w:rPr>
          <w:color w:val="000000"/>
        </w:rPr>
        <w:br/>
        <w:t>From the VA.gov user profile, users can update or view the following:</w:t>
      </w:r>
    </w:p>
    <w:p w14:paraId="58F9BA4E" w14:textId="77777777" w:rsidR="0013489C" w:rsidRDefault="0062232A">
      <w:pPr>
        <w:numPr>
          <w:ilvl w:val="0"/>
          <w:numId w:val="16"/>
        </w:numPr>
        <w:pBdr>
          <w:top w:val="nil"/>
          <w:left w:val="nil"/>
          <w:bottom w:val="nil"/>
          <w:right w:val="nil"/>
          <w:between w:val="nil"/>
        </w:pBdr>
        <w:shd w:val="clear" w:color="auto" w:fill="FFFFFF"/>
        <w:rPr>
          <w:color w:val="000000"/>
        </w:rPr>
      </w:pPr>
      <w:r>
        <w:rPr>
          <w:color w:val="000000"/>
        </w:rPr>
        <w:t>Personal and contact information</w:t>
      </w:r>
    </w:p>
    <w:p w14:paraId="58F9BA4F" w14:textId="77777777" w:rsidR="0013489C" w:rsidRDefault="0062232A">
      <w:pPr>
        <w:numPr>
          <w:ilvl w:val="0"/>
          <w:numId w:val="16"/>
        </w:numPr>
        <w:pBdr>
          <w:top w:val="nil"/>
          <w:left w:val="nil"/>
          <w:bottom w:val="nil"/>
          <w:right w:val="nil"/>
          <w:between w:val="nil"/>
        </w:pBdr>
        <w:shd w:val="clear" w:color="auto" w:fill="FFFFFF"/>
        <w:rPr>
          <w:color w:val="000000"/>
        </w:rPr>
      </w:pPr>
      <w:r>
        <w:rPr>
          <w:color w:val="000000"/>
        </w:rPr>
        <w:t>Military information</w:t>
      </w:r>
    </w:p>
    <w:p w14:paraId="58F9BA50" w14:textId="77777777" w:rsidR="0013489C" w:rsidRDefault="0062232A">
      <w:pPr>
        <w:numPr>
          <w:ilvl w:val="0"/>
          <w:numId w:val="16"/>
        </w:numPr>
        <w:pBdr>
          <w:top w:val="nil"/>
          <w:left w:val="nil"/>
          <w:bottom w:val="nil"/>
          <w:right w:val="nil"/>
          <w:between w:val="nil"/>
        </w:pBdr>
        <w:shd w:val="clear" w:color="auto" w:fill="FFFFFF"/>
        <w:rPr>
          <w:color w:val="000000"/>
        </w:rPr>
      </w:pPr>
      <w:r>
        <w:rPr>
          <w:color w:val="000000"/>
        </w:rPr>
        <w:t>Direct deposit information</w:t>
      </w:r>
    </w:p>
    <w:p w14:paraId="58F9BA51" w14:textId="77777777" w:rsidR="0013489C" w:rsidRDefault="0062232A">
      <w:pPr>
        <w:numPr>
          <w:ilvl w:val="0"/>
          <w:numId w:val="16"/>
        </w:numPr>
        <w:pBdr>
          <w:top w:val="nil"/>
          <w:left w:val="nil"/>
          <w:bottom w:val="nil"/>
          <w:right w:val="nil"/>
          <w:between w:val="nil"/>
        </w:pBdr>
        <w:shd w:val="clear" w:color="auto" w:fill="FFFFFF"/>
        <w:spacing w:after="240"/>
        <w:rPr>
          <w:color w:val="000000"/>
        </w:rPr>
      </w:pPr>
      <w:r>
        <w:rPr>
          <w:color w:val="000000"/>
        </w:rPr>
        <w:t>Security settings and preferences</w:t>
      </w:r>
    </w:p>
    <w:p w14:paraId="58F9BA52" w14:textId="77777777" w:rsidR="0013489C" w:rsidRDefault="0062232A">
      <w:pPr>
        <w:pStyle w:val="Heading3"/>
        <w:pBdr>
          <w:bottom w:val="single" w:sz="6" w:space="5" w:color="EAECEF"/>
        </w:pBdr>
        <w:shd w:val="clear" w:color="auto" w:fill="FFFFFF"/>
        <w:spacing w:before="360" w:after="240"/>
        <w:ind w:left="-300"/>
        <w:rPr>
          <w:sz w:val="32"/>
          <w:szCs w:val="32"/>
        </w:rPr>
      </w:pPr>
      <w:bookmarkStart w:id="4" w:name="_30j0zll" w:colFirst="0" w:colLast="0"/>
      <w:bookmarkEnd w:id="4"/>
      <w:r>
        <w:rPr>
          <w:sz w:val="32"/>
          <w:szCs w:val="32"/>
        </w:rPr>
        <w:t>User Access</w:t>
      </w:r>
    </w:p>
    <w:p w14:paraId="58F9BA53" w14:textId="77777777" w:rsidR="0013489C" w:rsidRDefault="0062232A">
      <w:pPr>
        <w:pBdr>
          <w:top w:val="nil"/>
          <w:left w:val="nil"/>
          <w:bottom w:val="nil"/>
          <w:right w:val="nil"/>
          <w:between w:val="nil"/>
        </w:pBdr>
        <w:shd w:val="clear" w:color="auto" w:fill="FFFFFF"/>
        <w:spacing w:after="240"/>
        <w:rPr>
          <w:color w:val="000000"/>
        </w:rPr>
      </w:pPr>
      <w:r>
        <w:rPr>
          <w:color w:val="000000"/>
        </w:rPr>
        <w:t>For a user to view the VA.gov user profile, they must meet the following criteria:</w:t>
      </w:r>
    </w:p>
    <w:p w14:paraId="58F9BA54" w14:textId="77777777" w:rsidR="0013489C" w:rsidRDefault="0062232A">
      <w:pPr>
        <w:numPr>
          <w:ilvl w:val="0"/>
          <w:numId w:val="18"/>
        </w:numPr>
        <w:pBdr>
          <w:top w:val="nil"/>
          <w:left w:val="nil"/>
          <w:bottom w:val="nil"/>
          <w:right w:val="nil"/>
          <w:between w:val="nil"/>
        </w:pBdr>
        <w:shd w:val="clear" w:color="auto" w:fill="FFFFFF"/>
        <w:rPr>
          <w:color w:val="000000"/>
        </w:rPr>
      </w:pPr>
      <w:r>
        <w:rPr>
          <w:color w:val="000000"/>
        </w:rPr>
        <w:t>Be logged in to VA.gov</w:t>
      </w:r>
    </w:p>
    <w:p w14:paraId="58F9BA55" w14:textId="77777777" w:rsidR="0013489C" w:rsidRDefault="0062232A">
      <w:pPr>
        <w:numPr>
          <w:ilvl w:val="0"/>
          <w:numId w:val="18"/>
        </w:numPr>
        <w:pBdr>
          <w:top w:val="nil"/>
          <w:left w:val="nil"/>
          <w:bottom w:val="nil"/>
          <w:right w:val="nil"/>
          <w:between w:val="nil"/>
        </w:pBdr>
        <w:shd w:val="clear" w:color="auto" w:fill="FFFFFF"/>
        <w:rPr>
          <w:color w:val="000000"/>
        </w:rPr>
      </w:pPr>
      <w:r>
        <w:rPr>
          <w:color w:val="000000"/>
        </w:rPr>
        <w:t>Be found in the Master Person Index (MPI)</w:t>
      </w:r>
    </w:p>
    <w:p w14:paraId="58F9BA56" w14:textId="77777777" w:rsidR="0013489C" w:rsidRDefault="0062232A">
      <w:pPr>
        <w:numPr>
          <w:ilvl w:val="0"/>
          <w:numId w:val="18"/>
        </w:numPr>
        <w:pBdr>
          <w:top w:val="nil"/>
          <w:left w:val="nil"/>
          <w:bottom w:val="nil"/>
          <w:right w:val="nil"/>
          <w:between w:val="nil"/>
        </w:pBdr>
        <w:shd w:val="clear" w:color="auto" w:fill="FFFFFF"/>
        <w:spacing w:after="240"/>
        <w:rPr>
          <w:color w:val="000000"/>
        </w:rPr>
      </w:pPr>
      <w:r>
        <w:rPr>
          <w:color w:val="000000"/>
        </w:rPr>
        <w:t>Have verified their identity on VA.gov</w:t>
      </w:r>
    </w:p>
    <w:p w14:paraId="58F9BA57" w14:textId="77777777" w:rsidR="0013489C" w:rsidRDefault="0062232A">
      <w:pPr>
        <w:pBdr>
          <w:top w:val="nil"/>
          <w:left w:val="nil"/>
          <w:bottom w:val="nil"/>
          <w:right w:val="nil"/>
          <w:between w:val="nil"/>
        </w:pBdr>
        <w:shd w:val="clear" w:color="auto" w:fill="FFFFFF"/>
        <w:spacing w:after="200"/>
        <w:rPr>
          <w:color w:val="000000"/>
        </w:rPr>
      </w:pPr>
      <w:r>
        <w:rPr>
          <w:b/>
          <w:color w:val="000000"/>
          <w:sz w:val="28"/>
          <w:szCs w:val="28"/>
        </w:rPr>
        <w:t>The Master Person Index (MPI)</w:t>
      </w:r>
    </w:p>
    <w:p w14:paraId="58F9BA58" w14:textId="77777777" w:rsidR="0013489C" w:rsidRDefault="0062232A">
      <w:pPr>
        <w:pBdr>
          <w:top w:val="nil"/>
          <w:left w:val="nil"/>
          <w:bottom w:val="nil"/>
          <w:right w:val="nil"/>
          <w:between w:val="nil"/>
        </w:pBdr>
        <w:shd w:val="clear" w:color="auto" w:fill="FFFFFF"/>
        <w:rPr>
          <w:color w:val="000000"/>
        </w:rPr>
      </w:pPr>
      <w:r>
        <w:rPr>
          <w:color w:val="000000"/>
        </w:rPr>
        <w:t xml:space="preserve">Veterans found in the Master Person Index (MPI) will have access to their VA.gov profile if they are logged in and have verified their identity (see below). To be in the MPI, a person must have had some sort of interaction with the VA where they had data </w:t>
      </w:r>
      <w:proofErr w:type="gramStart"/>
      <w:r>
        <w:rPr>
          <w:color w:val="000000"/>
        </w:rPr>
        <w:t>entered into</w:t>
      </w:r>
      <w:proofErr w:type="gramEnd"/>
      <w:r>
        <w:rPr>
          <w:color w:val="000000"/>
        </w:rPr>
        <w:t xml:space="preserve"> the MPI system. This could be online or offline. In most cases, a person contacting a call center will have already had some interaction with the VA and be in the MPI.</w:t>
      </w:r>
    </w:p>
    <w:p w14:paraId="58F9BA59" w14:textId="77777777" w:rsidR="0013489C" w:rsidRDefault="0062232A">
      <w:pPr>
        <w:pBdr>
          <w:top w:val="nil"/>
          <w:left w:val="nil"/>
          <w:bottom w:val="nil"/>
          <w:right w:val="nil"/>
          <w:between w:val="nil"/>
        </w:pBdr>
        <w:shd w:val="clear" w:color="auto" w:fill="FFFFFF"/>
        <w:spacing w:after="200"/>
        <w:rPr>
          <w:color w:val="000000"/>
        </w:rPr>
      </w:pPr>
      <w:r>
        <w:rPr>
          <w:color w:val="000000"/>
        </w:rPr>
        <w:br/>
      </w:r>
      <w:r>
        <w:rPr>
          <w:b/>
          <w:color w:val="000000"/>
          <w:sz w:val="28"/>
          <w:szCs w:val="28"/>
        </w:rPr>
        <w:t>Users who have not verified their identity (LOA1)</w:t>
      </w:r>
    </w:p>
    <w:p w14:paraId="58F9BA5A" w14:textId="77777777" w:rsidR="0013489C" w:rsidRDefault="0062232A">
      <w:pPr>
        <w:pBdr>
          <w:top w:val="nil"/>
          <w:left w:val="nil"/>
          <w:bottom w:val="nil"/>
          <w:right w:val="nil"/>
          <w:between w:val="nil"/>
        </w:pBdr>
        <w:shd w:val="clear" w:color="auto" w:fill="FFFFFF"/>
        <w:rPr>
          <w:color w:val="000000"/>
        </w:rPr>
      </w:pPr>
      <w:r>
        <w:rPr>
          <w:color w:val="000000"/>
        </w:rPr>
        <w:t xml:space="preserve">If someone is logged in and is in the MPI but has not verified their identity on VA.gov, they will only see the </w:t>
      </w:r>
      <w:r>
        <w:rPr>
          <w:b/>
          <w:color w:val="000000"/>
        </w:rPr>
        <w:t>Account security</w:t>
      </w:r>
      <w:r>
        <w:rPr>
          <w:color w:val="000000"/>
        </w:rPr>
        <w:t xml:space="preserve"> section of the VA.gov profile when they go to </w:t>
      </w:r>
      <w:hyperlink r:id="rId8">
        <w:r>
          <w:rPr>
            <w:color w:val="000000"/>
            <w:u w:val="single"/>
          </w:rPr>
          <w:t>www.va.gov/profile</w:t>
        </w:r>
      </w:hyperlink>
      <w:r>
        <w:rPr>
          <w:color w:val="000000"/>
        </w:rPr>
        <w:t xml:space="preserve">. From here, they can add additional security to their account by verifying their identity or adding 2-factor authentication (2FA). To view their personal and contact </w:t>
      </w:r>
      <w:r>
        <w:rPr>
          <w:color w:val="000000"/>
        </w:rPr>
        <w:lastRenderedPageBreak/>
        <w:t xml:space="preserve">information, military information, or direct deposit information (if applicable), they must verify their identity at </w:t>
      </w:r>
      <w:hyperlink r:id="rId9">
        <w:r>
          <w:rPr>
            <w:color w:val="000000"/>
            <w:u w:val="single"/>
          </w:rPr>
          <w:t>https://va.gov/verify/</w:t>
        </w:r>
      </w:hyperlink>
      <w:r>
        <w:rPr>
          <w:color w:val="000000"/>
        </w:rPr>
        <w:t>.</w:t>
      </w:r>
    </w:p>
    <w:p w14:paraId="58F9BA5B" w14:textId="77777777" w:rsidR="0013489C" w:rsidRDefault="0062232A">
      <w:r>
        <w:rPr>
          <w:noProof/>
        </w:rPr>
        <w:drawing>
          <wp:inline distT="0" distB="0" distL="0" distR="0" wp14:anchorId="58F9BD25" wp14:editId="58F9BD26">
            <wp:extent cx="5157788" cy="7645661"/>
            <wp:effectExtent l="0" t="0" r="0" b="0"/>
            <wp:docPr id="119" name="image44.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jpg" descr="A screenshot of a cell phone&#10;&#10;Description automatically generated"/>
                    <pic:cNvPicPr preferRelativeResize="0"/>
                  </pic:nvPicPr>
                  <pic:blipFill>
                    <a:blip r:embed="rId10"/>
                    <a:srcRect l="7601" r="9159" b="29845"/>
                    <a:stretch>
                      <a:fillRect/>
                    </a:stretch>
                  </pic:blipFill>
                  <pic:spPr>
                    <a:xfrm>
                      <a:off x="0" y="0"/>
                      <a:ext cx="5157788" cy="7645661"/>
                    </a:xfrm>
                    <a:prstGeom prst="rect">
                      <a:avLst/>
                    </a:prstGeom>
                    <a:ln/>
                  </pic:spPr>
                </pic:pic>
              </a:graphicData>
            </a:graphic>
          </wp:inline>
        </w:drawing>
      </w:r>
    </w:p>
    <w:p w14:paraId="58F9BA5C" w14:textId="77777777" w:rsidR="0013489C" w:rsidRDefault="0062232A">
      <w:pPr>
        <w:spacing w:after="200"/>
        <w:rPr>
          <w:color w:val="000000"/>
        </w:rPr>
      </w:pPr>
      <w:r>
        <w:rPr>
          <w:b/>
          <w:color w:val="000000"/>
          <w:sz w:val="28"/>
          <w:szCs w:val="28"/>
        </w:rPr>
        <w:lastRenderedPageBreak/>
        <w:t>Users who have verified their identity (LOA3)</w:t>
      </w:r>
    </w:p>
    <w:p w14:paraId="58F9BA5D" w14:textId="77777777" w:rsidR="0013489C" w:rsidRDefault="0062232A">
      <w:pPr>
        <w:pBdr>
          <w:top w:val="nil"/>
          <w:left w:val="nil"/>
          <w:bottom w:val="nil"/>
          <w:right w:val="nil"/>
          <w:between w:val="nil"/>
        </w:pBdr>
        <w:shd w:val="clear" w:color="auto" w:fill="FFFFFF"/>
        <w:rPr>
          <w:color w:val="000000"/>
        </w:rPr>
      </w:pPr>
      <w:r>
        <w:rPr>
          <w:color w:val="000000"/>
        </w:rPr>
        <w:t>Users who are logged in, have data in the MPI, and have verified their identity (LOA3) will be able to view their full profile on VA.gov.</w:t>
      </w:r>
    </w:p>
    <w:p w14:paraId="58F9BA5E" w14:textId="77777777" w:rsidR="0013489C" w:rsidRDefault="0013489C">
      <w:pPr>
        <w:pBdr>
          <w:top w:val="nil"/>
          <w:left w:val="nil"/>
          <w:bottom w:val="nil"/>
          <w:right w:val="nil"/>
          <w:between w:val="nil"/>
        </w:pBdr>
        <w:shd w:val="clear" w:color="auto" w:fill="FFFFFF"/>
        <w:rPr>
          <w:color w:val="000000"/>
        </w:rPr>
      </w:pPr>
    </w:p>
    <w:p w14:paraId="58F9BA5F" w14:textId="77777777" w:rsidR="0013489C" w:rsidRDefault="0062232A">
      <w:pPr>
        <w:pBdr>
          <w:top w:val="nil"/>
          <w:left w:val="nil"/>
          <w:bottom w:val="nil"/>
          <w:right w:val="nil"/>
          <w:between w:val="nil"/>
        </w:pBdr>
        <w:shd w:val="clear" w:color="auto" w:fill="FFFFFF"/>
        <w:spacing w:after="240"/>
        <w:jc w:val="center"/>
        <w:rPr>
          <w:color w:val="000000"/>
        </w:rPr>
      </w:pPr>
      <w:r>
        <w:rPr>
          <w:b/>
          <w:noProof/>
          <w:color w:val="000000"/>
        </w:rPr>
        <w:drawing>
          <wp:inline distT="0" distB="0" distL="0" distR="0" wp14:anchorId="58F9BD27" wp14:editId="58F9BD28">
            <wp:extent cx="4839643" cy="6567488"/>
            <wp:effectExtent l="12700" t="12700" r="12700" b="12700"/>
            <wp:docPr id="121" name="image10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screenshot of a cell phone&#10;&#10;Description automatically generated"/>
                    <pic:cNvPicPr preferRelativeResize="0"/>
                  </pic:nvPicPr>
                  <pic:blipFill>
                    <a:blip r:embed="rId11"/>
                    <a:srcRect b="25000"/>
                    <a:stretch>
                      <a:fillRect/>
                    </a:stretch>
                  </pic:blipFill>
                  <pic:spPr>
                    <a:xfrm>
                      <a:off x="0" y="0"/>
                      <a:ext cx="4839643" cy="6567488"/>
                    </a:xfrm>
                    <a:prstGeom prst="rect">
                      <a:avLst/>
                    </a:prstGeom>
                    <a:ln w="12700">
                      <a:solidFill>
                        <a:srgbClr val="666666"/>
                      </a:solidFill>
                      <a:prstDash val="solid"/>
                    </a:ln>
                  </pic:spPr>
                </pic:pic>
              </a:graphicData>
            </a:graphic>
          </wp:inline>
        </w:drawing>
      </w:r>
    </w:p>
    <w:p w14:paraId="58F9BA60" w14:textId="77777777" w:rsidR="0013489C" w:rsidRDefault="0062232A">
      <w:pPr>
        <w:pStyle w:val="Heading3"/>
        <w:pBdr>
          <w:bottom w:val="single" w:sz="6" w:space="5" w:color="EAECEF"/>
        </w:pBdr>
        <w:shd w:val="clear" w:color="auto" w:fill="FFFFFF"/>
        <w:spacing w:after="240"/>
        <w:rPr>
          <w:sz w:val="32"/>
          <w:szCs w:val="32"/>
        </w:rPr>
      </w:pPr>
      <w:bookmarkStart w:id="5" w:name="_1fob9te" w:colFirst="0" w:colLast="0"/>
      <w:bookmarkEnd w:id="5"/>
      <w:r>
        <w:rPr>
          <w:sz w:val="32"/>
          <w:szCs w:val="32"/>
        </w:rPr>
        <w:lastRenderedPageBreak/>
        <w:t>Navigation</w:t>
      </w:r>
    </w:p>
    <w:p w14:paraId="58F9BA61" w14:textId="77777777" w:rsidR="0013489C" w:rsidRDefault="0062232A">
      <w:pPr>
        <w:pBdr>
          <w:top w:val="nil"/>
          <w:left w:val="nil"/>
          <w:bottom w:val="nil"/>
          <w:right w:val="nil"/>
          <w:between w:val="nil"/>
        </w:pBdr>
        <w:shd w:val="clear" w:color="auto" w:fill="FFFFFF"/>
        <w:spacing w:before="60"/>
        <w:rPr>
          <w:color w:val="000000"/>
        </w:rPr>
      </w:pPr>
      <w:r>
        <w:rPr>
          <w:color w:val="000000"/>
        </w:rPr>
        <w:t>To navigate to the VA.gov user profile, a person must:</w:t>
      </w:r>
    </w:p>
    <w:p w14:paraId="58F9BA62" w14:textId="77777777" w:rsidR="0013489C" w:rsidRDefault="0013489C">
      <w:pPr>
        <w:pBdr>
          <w:top w:val="nil"/>
          <w:left w:val="nil"/>
          <w:bottom w:val="nil"/>
          <w:right w:val="nil"/>
          <w:between w:val="nil"/>
        </w:pBdr>
        <w:shd w:val="clear" w:color="auto" w:fill="FFFFFF"/>
        <w:rPr>
          <w:color w:val="000000"/>
        </w:rPr>
      </w:pPr>
    </w:p>
    <w:p w14:paraId="58F9BA63" w14:textId="77777777" w:rsidR="0013489C" w:rsidRDefault="0062232A">
      <w:pPr>
        <w:numPr>
          <w:ilvl w:val="0"/>
          <w:numId w:val="19"/>
        </w:numPr>
        <w:pBdr>
          <w:top w:val="nil"/>
          <w:left w:val="nil"/>
          <w:bottom w:val="nil"/>
          <w:right w:val="nil"/>
          <w:between w:val="nil"/>
        </w:pBdr>
        <w:shd w:val="clear" w:color="auto" w:fill="FFFFFF"/>
        <w:spacing w:before="60"/>
        <w:rPr>
          <w:color w:val="000000"/>
        </w:rPr>
      </w:pPr>
      <w:r>
        <w:rPr>
          <w:color w:val="000000"/>
        </w:rPr>
        <w:t xml:space="preserve">Sign into </w:t>
      </w:r>
      <w:proofErr w:type="gramStart"/>
      <w:r>
        <w:rPr>
          <w:color w:val="000000"/>
        </w:rPr>
        <w:t>VA.gov  (</w:t>
      </w:r>
      <w:proofErr w:type="gramEnd"/>
      <w:r w:rsidR="00F762CD">
        <w:fldChar w:fldCharType="begin"/>
      </w:r>
      <w:r w:rsidR="00F762CD">
        <w:instrText xml:space="preserve"> HYPERLINK "https://www.va.gov/" \h </w:instrText>
      </w:r>
      <w:r w:rsidR="00F762CD">
        <w:fldChar w:fldCharType="separate"/>
      </w:r>
      <w:r>
        <w:rPr>
          <w:color w:val="000000"/>
          <w:u w:val="single"/>
        </w:rPr>
        <w:t>https://www.va.gov/</w:t>
      </w:r>
      <w:r w:rsidR="00F762CD">
        <w:rPr>
          <w:color w:val="000000"/>
          <w:u w:val="single"/>
        </w:rPr>
        <w:fldChar w:fldCharType="end"/>
      </w:r>
      <w:r>
        <w:rPr>
          <w:color w:val="000000"/>
        </w:rPr>
        <w:t>).</w:t>
      </w:r>
    </w:p>
    <w:p w14:paraId="58F9BA64" w14:textId="77777777" w:rsidR="0013489C" w:rsidRDefault="0062232A">
      <w:pPr>
        <w:pBdr>
          <w:top w:val="nil"/>
          <w:left w:val="nil"/>
          <w:bottom w:val="nil"/>
          <w:right w:val="nil"/>
          <w:between w:val="nil"/>
        </w:pBdr>
        <w:shd w:val="clear" w:color="auto" w:fill="FFFFFF"/>
        <w:spacing w:before="60" w:after="200"/>
        <w:ind w:left="360"/>
        <w:jc w:val="center"/>
      </w:pPr>
      <w:r>
        <w:rPr>
          <w:noProof/>
          <w:color w:val="000000"/>
        </w:rPr>
        <w:drawing>
          <wp:inline distT="0" distB="0" distL="0" distR="0" wp14:anchorId="58F9BD29" wp14:editId="58F9BD2A">
            <wp:extent cx="4262438" cy="3175081"/>
            <wp:effectExtent l="12700" t="12700" r="12700" b="12700"/>
            <wp:docPr id="120" name="image10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screenshot of a cell phone&#10;&#10;Description automatically generated"/>
                    <pic:cNvPicPr preferRelativeResize="0"/>
                  </pic:nvPicPr>
                  <pic:blipFill>
                    <a:blip r:embed="rId12"/>
                    <a:srcRect l="13217" r="15383"/>
                    <a:stretch>
                      <a:fillRect/>
                    </a:stretch>
                  </pic:blipFill>
                  <pic:spPr>
                    <a:xfrm>
                      <a:off x="0" y="0"/>
                      <a:ext cx="4262438" cy="3175081"/>
                    </a:xfrm>
                    <a:prstGeom prst="rect">
                      <a:avLst/>
                    </a:prstGeom>
                    <a:ln w="12700">
                      <a:solidFill>
                        <a:srgbClr val="434343"/>
                      </a:solidFill>
                      <a:prstDash val="solid"/>
                    </a:ln>
                  </pic:spPr>
                </pic:pic>
              </a:graphicData>
            </a:graphic>
          </wp:inline>
        </w:drawing>
      </w:r>
    </w:p>
    <w:p w14:paraId="58F9BA65" w14:textId="77777777" w:rsidR="0013489C" w:rsidRDefault="0062232A">
      <w:pPr>
        <w:numPr>
          <w:ilvl w:val="0"/>
          <w:numId w:val="19"/>
        </w:numPr>
        <w:pBdr>
          <w:top w:val="nil"/>
          <w:left w:val="nil"/>
          <w:bottom w:val="nil"/>
          <w:right w:val="nil"/>
          <w:between w:val="nil"/>
        </w:pBdr>
        <w:shd w:val="clear" w:color="auto" w:fill="FFFFFF"/>
        <w:spacing w:before="60"/>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58F9BA66" w14:textId="77777777" w:rsidR="0013489C" w:rsidRDefault="0013489C">
      <w:pPr>
        <w:pBdr>
          <w:top w:val="nil"/>
          <w:left w:val="nil"/>
          <w:bottom w:val="nil"/>
          <w:right w:val="nil"/>
          <w:between w:val="nil"/>
        </w:pBdr>
        <w:shd w:val="clear" w:color="auto" w:fill="FFFFFF"/>
        <w:ind w:left="360"/>
        <w:rPr>
          <w:color w:val="000000"/>
        </w:rPr>
      </w:pPr>
    </w:p>
    <w:p w14:paraId="58F9BA67" w14:textId="77777777" w:rsidR="0013489C" w:rsidRDefault="0062232A">
      <w:pPr>
        <w:pBdr>
          <w:top w:val="nil"/>
          <w:left w:val="nil"/>
          <w:bottom w:val="nil"/>
          <w:right w:val="nil"/>
          <w:between w:val="nil"/>
        </w:pBdr>
        <w:shd w:val="clear" w:color="auto" w:fill="FFFFFF"/>
        <w:spacing w:after="200"/>
        <w:ind w:left="360"/>
        <w:jc w:val="center"/>
      </w:pPr>
      <w:r>
        <w:rPr>
          <w:noProof/>
          <w:color w:val="000000"/>
        </w:rPr>
        <w:drawing>
          <wp:inline distT="0" distB="0" distL="0" distR="0" wp14:anchorId="58F9BD2B" wp14:editId="58F9BD2C">
            <wp:extent cx="4543425" cy="2438400"/>
            <wp:effectExtent l="12700" t="12700" r="12700" b="12700"/>
            <wp:docPr id="123" name="image11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screenshot of a social media post&#10;&#10;Description automatically generated"/>
                    <pic:cNvPicPr preferRelativeResize="0"/>
                  </pic:nvPicPr>
                  <pic:blipFill>
                    <a:blip r:embed="rId13"/>
                    <a:srcRect l="20389" r="12535" b="25364"/>
                    <a:stretch>
                      <a:fillRect/>
                    </a:stretch>
                  </pic:blipFill>
                  <pic:spPr>
                    <a:xfrm>
                      <a:off x="0" y="0"/>
                      <a:ext cx="4543425" cy="2438400"/>
                    </a:xfrm>
                    <a:prstGeom prst="rect">
                      <a:avLst/>
                    </a:prstGeom>
                    <a:ln w="12700">
                      <a:solidFill>
                        <a:srgbClr val="434343"/>
                      </a:solidFill>
                      <a:prstDash val="solid"/>
                    </a:ln>
                  </pic:spPr>
                </pic:pic>
              </a:graphicData>
            </a:graphic>
          </wp:inline>
        </w:drawing>
      </w:r>
    </w:p>
    <w:p w14:paraId="58F9BA68" w14:textId="77777777" w:rsidR="0013489C" w:rsidRDefault="0062232A">
      <w:pPr>
        <w:pBdr>
          <w:top w:val="nil"/>
          <w:left w:val="nil"/>
          <w:bottom w:val="nil"/>
          <w:right w:val="nil"/>
          <w:between w:val="nil"/>
        </w:pBdr>
        <w:shd w:val="clear" w:color="auto" w:fill="FFFFFF"/>
        <w:ind w:left="90"/>
        <w:rPr>
          <w:color w:val="000000"/>
        </w:rPr>
      </w:pPr>
      <w:r>
        <w:rPr>
          <w:color w:val="000000"/>
        </w:rPr>
        <w:t xml:space="preserve">This will take logged in users to the VA.gov profile. As mentioned above, if a user is LOA3 then the </w:t>
      </w:r>
      <w:proofErr w:type="gramStart"/>
      <w:r>
        <w:rPr>
          <w:b/>
          <w:color w:val="000000"/>
        </w:rPr>
        <w:t>Personal</w:t>
      </w:r>
      <w:proofErr w:type="gramEnd"/>
      <w:r>
        <w:rPr>
          <w:b/>
          <w:color w:val="000000"/>
        </w:rPr>
        <w:t xml:space="preserve"> and contact information</w:t>
      </w:r>
      <w:r>
        <w:rPr>
          <w:color w:val="000000"/>
        </w:rPr>
        <w:t xml:space="preserve"> section will be the first screen that they will see in the </w:t>
      </w:r>
      <w:r>
        <w:rPr>
          <w:color w:val="000000"/>
        </w:rPr>
        <w:lastRenderedPageBreak/>
        <w:t>profile.</w:t>
      </w:r>
      <w:r>
        <w:rPr>
          <w:color w:val="000000"/>
        </w:rPr>
        <w:br/>
      </w:r>
    </w:p>
    <w:p w14:paraId="58F9BA69" w14:textId="77777777" w:rsidR="0013489C" w:rsidRDefault="0062232A">
      <w:pPr>
        <w:jc w:val="center"/>
      </w:pPr>
      <w:r>
        <w:rPr>
          <w:b/>
          <w:noProof/>
        </w:rPr>
        <w:drawing>
          <wp:inline distT="0" distB="0" distL="0" distR="0" wp14:anchorId="58F9BD2D" wp14:editId="58F9BD2E">
            <wp:extent cx="5623105" cy="7473461"/>
            <wp:effectExtent l="12700" t="12700" r="12700" b="12700"/>
            <wp:docPr id="122" name="image10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screenshot of a cell phone&#10;&#10;Description automatically generated"/>
                    <pic:cNvPicPr preferRelativeResize="0"/>
                  </pic:nvPicPr>
                  <pic:blipFill>
                    <a:blip r:embed="rId11"/>
                    <a:srcRect b="26634"/>
                    <a:stretch>
                      <a:fillRect/>
                    </a:stretch>
                  </pic:blipFill>
                  <pic:spPr>
                    <a:xfrm>
                      <a:off x="0" y="0"/>
                      <a:ext cx="5623105" cy="7473461"/>
                    </a:xfrm>
                    <a:prstGeom prst="rect">
                      <a:avLst/>
                    </a:prstGeom>
                    <a:ln w="12700">
                      <a:solidFill>
                        <a:srgbClr val="434343"/>
                      </a:solidFill>
                      <a:prstDash val="solid"/>
                    </a:ln>
                  </pic:spPr>
                </pic:pic>
              </a:graphicData>
            </a:graphic>
          </wp:inline>
        </w:drawing>
      </w:r>
    </w:p>
    <w:p w14:paraId="58F9BA6A" w14:textId="77777777" w:rsidR="0013489C" w:rsidRDefault="0062232A">
      <w:pPr>
        <w:pBdr>
          <w:top w:val="nil"/>
          <w:left w:val="nil"/>
          <w:bottom w:val="nil"/>
          <w:right w:val="nil"/>
          <w:between w:val="nil"/>
        </w:pBdr>
        <w:shd w:val="clear" w:color="auto" w:fill="FFFFFF"/>
        <w:spacing w:before="200"/>
        <w:rPr>
          <w:color w:val="000000"/>
        </w:rPr>
      </w:pPr>
      <w:r>
        <w:rPr>
          <w:color w:val="000000"/>
        </w:rPr>
        <w:lastRenderedPageBreak/>
        <w:t>If a user is LOA1, they will see the screen below. They will need to verify their identity before they can access any other features in the profile (</w:t>
      </w:r>
      <w:hyperlink r:id="rId14">
        <w:r>
          <w:rPr>
            <w:color w:val="000000"/>
            <w:u w:val="single"/>
          </w:rPr>
          <w:t>https://va.gov/verify/</w:t>
        </w:r>
      </w:hyperlink>
      <w:r>
        <w:rPr>
          <w:color w:val="000000"/>
        </w:rPr>
        <w:t>).</w:t>
      </w:r>
      <w:r>
        <w:rPr>
          <w:color w:val="000000"/>
        </w:rPr>
        <w:br/>
      </w:r>
    </w:p>
    <w:p w14:paraId="58F9BA6B" w14:textId="77777777" w:rsidR="0013489C" w:rsidRDefault="0062232A">
      <w:pPr>
        <w:pBdr>
          <w:top w:val="nil"/>
          <w:left w:val="nil"/>
          <w:bottom w:val="nil"/>
          <w:right w:val="nil"/>
          <w:between w:val="nil"/>
        </w:pBdr>
        <w:shd w:val="clear" w:color="auto" w:fill="FFFFFF"/>
        <w:jc w:val="center"/>
        <w:rPr>
          <w:color w:val="000000"/>
        </w:rPr>
      </w:pPr>
      <w:r>
        <w:rPr>
          <w:noProof/>
          <w:color w:val="000000"/>
        </w:rPr>
        <w:drawing>
          <wp:inline distT="0" distB="0" distL="0" distR="0" wp14:anchorId="58F9BD2F" wp14:editId="58F9BD30">
            <wp:extent cx="5688127" cy="7198831"/>
            <wp:effectExtent l="12700" t="12700" r="12700" b="12700"/>
            <wp:docPr id="125" name="image44.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jpg" descr="A screenshot of a cell phone&#10;&#10;Description automatically generated"/>
                    <pic:cNvPicPr preferRelativeResize="0"/>
                  </pic:nvPicPr>
                  <pic:blipFill>
                    <a:blip r:embed="rId10"/>
                    <a:srcRect r="1518" b="29199"/>
                    <a:stretch>
                      <a:fillRect/>
                    </a:stretch>
                  </pic:blipFill>
                  <pic:spPr>
                    <a:xfrm>
                      <a:off x="0" y="0"/>
                      <a:ext cx="5688127" cy="7198831"/>
                    </a:xfrm>
                    <a:prstGeom prst="rect">
                      <a:avLst/>
                    </a:prstGeom>
                    <a:ln w="12700">
                      <a:solidFill>
                        <a:srgbClr val="434343"/>
                      </a:solidFill>
                      <a:prstDash val="solid"/>
                    </a:ln>
                  </pic:spPr>
                </pic:pic>
              </a:graphicData>
            </a:graphic>
          </wp:inline>
        </w:drawing>
      </w:r>
    </w:p>
    <w:p w14:paraId="58F9BA6C" w14:textId="77777777" w:rsidR="0013489C" w:rsidRDefault="0062232A">
      <w:pPr>
        <w:rPr>
          <w:b/>
          <w:sz w:val="34"/>
          <w:szCs w:val="34"/>
        </w:rPr>
      </w:pPr>
      <w:bookmarkStart w:id="6" w:name="_3znysh7" w:colFirst="0" w:colLast="0"/>
      <w:bookmarkEnd w:id="6"/>
      <w:r>
        <w:br w:type="page"/>
      </w:r>
    </w:p>
    <w:p w14:paraId="58F9BA6D" w14:textId="77777777" w:rsidR="0013489C" w:rsidRDefault="0062232A">
      <w:pPr>
        <w:pStyle w:val="Heading3"/>
        <w:pBdr>
          <w:bottom w:val="single" w:sz="6" w:space="5" w:color="EAECEF"/>
        </w:pBdr>
        <w:shd w:val="clear" w:color="auto" w:fill="FFFFFF"/>
        <w:spacing w:after="240"/>
        <w:ind w:left="-300"/>
        <w:rPr>
          <w:sz w:val="32"/>
          <w:szCs w:val="32"/>
        </w:rPr>
      </w:pPr>
      <w:bookmarkStart w:id="7" w:name="_f6y16ovnx5g2" w:colFirst="0" w:colLast="0"/>
      <w:bookmarkEnd w:id="7"/>
      <w:r>
        <w:rPr>
          <w:sz w:val="32"/>
          <w:szCs w:val="32"/>
        </w:rPr>
        <w:lastRenderedPageBreak/>
        <w:t>Functionality</w:t>
      </w:r>
    </w:p>
    <w:p w14:paraId="58F9BA6E" w14:textId="77777777" w:rsidR="0013489C" w:rsidRDefault="0062232A">
      <w:pPr>
        <w:pBdr>
          <w:top w:val="nil"/>
          <w:left w:val="nil"/>
          <w:bottom w:val="nil"/>
          <w:right w:val="nil"/>
          <w:between w:val="nil"/>
        </w:pBdr>
        <w:shd w:val="clear" w:color="auto" w:fill="FFFFFF"/>
        <w:rPr>
          <w:color w:val="000000"/>
          <w:sz w:val="28"/>
          <w:szCs w:val="28"/>
        </w:rPr>
      </w:pPr>
      <w:r>
        <w:rPr>
          <w:color w:val="000000"/>
        </w:rPr>
        <w:t>A VA.gov profile has five different sections. Below is a brief description of each section. For more detailed information, go to the specific section’s overview.</w:t>
      </w:r>
    </w:p>
    <w:p w14:paraId="58F9BA6F" w14:textId="77777777" w:rsidR="0013489C" w:rsidRDefault="0062232A">
      <w:pPr>
        <w:pStyle w:val="Heading4"/>
        <w:shd w:val="clear" w:color="auto" w:fill="FFFFFF"/>
        <w:rPr>
          <w:sz w:val="28"/>
          <w:szCs w:val="28"/>
        </w:rPr>
      </w:pPr>
      <w:bookmarkStart w:id="8" w:name="_4hnoxn431kxd" w:colFirst="0" w:colLast="0"/>
      <w:bookmarkEnd w:id="8"/>
      <w:r>
        <w:rPr>
          <w:sz w:val="28"/>
          <w:szCs w:val="28"/>
        </w:rPr>
        <w:t>Personal and Contact Information</w:t>
      </w:r>
    </w:p>
    <w:p w14:paraId="58F9BA70" w14:textId="77777777" w:rsidR="0013489C" w:rsidRDefault="0062232A">
      <w:pPr>
        <w:pBdr>
          <w:top w:val="nil"/>
          <w:left w:val="nil"/>
          <w:bottom w:val="nil"/>
          <w:right w:val="nil"/>
          <w:between w:val="nil"/>
        </w:pBdr>
        <w:shd w:val="clear" w:color="auto" w:fill="FFFFFF"/>
        <w:spacing w:before="200" w:after="240"/>
        <w:rPr>
          <w:color w:val="000000"/>
        </w:rPr>
      </w:pPr>
      <w:r>
        <w:rPr>
          <w:color w:val="000000"/>
        </w:rPr>
        <w:t xml:space="preserve">The </w:t>
      </w:r>
      <w:proofErr w:type="gramStart"/>
      <w:r>
        <w:rPr>
          <w:b/>
          <w:color w:val="000000"/>
        </w:rPr>
        <w:t>Personal</w:t>
      </w:r>
      <w:proofErr w:type="gramEnd"/>
      <w:r>
        <w:rPr>
          <w:b/>
          <w:color w:val="000000"/>
        </w:rPr>
        <w:t xml:space="preserve"> and contact information</w:t>
      </w:r>
      <w:r>
        <w:rPr>
          <w:color w:val="000000"/>
        </w:rPr>
        <w:t xml:space="preserve"> section will be the first page that a user sees after accessing the profile. The </w:t>
      </w:r>
      <w:proofErr w:type="gramStart"/>
      <w:r>
        <w:rPr>
          <w:b/>
          <w:color w:val="000000"/>
        </w:rPr>
        <w:t>Personal</w:t>
      </w:r>
      <w:proofErr w:type="gramEnd"/>
      <w:r>
        <w:rPr>
          <w:b/>
          <w:color w:val="000000"/>
        </w:rPr>
        <w:t xml:space="preserve"> information</w:t>
      </w:r>
      <w:r>
        <w:rPr>
          <w:color w:val="000000"/>
        </w:rPr>
        <w:t xml:space="preserve"> section shows:</w:t>
      </w:r>
    </w:p>
    <w:p w14:paraId="58F9BA71" w14:textId="77777777" w:rsidR="0013489C" w:rsidRDefault="0062232A">
      <w:pPr>
        <w:numPr>
          <w:ilvl w:val="0"/>
          <w:numId w:val="1"/>
        </w:numPr>
        <w:pBdr>
          <w:top w:val="nil"/>
          <w:left w:val="nil"/>
          <w:bottom w:val="nil"/>
          <w:right w:val="nil"/>
          <w:between w:val="nil"/>
        </w:pBdr>
        <w:shd w:val="clear" w:color="auto" w:fill="FFFFFF"/>
        <w:rPr>
          <w:color w:val="000000"/>
        </w:rPr>
      </w:pPr>
      <w:r>
        <w:rPr>
          <w:color w:val="000000"/>
        </w:rPr>
        <w:t>Date of birth</w:t>
      </w:r>
    </w:p>
    <w:p w14:paraId="58F9BA72" w14:textId="77777777" w:rsidR="0013489C" w:rsidRDefault="0062232A">
      <w:pPr>
        <w:numPr>
          <w:ilvl w:val="0"/>
          <w:numId w:val="1"/>
        </w:numPr>
        <w:pBdr>
          <w:top w:val="nil"/>
          <w:left w:val="nil"/>
          <w:bottom w:val="nil"/>
          <w:right w:val="nil"/>
          <w:between w:val="nil"/>
        </w:pBdr>
        <w:shd w:val="clear" w:color="auto" w:fill="FFFFFF"/>
        <w:spacing w:after="240"/>
        <w:rPr>
          <w:color w:val="000000"/>
        </w:rPr>
      </w:pPr>
      <w:r>
        <w:rPr>
          <w:color w:val="000000"/>
        </w:rPr>
        <w:t>Gender</w:t>
      </w:r>
    </w:p>
    <w:p w14:paraId="58F9BA73" w14:textId="77777777" w:rsidR="0013489C" w:rsidRDefault="0062232A">
      <w:pPr>
        <w:pBdr>
          <w:top w:val="nil"/>
          <w:left w:val="nil"/>
          <w:bottom w:val="nil"/>
          <w:right w:val="nil"/>
          <w:between w:val="nil"/>
        </w:pBdr>
        <w:shd w:val="clear" w:color="auto" w:fill="FFFFFF"/>
        <w:spacing w:before="200" w:after="240"/>
        <w:rPr>
          <w:color w:val="000000"/>
        </w:rPr>
      </w:pPr>
      <w:r>
        <w:rPr>
          <w:b/>
          <w:noProof/>
          <w:color w:val="000000"/>
        </w:rPr>
        <w:drawing>
          <wp:inline distT="0" distB="0" distL="0" distR="0" wp14:anchorId="58F9BD31" wp14:editId="58F9BD32">
            <wp:extent cx="6081713" cy="2288169"/>
            <wp:effectExtent l="0" t="0" r="0" b="0"/>
            <wp:docPr id="124" name="image10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screenshot of a cell phone&#10;&#10;Description automatically generated"/>
                    <pic:cNvPicPr preferRelativeResize="0"/>
                  </pic:nvPicPr>
                  <pic:blipFill>
                    <a:blip r:embed="rId11"/>
                    <a:srcRect t="9180" r="-1206" b="69839"/>
                    <a:stretch>
                      <a:fillRect/>
                    </a:stretch>
                  </pic:blipFill>
                  <pic:spPr>
                    <a:xfrm>
                      <a:off x="0" y="0"/>
                      <a:ext cx="6081713" cy="2288169"/>
                    </a:xfrm>
                    <a:prstGeom prst="rect">
                      <a:avLst/>
                    </a:prstGeom>
                    <a:ln/>
                  </pic:spPr>
                </pic:pic>
              </a:graphicData>
            </a:graphic>
          </wp:inline>
        </w:drawing>
      </w:r>
      <w:r>
        <w:rPr>
          <w:color w:val="000000"/>
        </w:rPr>
        <w:t xml:space="preserve">This </w:t>
      </w:r>
      <w:r>
        <w:rPr>
          <w:b/>
          <w:color w:val="000000"/>
        </w:rPr>
        <w:t>Contact information</w:t>
      </w:r>
      <w:r>
        <w:rPr>
          <w:color w:val="000000"/>
        </w:rPr>
        <w:t xml:space="preserve"> section shows:</w:t>
      </w:r>
    </w:p>
    <w:p w14:paraId="58F9BA74" w14:textId="77777777" w:rsidR="0013489C" w:rsidRDefault="0062232A">
      <w:pPr>
        <w:numPr>
          <w:ilvl w:val="0"/>
          <w:numId w:val="2"/>
        </w:numPr>
        <w:pBdr>
          <w:top w:val="nil"/>
          <w:left w:val="nil"/>
          <w:bottom w:val="nil"/>
          <w:right w:val="nil"/>
          <w:between w:val="nil"/>
        </w:pBdr>
        <w:shd w:val="clear" w:color="auto" w:fill="FFFFFF"/>
        <w:spacing w:before="60"/>
        <w:rPr>
          <w:color w:val="000000"/>
        </w:rPr>
      </w:pPr>
      <w:r>
        <w:rPr>
          <w:color w:val="000000"/>
        </w:rPr>
        <w:t>Addresses</w:t>
      </w:r>
    </w:p>
    <w:p w14:paraId="58F9BA75" w14:textId="77777777" w:rsidR="0013489C" w:rsidRDefault="0062232A">
      <w:pPr>
        <w:numPr>
          <w:ilvl w:val="0"/>
          <w:numId w:val="2"/>
        </w:numPr>
        <w:pBdr>
          <w:top w:val="nil"/>
          <w:left w:val="nil"/>
          <w:bottom w:val="nil"/>
          <w:right w:val="nil"/>
          <w:between w:val="nil"/>
        </w:pBdr>
        <w:shd w:val="clear" w:color="auto" w:fill="FFFFFF"/>
        <w:rPr>
          <w:color w:val="000000"/>
        </w:rPr>
      </w:pPr>
      <w:r>
        <w:rPr>
          <w:color w:val="000000"/>
        </w:rPr>
        <w:t>Phone numbers</w:t>
      </w:r>
    </w:p>
    <w:p w14:paraId="58F9BA76" w14:textId="77777777" w:rsidR="0013489C" w:rsidRDefault="0062232A">
      <w:pPr>
        <w:numPr>
          <w:ilvl w:val="0"/>
          <w:numId w:val="2"/>
        </w:numPr>
        <w:pBdr>
          <w:top w:val="nil"/>
          <w:left w:val="nil"/>
          <w:bottom w:val="nil"/>
          <w:right w:val="nil"/>
          <w:between w:val="nil"/>
        </w:pBdr>
        <w:shd w:val="clear" w:color="auto" w:fill="FFFFFF"/>
        <w:spacing w:after="240"/>
        <w:rPr>
          <w:color w:val="000000"/>
        </w:rPr>
      </w:pPr>
      <w:r>
        <w:rPr>
          <w:color w:val="000000"/>
        </w:rPr>
        <w:t>Email address</w:t>
      </w:r>
    </w:p>
    <w:p w14:paraId="58F9BA77" w14:textId="77777777" w:rsidR="0013489C" w:rsidRDefault="0062232A">
      <w:pPr>
        <w:pBdr>
          <w:top w:val="nil"/>
          <w:left w:val="nil"/>
          <w:bottom w:val="nil"/>
          <w:right w:val="nil"/>
          <w:between w:val="nil"/>
        </w:pBdr>
        <w:shd w:val="clear" w:color="auto" w:fill="FFFFFF"/>
        <w:spacing w:after="240"/>
        <w:jc w:val="center"/>
        <w:rPr>
          <w:b/>
          <w:color w:val="000000"/>
          <w:sz w:val="28"/>
          <w:szCs w:val="28"/>
        </w:rPr>
      </w:pPr>
      <w:r>
        <w:rPr>
          <w:b/>
          <w:noProof/>
          <w:color w:val="000000"/>
        </w:rPr>
        <w:lastRenderedPageBreak/>
        <w:drawing>
          <wp:inline distT="0" distB="0" distL="0" distR="0" wp14:anchorId="58F9BD33" wp14:editId="58F9BD34">
            <wp:extent cx="5514975" cy="6781800"/>
            <wp:effectExtent l="12700" t="12700" r="12700" b="12700"/>
            <wp:docPr id="127" name="image10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screenshot of a cell phone&#10;&#10;Description automatically generated"/>
                    <pic:cNvPicPr preferRelativeResize="0"/>
                  </pic:nvPicPr>
                  <pic:blipFill>
                    <a:blip r:embed="rId11"/>
                    <a:srcRect l="23325" t="29374" r="9650" b="25130"/>
                    <a:stretch>
                      <a:fillRect/>
                    </a:stretch>
                  </pic:blipFill>
                  <pic:spPr>
                    <a:xfrm>
                      <a:off x="0" y="0"/>
                      <a:ext cx="5514975" cy="6781800"/>
                    </a:xfrm>
                    <a:prstGeom prst="rect">
                      <a:avLst/>
                    </a:prstGeom>
                    <a:ln w="12700">
                      <a:solidFill>
                        <a:srgbClr val="434343"/>
                      </a:solidFill>
                      <a:prstDash val="solid"/>
                    </a:ln>
                  </pic:spPr>
                </pic:pic>
              </a:graphicData>
            </a:graphic>
          </wp:inline>
        </w:drawing>
      </w:r>
      <w:r>
        <w:br w:type="page"/>
      </w:r>
    </w:p>
    <w:p w14:paraId="58F9BA78" w14:textId="77777777" w:rsidR="0013489C" w:rsidRDefault="0062232A">
      <w:pPr>
        <w:pStyle w:val="Heading4"/>
        <w:shd w:val="clear" w:color="auto" w:fill="FFFFFF"/>
        <w:rPr>
          <w:sz w:val="28"/>
          <w:szCs w:val="28"/>
        </w:rPr>
      </w:pPr>
      <w:bookmarkStart w:id="9" w:name="_r037jx5gnnzr" w:colFirst="0" w:colLast="0"/>
      <w:bookmarkEnd w:id="9"/>
      <w:r>
        <w:rPr>
          <w:sz w:val="28"/>
          <w:szCs w:val="28"/>
        </w:rPr>
        <w:lastRenderedPageBreak/>
        <w:t>Military Information</w:t>
      </w:r>
    </w:p>
    <w:p w14:paraId="58F9BA79" w14:textId="77777777" w:rsidR="0013489C" w:rsidRDefault="0062232A">
      <w:pPr>
        <w:pBdr>
          <w:top w:val="nil"/>
          <w:left w:val="nil"/>
          <w:bottom w:val="nil"/>
          <w:right w:val="nil"/>
          <w:between w:val="nil"/>
        </w:pBdr>
        <w:shd w:val="clear" w:color="auto" w:fill="FFFFFF"/>
        <w:spacing w:before="200"/>
        <w:rPr>
          <w:color w:val="000000"/>
        </w:rPr>
      </w:pPr>
      <w:r>
        <w:rPr>
          <w:color w:val="000000"/>
        </w:rPr>
        <w:t xml:space="preserve">The </w:t>
      </w:r>
      <w:r>
        <w:rPr>
          <w:b/>
          <w:color w:val="000000"/>
        </w:rPr>
        <w:t>Military information</w:t>
      </w:r>
      <w:r>
        <w:rPr>
          <w:color w:val="000000"/>
        </w:rPr>
        <w:t xml:space="preserve"> section of the profile shows the user’s full military service history. This includes the specific branch in which they served and their period(s) of service.</w:t>
      </w:r>
    </w:p>
    <w:p w14:paraId="58F9BA7A" w14:textId="77777777" w:rsidR="0013489C" w:rsidRDefault="0013489C">
      <w:pPr>
        <w:pBdr>
          <w:top w:val="nil"/>
          <w:left w:val="nil"/>
          <w:bottom w:val="nil"/>
          <w:right w:val="nil"/>
          <w:between w:val="nil"/>
        </w:pBdr>
        <w:shd w:val="clear" w:color="auto" w:fill="FFFFFF"/>
        <w:rPr>
          <w:color w:val="000000"/>
        </w:rPr>
      </w:pPr>
    </w:p>
    <w:p w14:paraId="58F9BA7B" w14:textId="77777777" w:rsidR="0013489C" w:rsidRDefault="0062232A">
      <w:pPr>
        <w:pBdr>
          <w:top w:val="nil"/>
          <w:left w:val="nil"/>
          <w:bottom w:val="nil"/>
          <w:right w:val="nil"/>
          <w:between w:val="nil"/>
        </w:pBdr>
        <w:shd w:val="clear" w:color="auto" w:fill="FFFFFF"/>
        <w:rPr>
          <w:b/>
          <w:color w:val="000000"/>
          <w:sz w:val="28"/>
          <w:szCs w:val="28"/>
        </w:rPr>
      </w:pPr>
      <w:r>
        <w:rPr>
          <w:b/>
          <w:noProof/>
          <w:color w:val="000000"/>
        </w:rPr>
        <w:drawing>
          <wp:inline distT="0" distB="0" distL="0" distR="0" wp14:anchorId="58F9BD35" wp14:editId="58F9BD36">
            <wp:extent cx="5810250" cy="3057525"/>
            <wp:effectExtent l="0" t="0" r="0" b="0"/>
            <wp:docPr id="126" name="image10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A screenshot of a cell phone&#10;&#10;Description automatically generated"/>
                    <pic:cNvPicPr preferRelativeResize="0"/>
                  </pic:nvPicPr>
                  <pic:blipFill>
                    <a:blip r:embed="rId15"/>
                    <a:srcRect r="13597"/>
                    <a:stretch>
                      <a:fillRect/>
                    </a:stretch>
                  </pic:blipFill>
                  <pic:spPr>
                    <a:xfrm>
                      <a:off x="0" y="0"/>
                      <a:ext cx="5810250" cy="3057525"/>
                    </a:xfrm>
                    <a:prstGeom prst="rect">
                      <a:avLst/>
                    </a:prstGeom>
                    <a:ln/>
                  </pic:spPr>
                </pic:pic>
              </a:graphicData>
            </a:graphic>
          </wp:inline>
        </w:drawing>
      </w:r>
      <w:r>
        <w:br w:type="page"/>
      </w:r>
    </w:p>
    <w:p w14:paraId="58F9BA7C" w14:textId="77777777" w:rsidR="0013489C" w:rsidRDefault="0062232A">
      <w:pPr>
        <w:pStyle w:val="Heading4"/>
        <w:shd w:val="clear" w:color="auto" w:fill="FFFFFF"/>
        <w:rPr>
          <w:sz w:val="28"/>
          <w:szCs w:val="28"/>
        </w:rPr>
      </w:pPr>
      <w:bookmarkStart w:id="10" w:name="_ce66miwzfr3i" w:colFirst="0" w:colLast="0"/>
      <w:bookmarkEnd w:id="10"/>
      <w:r>
        <w:rPr>
          <w:sz w:val="28"/>
          <w:szCs w:val="28"/>
        </w:rPr>
        <w:lastRenderedPageBreak/>
        <w:t>Direct Deposit Information</w:t>
      </w:r>
    </w:p>
    <w:p w14:paraId="58F9BA7D" w14:textId="77777777" w:rsidR="0013489C" w:rsidRDefault="0013489C">
      <w:pPr>
        <w:pBdr>
          <w:top w:val="nil"/>
          <w:left w:val="nil"/>
          <w:bottom w:val="nil"/>
          <w:right w:val="nil"/>
          <w:between w:val="nil"/>
        </w:pBdr>
        <w:shd w:val="clear" w:color="auto" w:fill="FFFFFF"/>
        <w:rPr>
          <w:b/>
          <w:color w:val="000000"/>
          <w:sz w:val="28"/>
          <w:szCs w:val="28"/>
        </w:rPr>
      </w:pPr>
    </w:p>
    <w:p w14:paraId="58F9BA7E" w14:textId="77777777" w:rsidR="0013489C" w:rsidRDefault="0062232A">
      <w:pPr>
        <w:pBdr>
          <w:top w:val="nil"/>
          <w:left w:val="nil"/>
          <w:bottom w:val="nil"/>
          <w:right w:val="nil"/>
          <w:between w:val="nil"/>
        </w:pBdr>
        <w:shd w:val="clear" w:color="auto" w:fill="FFFFFF"/>
        <w:rPr>
          <w:color w:val="000000"/>
          <w:sz w:val="28"/>
          <w:szCs w:val="28"/>
        </w:rPr>
      </w:pPr>
      <w:r>
        <w:rPr>
          <w:b/>
          <w:noProof/>
          <w:color w:val="000000"/>
        </w:rPr>
        <w:drawing>
          <wp:inline distT="0" distB="0" distL="0" distR="0" wp14:anchorId="58F9BD37" wp14:editId="58F9BD38">
            <wp:extent cx="6245766" cy="6598834"/>
            <wp:effectExtent l="0" t="0" r="0" b="0"/>
            <wp:docPr id="130" name="image111.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jpg" descr="A screenshot of a cell phone&#10;&#10;Description automatically generated"/>
                    <pic:cNvPicPr preferRelativeResize="0"/>
                  </pic:nvPicPr>
                  <pic:blipFill>
                    <a:blip r:embed="rId16"/>
                    <a:srcRect b="33070"/>
                    <a:stretch>
                      <a:fillRect/>
                    </a:stretch>
                  </pic:blipFill>
                  <pic:spPr>
                    <a:xfrm>
                      <a:off x="0" y="0"/>
                      <a:ext cx="6245766" cy="6598834"/>
                    </a:xfrm>
                    <a:prstGeom prst="rect">
                      <a:avLst/>
                    </a:prstGeom>
                    <a:ln/>
                  </pic:spPr>
                </pic:pic>
              </a:graphicData>
            </a:graphic>
          </wp:inline>
        </w:drawing>
      </w:r>
    </w:p>
    <w:p w14:paraId="58F9BA7F" w14:textId="77777777" w:rsidR="0013489C" w:rsidRDefault="0062232A">
      <w:pPr>
        <w:pBdr>
          <w:top w:val="nil"/>
          <w:left w:val="nil"/>
          <w:bottom w:val="nil"/>
          <w:right w:val="nil"/>
          <w:between w:val="nil"/>
        </w:pBdr>
        <w:shd w:val="clear" w:color="auto" w:fill="FFFFFF"/>
        <w:rPr>
          <w:color w:val="000000"/>
        </w:rPr>
      </w:pPr>
      <w:r>
        <w:rPr>
          <w:color w:val="000000"/>
        </w:rPr>
        <w:t xml:space="preserve">The </w:t>
      </w:r>
      <w:r>
        <w:rPr>
          <w:b/>
          <w:color w:val="000000"/>
        </w:rPr>
        <w:t>Direct deposit</w:t>
      </w:r>
      <w:r>
        <w:rPr>
          <w:color w:val="000000"/>
        </w:rPr>
        <w:t xml:space="preserve"> feature on VA.gov allows users who receive VA compensation and pension payments to add or update their bank information. Only certain users will see this section of the profile. </w:t>
      </w:r>
    </w:p>
    <w:p w14:paraId="58F9BA80" w14:textId="77777777" w:rsidR="0013489C" w:rsidRDefault="0013489C">
      <w:pPr>
        <w:pBdr>
          <w:top w:val="nil"/>
          <w:left w:val="nil"/>
          <w:bottom w:val="nil"/>
          <w:right w:val="nil"/>
          <w:between w:val="nil"/>
        </w:pBdr>
        <w:shd w:val="clear" w:color="auto" w:fill="FFFFFF"/>
        <w:rPr>
          <w:b/>
        </w:rPr>
      </w:pPr>
    </w:p>
    <w:p w14:paraId="58F9BA81" w14:textId="77777777" w:rsidR="0013489C" w:rsidRDefault="0062232A">
      <w:pPr>
        <w:pBdr>
          <w:top w:val="nil"/>
          <w:left w:val="nil"/>
          <w:bottom w:val="nil"/>
          <w:right w:val="nil"/>
          <w:between w:val="nil"/>
        </w:pBdr>
        <w:shd w:val="clear" w:color="auto" w:fill="FFFFFF"/>
        <w:rPr>
          <w:color w:val="000000"/>
        </w:rPr>
      </w:pPr>
      <w:r>
        <w:rPr>
          <w:b/>
          <w:color w:val="000000"/>
        </w:rPr>
        <w:t>Note:</w:t>
      </w:r>
      <w:r>
        <w:rPr>
          <w:color w:val="000000"/>
        </w:rPr>
        <w:t xml:space="preserve"> Direct deposit functionality for education benefits is only available on </w:t>
      </w:r>
      <w:proofErr w:type="spellStart"/>
      <w:r>
        <w:rPr>
          <w:color w:val="000000"/>
        </w:rPr>
        <w:t>eBenefits</w:t>
      </w:r>
      <w:proofErr w:type="spellEnd"/>
      <w:r>
        <w:rPr>
          <w:color w:val="000000"/>
        </w:rPr>
        <w:t>.</w:t>
      </w:r>
    </w:p>
    <w:p w14:paraId="58F9BA82" w14:textId="77777777" w:rsidR="0013489C" w:rsidRDefault="0013489C">
      <w:pPr>
        <w:pBdr>
          <w:top w:val="nil"/>
          <w:left w:val="nil"/>
          <w:bottom w:val="nil"/>
          <w:right w:val="nil"/>
          <w:between w:val="nil"/>
        </w:pBdr>
        <w:shd w:val="clear" w:color="auto" w:fill="FFFFFF"/>
        <w:rPr>
          <w:b/>
          <w:sz w:val="28"/>
          <w:szCs w:val="28"/>
        </w:rPr>
      </w:pPr>
    </w:p>
    <w:p w14:paraId="58F9BA83" w14:textId="77777777" w:rsidR="0013489C" w:rsidRDefault="0062232A">
      <w:pPr>
        <w:pStyle w:val="Heading4"/>
        <w:shd w:val="clear" w:color="auto" w:fill="FFFFFF"/>
        <w:rPr>
          <w:sz w:val="28"/>
          <w:szCs w:val="28"/>
        </w:rPr>
      </w:pPr>
      <w:bookmarkStart w:id="11" w:name="_eb086oqivof3" w:colFirst="0" w:colLast="0"/>
      <w:bookmarkEnd w:id="11"/>
      <w:r>
        <w:rPr>
          <w:sz w:val="28"/>
          <w:szCs w:val="28"/>
        </w:rPr>
        <w:lastRenderedPageBreak/>
        <w:t>Notification Settings</w:t>
      </w:r>
    </w:p>
    <w:p w14:paraId="58F9BA84" w14:textId="61A23ED2" w:rsidR="0013489C" w:rsidRDefault="0062232A">
      <w:pPr>
        <w:pBdr>
          <w:top w:val="nil"/>
          <w:left w:val="nil"/>
          <w:bottom w:val="nil"/>
          <w:right w:val="nil"/>
          <w:between w:val="nil"/>
        </w:pBdr>
        <w:shd w:val="clear" w:color="auto" w:fill="FFFFFF"/>
        <w:spacing w:before="200"/>
        <w:rPr>
          <w:sz w:val="28"/>
          <w:szCs w:val="28"/>
        </w:rPr>
      </w:pPr>
      <w:r>
        <w:t>The</w:t>
      </w:r>
      <w:r>
        <w:rPr>
          <w:b/>
        </w:rPr>
        <w:t xml:space="preserve"> Notification settings</w:t>
      </w:r>
      <w:r>
        <w:t xml:space="preserve"> feature on VA.gov allows users to proactively establish the way in which the VA communicates with them. Over time, this section will expand to include additional notification items and channels (</w:t>
      </w:r>
      <w:r w:rsidR="00222617">
        <w:t>i.e.,</w:t>
      </w:r>
      <w:r>
        <w:t xml:space="preserve"> text versus email)</w:t>
      </w:r>
      <w:r w:rsidR="00263A2D">
        <w:t>.</w:t>
      </w:r>
    </w:p>
    <w:p w14:paraId="58F9BA85" w14:textId="77777777" w:rsidR="0013489C" w:rsidRDefault="0013489C">
      <w:pPr>
        <w:pBdr>
          <w:top w:val="nil"/>
          <w:left w:val="nil"/>
          <w:bottom w:val="nil"/>
          <w:right w:val="nil"/>
          <w:between w:val="nil"/>
        </w:pBdr>
        <w:shd w:val="clear" w:color="auto" w:fill="FFFFFF"/>
        <w:rPr>
          <w:b/>
          <w:sz w:val="28"/>
          <w:szCs w:val="28"/>
        </w:rPr>
      </w:pPr>
    </w:p>
    <w:p w14:paraId="58F9BA86" w14:textId="77777777" w:rsidR="0013489C" w:rsidRDefault="0062232A">
      <w:pPr>
        <w:pBdr>
          <w:top w:val="nil"/>
          <w:left w:val="nil"/>
          <w:bottom w:val="nil"/>
          <w:right w:val="nil"/>
          <w:between w:val="nil"/>
        </w:pBdr>
        <w:shd w:val="clear" w:color="auto" w:fill="FFFFFF"/>
        <w:jc w:val="center"/>
        <w:rPr>
          <w:b/>
          <w:sz w:val="28"/>
          <w:szCs w:val="28"/>
        </w:rPr>
      </w:pPr>
      <w:r>
        <w:rPr>
          <w:b/>
          <w:noProof/>
          <w:sz w:val="28"/>
          <w:szCs w:val="28"/>
        </w:rPr>
        <w:drawing>
          <wp:inline distT="114300" distB="114300" distL="114300" distR="114300" wp14:anchorId="58F9BD39" wp14:editId="58F9BD3A">
            <wp:extent cx="5367338" cy="618448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367338" cy="6184480"/>
                    </a:xfrm>
                    <a:prstGeom prst="rect">
                      <a:avLst/>
                    </a:prstGeom>
                    <a:ln/>
                  </pic:spPr>
                </pic:pic>
              </a:graphicData>
            </a:graphic>
          </wp:inline>
        </w:drawing>
      </w:r>
    </w:p>
    <w:p w14:paraId="58F9BA87" w14:textId="77777777" w:rsidR="0013489C" w:rsidRDefault="0013489C">
      <w:pPr>
        <w:pBdr>
          <w:top w:val="nil"/>
          <w:left w:val="nil"/>
          <w:bottom w:val="nil"/>
          <w:right w:val="nil"/>
          <w:between w:val="nil"/>
        </w:pBdr>
        <w:shd w:val="clear" w:color="auto" w:fill="FFFFFF"/>
        <w:rPr>
          <w:b/>
          <w:sz w:val="28"/>
          <w:szCs w:val="28"/>
        </w:rPr>
      </w:pPr>
    </w:p>
    <w:p w14:paraId="58F9BA88" w14:textId="77777777" w:rsidR="0013489C" w:rsidRDefault="0013489C">
      <w:pPr>
        <w:pBdr>
          <w:top w:val="nil"/>
          <w:left w:val="nil"/>
          <w:bottom w:val="nil"/>
          <w:right w:val="nil"/>
          <w:between w:val="nil"/>
        </w:pBdr>
        <w:shd w:val="clear" w:color="auto" w:fill="FFFFFF"/>
        <w:rPr>
          <w:b/>
          <w:sz w:val="28"/>
          <w:szCs w:val="28"/>
        </w:rPr>
      </w:pPr>
    </w:p>
    <w:p w14:paraId="58F9BA89" w14:textId="77777777" w:rsidR="0013489C" w:rsidRDefault="0062232A">
      <w:pPr>
        <w:pStyle w:val="Heading4"/>
        <w:shd w:val="clear" w:color="auto" w:fill="FFFFFF"/>
        <w:rPr>
          <w:sz w:val="28"/>
          <w:szCs w:val="28"/>
        </w:rPr>
      </w:pPr>
      <w:bookmarkStart w:id="12" w:name="_j65xo8txz56z" w:colFirst="0" w:colLast="0"/>
      <w:bookmarkEnd w:id="12"/>
      <w:r>
        <w:rPr>
          <w:sz w:val="28"/>
          <w:szCs w:val="28"/>
        </w:rPr>
        <w:lastRenderedPageBreak/>
        <w:t>Account Security</w:t>
      </w:r>
    </w:p>
    <w:p w14:paraId="58F9BA8A" w14:textId="77777777" w:rsidR="0013489C" w:rsidRDefault="0013489C">
      <w:pPr>
        <w:pBdr>
          <w:top w:val="nil"/>
          <w:left w:val="nil"/>
          <w:bottom w:val="nil"/>
          <w:right w:val="nil"/>
          <w:between w:val="nil"/>
        </w:pBdr>
        <w:shd w:val="clear" w:color="auto" w:fill="FFFFFF"/>
        <w:rPr>
          <w:color w:val="000000"/>
          <w:sz w:val="28"/>
          <w:szCs w:val="28"/>
        </w:rPr>
      </w:pPr>
    </w:p>
    <w:p w14:paraId="58F9BA8B" w14:textId="77777777" w:rsidR="0013489C" w:rsidRDefault="0062232A">
      <w:pPr>
        <w:pBdr>
          <w:top w:val="nil"/>
          <w:left w:val="nil"/>
          <w:bottom w:val="nil"/>
          <w:right w:val="nil"/>
          <w:between w:val="nil"/>
        </w:pBdr>
        <w:shd w:val="clear" w:color="auto" w:fill="FFFFFF"/>
        <w:rPr>
          <w:color w:val="000000"/>
          <w:sz w:val="28"/>
          <w:szCs w:val="28"/>
        </w:rPr>
      </w:pPr>
      <w:r>
        <w:rPr>
          <w:b/>
          <w:noProof/>
          <w:color w:val="000000"/>
        </w:rPr>
        <w:drawing>
          <wp:inline distT="0" distB="0" distL="0" distR="0" wp14:anchorId="58F9BD3B" wp14:editId="58F9BD3C">
            <wp:extent cx="6403959" cy="6597628"/>
            <wp:effectExtent l="0" t="0" r="0" b="0"/>
            <wp:docPr id="128" name="image112.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jpg" descr="A screenshot of a cell phone&#10;&#10;Description automatically generated"/>
                    <pic:cNvPicPr preferRelativeResize="0"/>
                  </pic:nvPicPr>
                  <pic:blipFill>
                    <a:blip r:embed="rId18"/>
                    <a:srcRect r="1188" b="33979"/>
                    <a:stretch>
                      <a:fillRect/>
                    </a:stretch>
                  </pic:blipFill>
                  <pic:spPr>
                    <a:xfrm>
                      <a:off x="0" y="0"/>
                      <a:ext cx="6403959" cy="6597628"/>
                    </a:xfrm>
                    <a:prstGeom prst="rect">
                      <a:avLst/>
                    </a:prstGeom>
                    <a:ln/>
                  </pic:spPr>
                </pic:pic>
              </a:graphicData>
            </a:graphic>
          </wp:inline>
        </w:drawing>
      </w:r>
    </w:p>
    <w:p w14:paraId="58F9BA8C" w14:textId="77777777" w:rsidR="0013489C" w:rsidRDefault="0062232A">
      <w:pPr>
        <w:pBdr>
          <w:top w:val="nil"/>
          <w:left w:val="nil"/>
          <w:bottom w:val="nil"/>
          <w:right w:val="nil"/>
          <w:between w:val="nil"/>
        </w:pBdr>
        <w:shd w:val="clear" w:color="auto" w:fill="FFFFFF"/>
        <w:spacing w:after="240"/>
        <w:rPr>
          <w:color w:val="000000"/>
        </w:rPr>
      </w:pPr>
      <w:r>
        <w:rPr>
          <w:color w:val="000000"/>
        </w:rPr>
        <w:t xml:space="preserve">The </w:t>
      </w:r>
      <w:r>
        <w:rPr>
          <w:b/>
          <w:color w:val="000000"/>
        </w:rPr>
        <w:t xml:space="preserve">Account security </w:t>
      </w:r>
      <w:r>
        <w:rPr>
          <w:color w:val="000000"/>
        </w:rPr>
        <w:t>section lets a user update and view the following:</w:t>
      </w:r>
    </w:p>
    <w:p w14:paraId="58F9BA8D" w14:textId="77777777" w:rsidR="0013489C" w:rsidRDefault="0062232A">
      <w:pPr>
        <w:numPr>
          <w:ilvl w:val="0"/>
          <w:numId w:val="4"/>
        </w:numPr>
        <w:pBdr>
          <w:top w:val="nil"/>
          <w:left w:val="nil"/>
          <w:bottom w:val="nil"/>
          <w:right w:val="nil"/>
          <w:between w:val="nil"/>
        </w:pBdr>
        <w:shd w:val="clear" w:color="auto" w:fill="FFFFFF"/>
        <w:rPr>
          <w:color w:val="000000"/>
        </w:rPr>
      </w:pPr>
      <w:r>
        <w:rPr>
          <w:color w:val="000000"/>
        </w:rPr>
        <w:t>Identity verification</w:t>
      </w:r>
    </w:p>
    <w:p w14:paraId="58F9BA8E" w14:textId="77777777" w:rsidR="0013489C" w:rsidRDefault="0062232A">
      <w:pPr>
        <w:numPr>
          <w:ilvl w:val="0"/>
          <w:numId w:val="4"/>
        </w:numPr>
        <w:pBdr>
          <w:top w:val="nil"/>
          <w:left w:val="nil"/>
          <w:bottom w:val="nil"/>
          <w:right w:val="nil"/>
          <w:between w:val="nil"/>
        </w:pBdr>
        <w:shd w:val="clear" w:color="auto" w:fill="FFFFFF"/>
        <w:rPr>
          <w:color w:val="000000"/>
        </w:rPr>
      </w:pPr>
      <w:r>
        <w:rPr>
          <w:color w:val="000000"/>
        </w:rPr>
        <w:t>2-factor authentication</w:t>
      </w:r>
    </w:p>
    <w:p w14:paraId="58F9BA8F" w14:textId="77777777" w:rsidR="0013489C" w:rsidRDefault="0062232A">
      <w:pPr>
        <w:numPr>
          <w:ilvl w:val="0"/>
          <w:numId w:val="4"/>
        </w:numPr>
        <w:pBdr>
          <w:top w:val="nil"/>
          <w:left w:val="nil"/>
          <w:bottom w:val="nil"/>
          <w:right w:val="nil"/>
          <w:between w:val="nil"/>
        </w:pBdr>
        <w:shd w:val="clear" w:color="auto" w:fill="FFFFFF"/>
        <w:rPr>
          <w:color w:val="000000"/>
        </w:rPr>
      </w:pPr>
      <w:r>
        <w:rPr>
          <w:color w:val="000000"/>
        </w:rPr>
        <w:t>Terms and Conditions</w:t>
      </w:r>
    </w:p>
    <w:p w14:paraId="58F9BA90" w14:textId="77777777" w:rsidR="0013489C" w:rsidRDefault="0062232A">
      <w:pPr>
        <w:numPr>
          <w:ilvl w:val="0"/>
          <w:numId w:val="4"/>
        </w:numPr>
        <w:pBdr>
          <w:top w:val="nil"/>
          <w:left w:val="nil"/>
          <w:bottom w:val="nil"/>
          <w:right w:val="nil"/>
          <w:between w:val="nil"/>
        </w:pBdr>
        <w:shd w:val="clear" w:color="auto" w:fill="FFFFFF"/>
        <w:spacing w:after="240"/>
        <w:rPr>
          <w:color w:val="000000"/>
        </w:rPr>
      </w:pPr>
      <w:r>
        <w:rPr>
          <w:color w:val="000000"/>
        </w:rPr>
        <w:t>Information on how to update the email address they use to sign in</w:t>
      </w:r>
    </w:p>
    <w:p w14:paraId="58F9BA91" w14:textId="77777777" w:rsidR="0013489C" w:rsidRDefault="0062232A">
      <w:pPr>
        <w:pBdr>
          <w:top w:val="nil"/>
          <w:left w:val="nil"/>
          <w:bottom w:val="nil"/>
          <w:right w:val="nil"/>
          <w:between w:val="nil"/>
        </w:pBdr>
        <w:shd w:val="clear" w:color="auto" w:fill="FFFFFF"/>
        <w:rPr>
          <w:color w:val="000000"/>
        </w:rPr>
      </w:pPr>
      <w:r>
        <w:rPr>
          <w:color w:val="000000"/>
        </w:rPr>
        <w:lastRenderedPageBreak/>
        <w:t xml:space="preserve">If a user has not verified their identity, this is the only page of the profile they will see. For a user to have access to the rest of the profile, they must verify their identity at </w:t>
      </w:r>
      <w:hyperlink r:id="rId19">
        <w:r>
          <w:rPr>
            <w:color w:val="000000"/>
            <w:u w:val="single"/>
          </w:rPr>
          <w:t>https://va.gov/verify/</w:t>
        </w:r>
      </w:hyperlink>
      <w:r>
        <w:rPr>
          <w:color w:val="000000"/>
        </w:rPr>
        <w:t>.</w:t>
      </w:r>
    </w:p>
    <w:p w14:paraId="58F9BA92" w14:textId="77777777" w:rsidR="0013489C" w:rsidRDefault="0013489C">
      <w:pPr>
        <w:pBdr>
          <w:top w:val="nil"/>
          <w:left w:val="nil"/>
          <w:bottom w:val="nil"/>
          <w:right w:val="nil"/>
          <w:between w:val="nil"/>
        </w:pBdr>
        <w:shd w:val="clear" w:color="auto" w:fill="FFFFFF"/>
        <w:rPr>
          <w:color w:val="000000"/>
        </w:rPr>
      </w:pPr>
    </w:p>
    <w:p w14:paraId="58F9BA93" w14:textId="77777777" w:rsidR="0013489C" w:rsidRDefault="0062232A">
      <w:pPr>
        <w:pBdr>
          <w:top w:val="nil"/>
          <w:left w:val="nil"/>
          <w:bottom w:val="nil"/>
          <w:right w:val="nil"/>
          <w:between w:val="nil"/>
        </w:pBdr>
        <w:shd w:val="clear" w:color="auto" w:fill="FFFFFF"/>
        <w:jc w:val="center"/>
        <w:rPr>
          <w:b/>
          <w:sz w:val="28"/>
          <w:szCs w:val="28"/>
        </w:rPr>
      </w:pPr>
      <w:r>
        <w:rPr>
          <w:b/>
          <w:noProof/>
          <w:color w:val="000000"/>
        </w:rPr>
        <w:drawing>
          <wp:inline distT="0" distB="0" distL="0" distR="0" wp14:anchorId="58F9BD3D" wp14:editId="58F9BD3E">
            <wp:extent cx="4819056" cy="5995988"/>
            <wp:effectExtent l="0" t="0" r="0" b="0"/>
            <wp:docPr id="129" name="image44.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jpg" descr="A screenshot of a cell phone&#10;&#10;Description automatically generated"/>
                    <pic:cNvPicPr preferRelativeResize="0"/>
                  </pic:nvPicPr>
                  <pic:blipFill>
                    <a:blip r:embed="rId10"/>
                    <a:srcRect b="29414"/>
                    <a:stretch>
                      <a:fillRect/>
                    </a:stretch>
                  </pic:blipFill>
                  <pic:spPr>
                    <a:xfrm>
                      <a:off x="0" y="0"/>
                      <a:ext cx="4819056" cy="5995988"/>
                    </a:xfrm>
                    <a:prstGeom prst="rect">
                      <a:avLst/>
                    </a:prstGeom>
                    <a:ln/>
                  </pic:spPr>
                </pic:pic>
              </a:graphicData>
            </a:graphic>
          </wp:inline>
        </w:drawing>
      </w:r>
      <w:r>
        <w:br w:type="page"/>
      </w:r>
    </w:p>
    <w:p w14:paraId="58F9BA94" w14:textId="77777777" w:rsidR="0013489C" w:rsidRDefault="0062232A">
      <w:pPr>
        <w:pStyle w:val="Heading4"/>
        <w:shd w:val="clear" w:color="auto" w:fill="FFFFFF"/>
        <w:rPr>
          <w:sz w:val="28"/>
          <w:szCs w:val="28"/>
        </w:rPr>
      </w:pPr>
      <w:bookmarkStart w:id="13" w:name="_opt7ixjirtk0" w:colFirst="0" w:colLast="0"/>
      <w:bookmarkEnd w:id="13"/>
      <w:r>
        <w:rPr>
          <w:sz w:val="28"/>
          <w:szCs w:val="28"/>
        </w:rPr>
        <w:lastRenderedPageBreak/>
        <w:t>Connected Apps</w:t>
      </w:r>
    </w:p>
    <w:p w14:paraId="58F9BA95" w14:textId="77777777" w:rsidR="0013489C" w:rsidRDefault="0013489C">
      <w:pPr>
        <w:pBdr>
          <w:top w:val="nil"/>
          <w:left w:val="nil"/>
          <w:bottom w:val="nil"/>
          <w:right w:val="nil"/>
          <w:between w:val="nil"/>
        </w:pBdr>
        <w:shd w:val="clear" w:color="auto" w:fill="FFFFFF"/>
        <w:rPr>
          <w:b/>
          <w:color w:val="000000"/>
          <w:sz w:val="28"/>
          <w:szCs w:val="28"/>
        </w:rPr>
      </w:pPr>
    </w:p>
    <w:p w14:paraId="58F9BA96" w14:textId="77777777" w:rsidR="0013489C" w:rsidRDefault="0062232A">
      <w:pPr>
        <w:pBdr>
          <w:top w:val="nil"/>
          <w:left w:val="nil"/>
          <w:bottom w:val="nil"/>
          <w:right w:val="nil"/>
          <w:between w:val="nil"/>
        </w:pBdr>
        <w:shd w:val="clear" w:color="auto" w:fill="FFFFFF"/>
        <w:rPr>
          <w:color w:val="000000"/>
        </w:rPr>
      </w:pPr>
      <w:r>
        <w:rPr>
          <w:color w:val="000000"/>
        </w:rPr>
        <w:t xml:space="preserve">The </w:t>
      </w:r>
      <w:r>
        <w:rPr>
          <w:b/>
          <w:color w:val="000000"/>
        </w:rPr>
        <w:t>Connected apps</w:t>
      </w:r>
      <w:r>
        <w:rPr>
          <w:color w:val="000000"/>
        </w:rPr>
        <w:t xml:space="preserve"> section lets a user view and manage any third-party apps to which they have given access to their VA.gov information. For example, a user can connect information from their VA health record to an app that helps them track their health.</w:t>
      </w:r>
    </w:p>
    <w:p w14:paraId="58F9BA97" w14:textId="77777777" w:rsidR="0013489C" w:rsidRDefault="0062232A">
      <w:pPr>
        <w:pBdr>
          <w:top w:val="nil"/>
          <w:left w:val="nil"/>
          <w:bottom w:val="nil"/>
          <w:right w:val="nil"/>
          <w:between w:val="nil"/>
        </w:pBdr>
        <w:shd w:val="clear" w:color="auto" w:fill="FFFFFF"/>
        <w:spacing w:after="240"/>
        <w:rPr>
          <w:color w:val="000000"/>
        </w:rPr>
      </w:pPr>
      <w:r>
        <w:rPr>
          <w:color w:val="000000"/>
        </w:rPr>
        <w:br/>
        <w:t xml:space="preserve">In the </w:t>
      </w:r>
      <w:r>
        <w:rPr>
          <w:b/>
          <w:color w:val="000000"/>
        </w:rPr>
        <w:t>Connected apps</w:t>
      </w:r>
      <w:r>
        <w:rPr>
          <w:color w:val="000000"/>
        </w:rPr>
        <w:t xml:space="preserve"> section, a user can do the following:</w:t>
      </w:r>
    </w:p>
    <w:p w14:paraId="58F9BA98" w14:textId="77777777" w:rsidR="0013489C" w:rsidRDefault="0062232A">
      <w:pPr>
        <w:numPr>
          <w:ilvl w:val="0"/>
          <w:numId w:val="6"/>
        </w:numPr>
        <w:pBdr>
          <w:top w:val="nil"/>
          <w:left w:val="nil"/>
          <w:bottom w:val="nil"/>
          <w:right w:val="nil"/>
          <w:between w:val="nil"/>
        </w:pBdr>
        <w:shd w:val="clear" w:color="auto" w:fill="FFFFFF"/>
        <w:rPr>
          <w:color w:val="000000"/>
        </w:rPr>
      </w:pPr>
      <w:r>
        <w:rPr>
          <w:color w:val="000000"/>
        </w:rPr>
        <w:t>Disconnect a third-party app they have connected to their VA.gov profile</w:t>
      </w:r>
    </w:p>
    <w:p w14:paraId="58F9BA99" w14:textId="77777777" w:rsidR="0013489C" w:rsidRDefault="0062232A">
      <w:pPr>
        <w:numPr>
          <w:ilvl w:val="0"/>
          <w:numId w:val="6"/>
        </w:numPr>
        <w:pBdr>
          <w:top w:val="nil"/>
          <w:left w:val="nil"/>
          <w:bottom w:val="nil"/>
          <w:right w:val="nil"/>
          <w:between w:val="nil"/>
        </w:pBdr>
        <w:shd w:val="clear" w:color="auto" w:fill="FFFFFF"/>
        <w:rPr>
          <w:color w:val="000000"/>
        </w:rPr>
      </w:pPr>
      <w:r>
        <w:rPr>
          <w:color w:val="000000"/>
        </w:rPr>
        <w:t>Learn more about current connected apps</w:t>
      </w:r>
    </w:p>
    <w:p w14:paraId="58F9BA9A" w14:textId="6BABFD80" w:rsidR="0013489C" w:rsidRDefault="0062232A">
      <w:pPr>
        <w:numPr>
          <w:ilvl w:val="0"/>
          <w:numId w:val="6"/>
        </w:numPr>
        <w:pBdr>
          <w:top w:val="nil"/>
          <w:left w:val="nil"/>
          <w:bottom w:val="nil"/>
          <w:right w:val="nil"/>
          <w:between w:val="nil"/>
        </w:pBdr>
        <w:shd w:val="clear" w:color="auto" w:fill="FFFFFF"/>
        <w:spacing w:after="240"/>
        <w:rPr>
          <w:color w:val="000000"/>
        </w:rPr>
      </w:pPr>
      <w:r>
        <w:rPr>
          <w:color w:val="000000"/>
        </w:rPr>
        <w:t xml:space="preserve">View a list of </w:t>
      </w:r>
      <w:r w:rsidR="00D36690">
        <w:rPr>
          <w:color w:val="000000"/>
        </w:rPr>
        <w:t>apps</w:t>
      </w:r>
      <w:r>
        <w:rPr>
          <w:color w:val="000000"/>
        </w:rPr>
        <w:t xml:space="preserve"> to connect to their VA.gov profile</w:t>
      </w:r>
    </w:p>
    <w:p w14:paraId="58F9BA9B" w14:textId="77777777" w:rsidR="0013489C" w:rsidRDefault="0062232A">
      <w:pPr>
        <w:pBdr>
          <w:top w:val="nil"/>
          <w:left w:val="nil"/>
          <w:bottom w:val="nil"/>
          <w:right w:val="nil"/>
          <w:between w:val="nil"/>
        </w:pBdr>
        <w:shd w:val="clear" w:color="auto" w:fill="FFFFFF"/>
        <w:spacing w:after="240"/>
        <w:rPr>
          <w:color w:val="000000"/>
        </w:rPr>
      </w:pPr>
      <w:r>
        <w:rPr>
          <w:color w:val="000000"/>
        </w:rPr>
        <w:t>For a user to connect an app to their VA.gov account, they must go through that specific third-party application.</w:t>
      </w:r>
    </w:p>
    <w:p w14:paraId="58F9BA9C" w14:textId="77777777" w:rsidR="0013489C" w:rsidRDefault="0062232A">
      <w:pPr>
        <w:pBdr>
          <w:top w:val="nil"/>
          <w:left w:val="nil"/>
          <w:bottom w:val="nil"/>
          <w:right w:val="nil"/>
          <w:between w:val="nil"/>
        </w:pBdr>
        <w:shd w:val="clear" w:color="auto" w:fill="FFFFFF"/>
        <w:jc w:val="center"/>
        <w:rPr>
          <w:b/>
          <w:color w:val="000000"/>
          <w:sz w:val="34"/>
          <w:szCs w:val="34"/>
        </w:rPr>
      </w:pPr>
      <w:bookmarkStart w:id="14" w:name="_2et92p0" w:colFirst="0" w:colLast="0"/>
      <w:bookmarkEnd w:id="14"/>
      <w:r>
        <w:rPr>
          <w:b/>
          <w:noProof/>
          <w:color w:val="000000"/>
        </w:rPr>
        <w:drawing>
          <wp:inline distT="0" distB="0" distL="0" distR="0" wp14:anchorId="58F9BD3F" wp14:editId="58F9BD40">
            <wp:extent cx="4605338" cy="5076143"/>
            <wp:effectExtent l="0" t="0" r="0" b="0"/>
            <wp:docPr id="131" name="image115.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jpg" descr="A screenshot of a cell phone&#10;&#10;Description automatically generated"/>
                    <pic:cNvPicPr preferRelativeResize="0"/>
                  </pic:nvPicPr>
                  <pic:blipFill>
                    <a:blip r:embed="rId20"/>
                    <a:srcRect r="8714" b="33979"/>
                    <a:stretch>
                      <a:fillRect/>
                    </a:stretch>
                  </pic:blipFill>
                  <pic:spPr>
                    <a:xfrm>
                      <a:off x="0" y="0"/>
                      <a:ext cx="4605338" cy="5076143"/>
                    </a:xfrm>
                    <a:prstGeom prst="rect">
                      <a:avLst/>
                    </a:prstGeom>
                    <a:ln/>
                  </pic:spPr>
                </pic:pic>
              </a:graphicData>
            </a:graphic>
          </wp:inline>
        </w:drawing>
      </w:r>
      <w:r>
        <w:br w:type="page"/>
      </w:r>
    </w:p>
    <w:p w14:paraId="58F9BA9D" w14:textId="77777777" w:rsidR="0013489C" w:rsidRDefault="0062232A">
      <w:pPr>
        <w:pStyle w:val="Heading2"/>
        <w:pBdr>
          <w:bottom w:val="single" w:sz="6" w:space="5" w:color="EAECEF"/>
        </w:pBdr>
        <w:shd w:val="clear" w:color="auto" w:fill="FFFFFF"/>
        <w:spacing w:before="360" w:after="240"/>
        <w:ind w:left="-300"/>
        <w:rPr>
          <w:rFonts w:ascii="Calibri" w:eastAsia="Calibri" w:hAnsi="Calibri" w:cs="Calibri"/>
        </w:rPr>
      </w:pPr>
      <w:bookmarkStart w:id="15" w:name="_jolxokk7t3x8" w:colFirst="0" w:colLast="0"/>
      <w:bookmarkEnd w:id="15"/>
      <w:r>
        <w:rPr>
          <w:rFonts w:ascii="Calibri" w:eastAsia="Calibri" w:hAnsi="Calibri" w:cs="Calibri"/>
          <w:sz w:val="34"/>
          <w:szCs w:val="34"/>
        </w:rPr>
        <w:lastRenderedPageBreak/>
        <w:t>Section Overview: Personal and Contact Information</w:t>
      </w:r>
    </w:p>
    <w:p w14:paraId="58F9BA9E" w14:textId="77777777" w:rsidR="0013489C" w:rsidRDefault="0062232A">
      <w:pPr>
        <w:pBdr>
          <w:top w:val="nil"/>
          <w:left w:val="nil"/>
          <w:bottom w:val="nil"/>
          <w:right w:val="nil"/>
          <w:between w:val="nil"/>
        </w:pBdr>
        <w:shd w:val="clear" w:color="auto" w:fill="FFFFFF"/>
        <w:rPr>
          <w:color w:val="000000"/>
        </w:rPr>
      </w:pPr>
      <w:r>
        <w:rPr>
          <w:color w:val="000000"/>
        </w:rPr>
        <w:t xml:space="preserve">For users who have verified their identities (LOA3), the </w:t>
      </w:r>
      <w:proofErr w:type="gramStart"/>
      <w:r>
        <w:rPr>
          <w:b/>
          <w:color w:val="000000"/>
        </w:rPr>
        <w:t>Personal</w:t>
      </w:r>
      <w:proofErr w:type="gramEnd"/>
      <w:r>
        <w:rPr>
          <w:b/>
          <w:color w:val="000000"/>
        </w:rPr>
        <w:t xml:space="preserve"> and contact information</w:t>
      </w:r>
      <w:r>
        <w:rPr>
          <w:color w:val="000000"/>
        </w:rPr>
        <w:t xml:space="preserve"> section will be the first page that a user sees when accessing their profile. This section will give an overview of the personal and contact information that the VA has on file for them.</w:t>
      </w:r>
    </w:p>
    <w:p w14:paraId="58F9BA9F" w14:textId="77777777" w:rsidR="0013489C" w:rsidRDefault="0013489C">
      <w:pPr>
        <w:pBdr>
          <w:top w:val="nil"/>
          <w:left w:val="nil"/>
          <w:bottom w:val="nil"/>
          <w:right w:val="nil"/>
          <w:between w:val="nil"/>
        </w:pBdr>
        <w:shd w:val="clear" w:color="auto" w:fill="FFFFFF"/>
        <w:rPr>
          <w:color w:val="000000"/>
        </w:rPr>
      </w:pPr>
    </w:p>
    <w:p w14:paraId="58F9BAA0" w14:textId="77777777" w:rsidR="0013489C" w:rsidRDefault="0062232A">
      <w:pPr>
        <w:pBdr>
          <w:top w:val="nil"/>
          <w:left w:val="nil"/>
          <w:bottom w:val="nil"/>
          <w:right w:val="nil"/>
          <w:between w:val="nil"/>
        </w:pBdr>
        <w:shd w:val="clear" w:color="auto" w:fill="FFFFFF"/>
        <w:jc w:val="center"/>
        <w:rPr>
          <w:b/>
          <w:color w:val="000000"/>
        </w:rPr>
      </w:pPr>
      <w:r>
        <w:rPr>
          <w:b/>
          <w:noProof/>
          <w:color w:val="000000"/>
        </w:rPr>
        <w:drawing>
          <wp:inline distT="0" distB="0" distL="0" distR="0" wp14:anchorId="58F9BD41" wp14:editId="58F9BD42">
            <wp:extent cx="3881438" cy="6301835"/>
            <wp:effectExtent l="0" t="0" r="0" b="0"/>
            <wp:docPr id="132" name="image10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screenshot of a cell phone&#10;&#10;Description automatically generated"/>
                    <pic:cNvPicPr preferRelativeResize="0"/>
                  </pic:nvPicPr>
                  <pic:blipFill>
                    <a:blip r:embed="rId11"/>
                    <a:srcRect l="7005" t="-646" r="-1" b="27185"/>
                    <a:stretch>
                      <a:fillRect/>
                    </a:stretch>
                  </pic:blipFill>
                  <pic:spPr>
                    <a:xfrm>
                      <a:off x="0" y="0"/>
                      <a:ext cx="3881438" cy="6301835"/>
                    </a:xfrm>
                    <a:prstGeom prst="rect">
                      <a:avLst/>
                    </a:prstGeom>
                    <a:ln/>
                  </pic:spPr>
                </pic:pic>
              </a:graphicData>
            </a:graphic>
          </wp:inline>
        </w:drawing>
      </w:r>
    </w:p>
    <w:p w14:paraId="58F9BAA1" w14:textId="77777777" w:rsidR="0013489C" w:rsidRDefault="0013489C">
      <w:pPr>
        <w:pBdr>
          <w:top w:val="nil"/>
          <w:left w:val="nil"/>
          <w:bottom w:val="nil"/>
          <w:right w:val="nil"/>
          <w:between w:val="nil"/>
        </w:pBdr>
        <w:shd w:val="clear" w:color="auto" w:fill="FFFFFF"/>
        <w:spacing w:after="240"/>
      </w:pPr>
    </w:p>
    <w:p w14:paraId="58F9BAA2" w14:textId="77777777" w:rsidR="0013489C" w:rsidRDefault="0062232A">
      <w:pPr>
        <w:pBdr>
          <w:top w:val="nil"/>
          <w:left w:val="nil"/>
          <w:bottom w:val="nil"/>
          <w:right w:val="nil"/>
          <w:between w:val="nil"/>
        </w:pBdr>
        <w:shd w:val="clear" w:color="auto" w:fill="FFFFFF"/>
        <w:spacing w:after="240"/>
        <w:rPr>
          <w:color w:val="000000"/>
        </w:rPr>
      </w:pPr>
      <w:r>
        <w:rPr>
          <w:color w:val="000000"/>
        </w:rPr>
        <w:t xml:space="preserve">The </w:t>
      </w:r>
      <w:proofErr w:type="gramStart"/>
      <w:r>
        <w:rPr>
          <w:b/>
          <w:color w:val="000000"/>
        </w:rPr>
        <w:t>Personal</w:t>
      </w:r>
      <w:proofErr w:type="gramEnd"/>
      <w:r>
        <w:rPr>
          <w:b/>
          <w:color w:val="000000"/>
        </w:rPr>
        <w:t xml:space="preserve"> information</w:t>
      </w:r>
      <w:r>
        <w:rPr>
          <w:color w:val="000000"/>
        </w:rPr>
        <w:t xml:space="preserve"> section will show:</w:t>
      </w:r>
    </w:p>
    <w:p w14:paraId="58F9BAA3" w14:textId="77777777" w:rsidR="0013489C" w:rsidRDefault="0062232A">
      <w:pPr>
        <w:numPr>
          <w:ilvl w:val="0"/>
          <w:numId w:val="8"/>
        </w:numPr>
        <w:pBdr>
          <w:top w:val="nil"/>
          <w:left w:val="nil"/>
          <w:bottom w:val="nil"/>
          <w:right w:val="nil"/>
          <w:between w:val="nil"/>
        </w:pBdr>
        <w:shd w:val="clear" w:color="auto" w:fill="FFFFFF"/>
        <w:rPr>
          <w:color w:val="000000"/>
        </w:rPr>
      </w:pPr>
      <w:r>
        <w:rPr>
          <w:color w:val="000000"/>
        </w:rPr>
        <w:lastRenderedPageBreak/>
        <w:t>Date of birth</w:t>
      </w:r>
    </w:p>
    <w:p w14:paraId="58F9BAA4" w14:textId="77777777" w:rsidR="0013489C" w:rsidRDefault="0062232A">
      <w:pPr>
        <w:numPr>
          <w:ilvl w:val="0"/>
          <w:numId w:val="8"/>
        </w:numPr>
        <w:pBdr>
          <w:top w:val="nil"/>
          <w:left w:val="nil"/>
          <w:bottom w:val="nil"/>
          <w:right w:val="nil"/>
          <w:between w:val="nil"/>
        </w:pBdr>
        <w:shd w:val="clear" w:color="auto" w:fill="FFFFFF"/>
        <w:spacing w:after="240"/>
        <w:rPr>
          <w:color w:val="000000"/>
        </w:rPr>
      </w:pPr>
      <w:r>
        <w:rPr>
          <w:color w:val="000000"/>
        </w:rPr>
        <w:t>Gender</w:t>
      </w:r>
    </w:p>
    <w:p w14:paraId="58F9BAA5" w14:textId="77777777" w:rsidR="0013489C" w:rsidRDefault="0062232A">
      <w:pPr>
        <w:pBdr>
          <w:top w:val="nil"/>
          <w:left w:val="nil"/>
          <w:bottom w:val="nil"/>
          <w:right w:val="nil"/>
          <w:between w:val="nil"/>
        </w:pBdr>
        <w:shd w:val="clear" w:color="auto" w:fill="FFFFFF"/>
        <w:rPr>
          <w:b/>
          <w:color w:val="000000"/>
        </w:rPr>
      </w:pPr>
      <w:r>
        <w:rPr>
          <w:b/>
          <w:noProof/>
          <w:color w:val="000000"/>
        </w:rPr>
        <w:drawing>
          <wp:inline distT="0" distB="0" distL="0" distR="0" wp14:anchorId="58F9BD43" wp14:editId="58F9BD44">
            <wp:extent cx="6222634" cy="3913428"/>
            <wp:effectExtent l="0" t="0" r="0" b="0"/>
            <wp:docPr id="133" name="image10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screenshot of a cell phone&#10;&#10;Description automatically generated"/>
                    <pic:cNvPicPr preferRelativeResize="0"/>
                  </pic:nvPicPr>
                  <pic:blipFill>
                    <a:blip r:embed="rId11"/>
                    <a:srcRect t="-647" r="-5" b="70024"/>
                    <a:stretch>
                      <a:fillRect/>
                    </a:stretch>
                  </pic:blipFill>
                  <pic:spPr>
                    <a:xfrm>
                      <a:off x="0" y="0"/>
                      <a:ext cx="6222634" cy="3913428"/>
                    </a:xfrm>
                    <a:prstGeom prst="rect">
                      <a:avLst/>
                    </a:prstGeom>
                    <a:ln/>
                  </pic:spPr>
                </pic:pic>
              </a:graphicData>
            </a:graphic>
          </wp:inline>
        </w:drawing>
      </w:r>
      <w:r>
        <w:br w:type="page"/>
      </w:r>
    </w:p>
    <w:p w14:paraId="58F9BAA6" w14:textId="77777777" w:rsidR="0013489C" w:rsidRDefault="0062232A">
      <w:pPr>
        <w:pBdr>
          <w:top w:val="nil"/>
          <w:left w:val="nil"/>
          <w:bottom w:val="nil"/>
          <w:right w:val="nil"/>
          <w:between w:val="nil"/>
        </w:pBdr>
        <w:shd w:val="clear" w:color="auto" w:fill="FFFFFF"/>
        <w:rPr>
          <w:color w:val="000000"/>
        </w:rPr>
      </w:pPr>
      <w:r>
        <w:rPr>
          <w:color w:val="000000"/>
        </w:rPr>
        <w:lastRenderedPageBreak/>
        <w:t xml:space="preserve">This </w:t>
      </w:r>
      <w:r>
        <w:rPr>
          <w:b/>
          <w:color w:val="000000"/>
        </w:rPr>
        <w:t>Contact information</w:t>
      </w:r>
      <w:r>
        <w:rPr>
          <w:color w:val="000000"/>
        </w:rPr>
        <w:t xml:space="preserve"> section will show:</w:t>
      </w:r>
    </w:p>
    <w:p w14:paraId="58F9BAA7" w14:textId="77777777" w:rsidR="0013489C" w:rsidRDefault="0062232A">
      <w:pPr>
        <w:numPr>
          <w:ilvl w:val="0"/>
          <w:numId w:val="10"/>
        </w:numPr>
        <w:pBdr>
          <w:top w:val="nil"/>
          <w:left w:val="nil"/>
          <w:bottom w:val="nil"/>
          <w:right w:val="nil"/>
          <w:between w:val="nil"/>
        </w:pBdr>
        <w:shd w:val="clear" w:color="auto" w:fill="FFFFFF"/>
        <w:spacing w:before="60"/>
        <w:rPr>
          <w:color w:val="000000"/>
        </w:rPr>
      </w:pPr>
      <w:r>
        <w:rPr>
          <w:color w:val="000000"/>
        </w:rPr>
        <w:t>Addresses</w:t>
      </w:r>
    </w:p>
    <w:p w14:paraId="58F9BAA8" w14:textId="77777777" w:rsidR="0013489C" w:rsidRDefault="0062232A">
      <w:pPr>
        <w:numPr>
          <w:ilvl w:val="0"/>
          <w:numId w:val="10"/>
        </w:numPr>
        <w:pBdr>
          <w:top w:val="nil"/>
          <w:left w:val="nil"/>
          <w:bottom w:val="nil"/>
          <w:right w:val="nil"/>
          <w:between w:val="nil"/>
        </w:pBdr>
        <w:shd w:val="clear" w:color="auto" w:fill="FFFFFF"/>
        <w:rPr>
          <w:color w:val="000000"/>
        </w:rPr>
      </w:pPr>
      <w:r>
        <w:rPr>
          <w:color w:val="000000"/>
        </w:rPr>
        <w:t>Phone numbers</w:t>
      </w:r>
    </w:p>
    <w:p w14:paraId="58F9BAA9" w14:textId="77777777" w:rsidR="0013489C" w:rsidRDefault="0062232A">
      <w:pPr>
        <w:numPr>
          <w:ilvl w:val="0"/>
          <w:numId w:val="10"/>
        </w:numPr>
        <w:pBdr>
          <w:top w:val="nil"/>
          <w:left w:val="nil"/>
          <w:bottom w:val="nil"/>
          <w:right w:val="nil"/>
          <w:between w:val="nil"/>
        </w:pBdr>
        <w:shd w:val="clear" w:color="auto" w:fill="FFFFFF"/>
        <w:spacing w:after="240"/>
        <w:rPr>
          <w:color w:val="000000"/>
        </w:rPr>
      </w:pPr>
      <w:r>
        <w:rPr>
          <w:color w:val="000000"/>
        </w:rPr>
        <w:t>Email address</w:t>
      </w:r>
    </w:p>
    <w:p w14:paraId="58F9BAAA" w14:textId="77777777" w:rsidR="0013489C" w:rsidRDefault="0062232A">
      <w:pPr>
        <w:pBdr>
          <w:top w:val="nil"/>
          <w:left w:val="nil"/>
          <w:bottom w:val="nil"/>
          <w:right w:val="nil"/>
          <w:between w:val="nil"/>
        </w:pBdr>
        <w:shd w:val="clear" w:color="auto" w:fill="FFFFFF"/>
        <w:jc w:val="center"/>
        <w:rPr>
          <w:b/>
          <w:color w:val="000000"/>
          <w:sz w:val="32"/>
          <w:szCs w:val="32"/>
        </w:rPr>
      </w:pPr>
      <w:bookmarkStart w:id="16" w:name="_tyjcwt" w:colFirst="0" w:colLast="0"/>
      <w:bookmarkEnd w:id="16"/>
      <w:r>
        <w:rPr>
          <w:b/>
          <w:noProof/>
          <w:color w:val="000000"/>
        </w:rPr>
        <w:drawing>
          <wp:inline distT="0" distB="0" distL="0" distR="0" wp14:anchorId="58F9BD45" wp14:editId="58F9BD46">
            <wp:extent cx="4572000" cy="5762625"/>
            <wp:effectExtent l="12700" t="12700" r="12700" b="12700"/>
            <wp:docPr id="134" name="image10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screenshot of a cell phone&#10;&#10;Description automatically generated"/>
                    <pic:cNvPicPr preferRelativeResize="0"/>
                  </pic:nvPicPr>
                  <pic:blipFill>
                    <a:blip r:embed="rId11"/>
                    <a:srcRect l="20701" t="29072" r="6234" b="26094"/>
                    <a:stretch>
                      <a:fillRect/>
                    </a:stretch>
                  </pic:blipFill>
                  <pic:spPr>
                    <a:xfrm>
                      <a:off x="0" y="0"/>
                      <a:ext cx="4572000" cy="5762625"/>
                    </a:xfrm>
                    <a:prstGeom prst="rect">
                      <a:avLst/>
                    </a:prstGeom>
                    <a:ln w="12700">
                      <a:solidFill>
                        <a:srgbClr val="434343"/>
                      </a:solidFill>
                      <a:prstDash val="solid"/>
                    </a:ln>
                  </pic:spPr>
                </pic:pic>
              </a:graphicData>
            </a:graphic>
          </wp:inline>
        </w:drawing>
      </w:r>
      <w:r>
        <w:br w:type="page"/>
      </w:r>
    </w:p>
    <w:p w14:paraId="58F9BAAB" w14:textId="77777777" w:rsidR="0013489C" w:rsidRDefault="0062232A">
      <w:pPr>
        <w:pStyle w:val="Heading3"/>
        <w:pBdr>
          <w:bottom w:val="single" w:sz="6" w:space="5" w:color="EAECEF"/>
        </w:pBdr>
        <w:shd w:val="clear" w:color="auto" w:fill="FFFFFF"/>
        <w:spacing w:before="360" w:after="240"/>
        <w:ind w:left="-300"/>
      </w:pPr>
      <w:bookmarkStart w:id="17" w:name="_fdvicymb3av1" w:colFirst="0" w:colLast="0"/>
      <w:bookmarkEnd w:id="17"/>
      <w:r>
        <w:lastRenderedPageBreak/>
        <w:t>User Access</w:t>
      </w:r>
    </w:p>
    <w:p w14:paraId="58F9BAAC" w14:textId="77777777" w:rsidR="0013489C" w:rsidRDefault="0062232A">
      <w:pPr>
        <w:pBdr>
          <w:bottom w:val="single" w:sz="6" w:space="5" w:color="EAECEF"/>
        </w:pBdr>
        <w:shd w:val="clear" w:color="auto" w:fill="FFFFFF"/>
        <w:spacing w:before="360" w:after="240"/>
        <w:ind w:left="-300"/>
        <w:rPr>
          <w:b/>
          <w:sz w:val="28"/>
          <w:szCs w:val="28"/>
        </w:rPr>
      </w:pPr>
      <w:r>
        <w:rPr>
          <w:b/>
          <w:sz w:val="28"/>
          <w:szCs w:val="28"/>
        </w:rPr>
        <w:t>Users who have not verified their identity (LOA1)</w:t>
      </w:r>
    </w:p>
    <w:p w14:paraId="58F9BAAD" w14:textId="77777777" w:rsidR="0013489C" w:rsidRDefault="0062232A">
      <w:pPr>
        <w:pBdr>
          <w:bottom w:val="single" w:sz="6" w:space="5" w:color="EAECEF"/>
        </w:pBdr>
        <w:shd w:val="clear" w:color="auto" w:fill="FFFFFF"/>
        <w:spacing w:before="360" w:after="240"/>
        <w:ind w:left="-300"/>
      </w:pPr>
      <w:r>
        <w:t xml:space="preserve">As a reminder, users who have not verified their identity on VA.gov will only see the Account security section of the VA.gov profile when they go to </w:t>
      </w:r>
      <w:hyperlink r:id="rId21">
        <w:r>
          <w:rPr>
            <w:color w:val="1155CC"/>
            <w:u w:val="single"/>
          </w:rPr>
          <w:t>www.va.gov/profile</w:t>
        </w:r>
      </w:hyperlink>
      <w:r>
        <w:t>. They will not see Personal and contact information.</w:t>
      </w:r>
    </w:p>
    <w:p w14:paraId="58F9BAAE" w14:textId="77777777" w:rsidR="0013489C" w:rsidRDefault="0062232A">
      <w:pPr>
        <w:pStyle w:val="Heading2"/>
        <w:pBdr>
          <w:bottom w:val="single" w:sz="6" w:space="5" w:color="EAECEF"/>
        </w:pBdr>
        <w:shd w:val="clear" w:color="auto" w:fill="FFFFFF"/>
        <w:spacing w:before="360" w:after="240"/>
        <w:ind w:left="-300"/>
        <w:jc w:val="center"/>
        <w:rPr>
          <w:rFonts w:ascii="Calibri" w:eastAsia="Calibri" w:hAnsi="Calibri" w:cs="Calibri"/>
          <w:b w:val="0"/>
          <w:sz w:val="28"/>
          <w:szCs w:val="28"/>
        </w:rPr>
      </w:pPr>
      <w:bookmarkStart w:id="18" w:name="_4d34og8" w:colFirst="0" w:colLast="0"/>
      <w:bookmarkEnd w:id="18"/>
      <w:r>
        <w:rPr>
          <w:rFonts w:ascii="Calibri" w:eastAsia="Calibri" w:hAnsi="Calibri" w:cs="Calibri"/>
          <w:noProof/>
        </w:rPr>
        <w:drawing>
          <wp:inline distT="0" distB="0" distL="0" distR="0" wp14:anchorId="58F9BD47" wp14:editId="58F9BD48">
            <wp:extent cx="5943600" cy="3986072"/>
            <wp:effectExtent l="12700" t="12700" r="12700" b="12700"/>
            <wp:docPr id="136" name="image44.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jpg" descr="A screenshot of a cell phone&#10;&#10;Description automatically generated"/>
                    <pic:cNvPicPr preferRelativeResize="0"/>
                  </pic:nvPicPr>
                  <pic:blipFill>
                    <a:blip r:embed="rId10"/>
                    <a:srcRect l="1" r="-10" b="61882"/>
                    <a:stretch>
                      <a:fillRect/>
                    </a:stretch>
                  </pic:blipFill>
                  <pic:spPr>
                    <a:xfrm>
                      <a:off x="0" y="0"/>
                      <a:ext cx="5943600" cy="3986072"/>
                    </a:xfrm>
                    <a:prstGeom prst="rect">
                      <a:avLst/>
                    </a:prstGeom>
                    <a:ln w="12700">
                      <a:solidFill>
                        <a:srgbClr val="434343"/>
                      </a:solidFill>
                      <a:prstDash val="solid"/>
                    </a:ln>
                  </pic:spPr>
                </pic:pic>
              </a:graphicData>
            </a:graphic>
          </wp:inline>
        </w:drawing>
      </w:r>
      <w:r>
        <w:rPr>
          <w:rFonts w:ascii="Calibri" w:eastAsia="Calibri" w:hAnsi="Calibri" w:cs="Calibri"/>
          <w:sz w:val="28"/>
          <w:szCs w:val="28"/>
        </w:rPr>
        <w:br/>
      </w:r>
      <w:r>
        <w:br w:type="page"/>
      </w:r>
    </w:p>
    <w:p w14:paraId="58F9BAAF" w14:textId="77777777" w:rsidR="0013489C" w:rsidRDefault="0062232A">
      <w:pPr>
        <w:pBdr>
          <w:bottom w:val="single" w:sz="6" w:space="5" w:color="EAECEF"/>
        </w:pBdr>
        <w:shd w:val="clear" w:color="auto" w:fill="FFFFFF"/>
        <w:spacing w:before="360" w:after="240"/>
        <w:ind w:left="-300"/>
        <w:rPr>
          <w:b/>
          <w:sz w:val="28"/>
          <w:szCs w:val="28"/>
        </w:rPr>
      </w:pPr>
      <w:r>
        <w:rPr>
          <w:b/>
          <w:sz w:val="28"/>
          <w:szCs w:val="28"/>
        </w:rPr>
        <w:lastRenderedPageBreak/>
        <w:t>Users who have verified their identity (LOA3)</w:t>
      </w:r>
    </w:p>
    <w:p w14:paraId="58F9BAB0" w14:textId="77777777" w:rsidR="0013489C" w:rsidRDefault="0062232A">
      <w:pPr>
        <w:pBdr>
          <w:bottom w:val="single" w:sz="6" w:space="5" w:color="EAECEF"/>
        </w:pBdr>
        <w:shd w:val="clear" w:color="auto" w:fill="FFFFFF"/>
        <w:spacing w:before="360" w:after="240"/>
        <w:ind w:left="-300"/>
      </w:pPr>
      <w:r>
        <w:t>For a user to see Personal and contact information, they must have verified their identity (LOA3).</w:t>
      </w:r>
    </w:p>
    <w:p w14:paraId="58F9BAB1" w14:textId="77777777" w:rsidR="0013489C" w:rsidRDefault="0062232A">
      <w:pPr>
        <w:jc w:val="center"/>
      </w:pPr>
      <w:r>
        <w:rPr>
          <w:b/>
          <w:noProof/>
        </w:rPr>
        <w:drawing>
          <wp:inline distT="0" distB="0" distL="0" distR="0" wp14:anchorId="58F9BD49" wp14:editId="58F9BD4A">
            <wp:extent cx="6151927" cy="6915331"/>
            <wp:effectExtent l="12700" t="12700" r="12700" b="12700"/>
            <wp:docPr id="137" name="image10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screenshot of a cell phone&#10;&#10;Description automatically generated"/>
                    <pic:cNvPicPr preferRelativeResize="0"/>
                  </pic:nvPicPr>
                  <pic:blipFill>
                    <a:blip r:embed="rId11"/>
                    <a:srcRect b="39276"/>
                    <a:stretch>
                      <a:fillRect/>
                    </a:stretch>
                  </pic:blipFill>
                  <pic:spPr>
                    <a:xfrm>
                      <a:off x="0" y="0"/>
                      <a:ext cx="6151927" cy="6915331"/>
                    </a:xfrm>
                    <a:prstGeom prst="rect">
                      <a:avLst/>
                    </a:prstGeom>
                    <a:ln w="12700">
                      <a:solidFill>
                        <a:srgbClr val="434343"/>
                      </a:solidFill>
                      <a:prstDash val="solid"/>
                    </a:ln>
                  </pic:spPr>
                </pic:pic>
              </a:graphicData>
            </a:graphic>
          </wp:inline>
        </w:drawing>
      </w:r>
    </w:p>
    <w:p w14:paraId="58F9BAB2" w14:textId="77777777" w:rsidR="0013489C" w:rsidRDefault="0013489C">
      <w:bookmarkStart w:id="19" w:name="_17dp8vu" w:colFirst="0" w:colLast="0"/>
      <w:bookmarkEnd w:id="19"/>
    </w:p>
    <w:p w14:paraId="58F9BAB3" w14:textId="77777777" w:rsidR="0013489C" w:rsidRDefault="0062232A">
      <w:pPr>
        <w:pStyle w:val="Heading3"/>
        <w:pBdr>
          <w:bottom w:val="single" w:sz="6" w:space="5" w:color="EAECEF"/>
        </w:pBdr>
        <w:shd w:val="clear" w:color="auto" w:fill="FFFFFF"/>
        <w:spacing w:before="360" w:after="240"/>
        <w:ind w:left="-300"/>
      </w:pPr>
      <w:bookmarkStart w:id="20" w:name="_f1c502h2s33c" w:colFirst="0" w:colLast="0"/>
      <w:bookmarkEnd w:id="20"/>
      <w:r>
        <w:lastRenderedPageBreak/>
        <w:t>Navigation</w:t>
      </w:r>
    </w:p>
    <w:p w14:paraId="58F9BAB4" w14:textId="77777777" w:rsidR="0013489C" w:rsidRDefault="0062232A">
      <w:pPr>
        <w:pBdr>
          <w:top w:val="nil"/>
          <w:left w:val="nil"/>
          <w:bottom w:val="nil"/>
          <w:right w:val="nil"/>
          <w:between w:val="nil"/>
        </w:pBdr>
        <w:shd w:val="clear" w:color="auto" w:fill="FFFFFF"/>
        <w:rPr>
          <w:color w:val="000000"/>
        </w:rPr>
      </w:pPr>
      <w:r>
        <w:rPr>
          <w:color w:val="000000"/>
        </w:rPr>
        <w:t xml:space="preserve">There are two ways to get to the </w:t>
      </w:r>
      <w:proofErr w:type="gramStart"/>
      <w:r>
        <w:rPr>
          <w:b/>
          <w:color w:val="000000"/>
        </w:rPr>
        <w:t>Personal</w:t>
      </w:r>
      <w:proofErr w:type="gramEnd"/>
      <w:r>
        <w:rPr>
          <w:b/>
          <w:color w:val="000000"/>
        </w:rPr>
        <w:t xml:space="preserve"> and contact information</w:t>
      </w:r>
      <w:r>
        <w:rPr>
          <w:color w:val="000000"/>
        </w:rPr>
        <w:t xml:space="preserve"> section of the profile.</w:t>
      </w:r>
      <w:r>
        <w:rPr>
          <w:color w:val="000000"/>
        </w:rPr>
        <w:br/>
      </w:r>
    </w:p>
    <w:p w14:paraId="58F9BAB5" w14:textId="77777777" w:rsidR="0013489C" w:rsidRDefault="0062232A">
      <w:pPr>
        <w:shd w:val="clear" w:color="auto" w:fill="FFFFFF"/>
        <w:rPr>
          <w:b/>
          <w:sz w:val="28"/>
          <w:szCs w:val="28"/>
        </w:rPr>
      </w:pPr>
      <w:r>
        <w:rPr>
          <w:b/>
          <w:sz w:val="28"/>
          <w:szCs w:val="28"/>
        </w:rPr>
        <w:t>Option 1: Via personalized menu</w:t>
      </w:r>
    </w:p>
    <w:p w14:paraId="58F9BAB6" w14:textId="77777777" w:rsidR="0013489C" w:rsidRDefault="0062232A">
      <w:pPr>
        <w:numPr>
          <w:ilvl w:val="0"/>
          <w:numId w:val="39"/>
        </w:numPr>
        <w:pBdr>
          <w:top w:val="nil"/>
          <w:left w:val="nil"/>
          <w:bottom w:val="nil"/>
          <w:right w:val="nil"/>
          <w:between w:val="nil"/>
        </w:pBdr>
        <w:shd w:val="clear" w:color="auto" w:fill="FFFFFF"/>
        <w:spacing w:before="60" w:after="200"/>
        <w:rPr>
          <w:color w:val="000000"/>
        </w:rPr>
      </w:pPr>
      <w:r>
        <w:rPr>
          <w:color w:val="000000"/>
        </w:rPr>
        <w:t>Sign into VA.gov (</w:t>
      </w:r>
      <w:hyperlink r:id="rId22">
        <w:r>
          <w:rPr>
            <w:color w:val="000000"/>
            <w:u w:val="single"/>
          </w:rPr>
          <w:t>https://www.va.gov/</w:t>
        </w:r>
      </w:hyperlink>
      <w:r>
        <w:rPr>
          <w:color w:val="000000"/>
        </w:rPr>
        <w:t>).</w:t>
      </w:r>
    </w:p>
    <w:p w14:paraId="58F9BAB7" w14:textId="77777777" w:rsidR="0013489C" w:rsidRDefault="0062232A">
      <w:pPr>
        <w:pBdr>
          <w:top w:val="nil"/>
          <w:left w:val="nil"/>
          <w:bottom w:val="nil"/>
          <w:right w:val="nil"/>
          <w:between w:val="nil"/>
        </w:pBdr>
        <w:shd w:val="clear" w:color="auto" w:fill="FFFFFF"/>
        <w:spacing w:before="60"/>
        <w:jc w:val="center"/>
        <w:rPr>
          <w:color w:val="000000"/>
        </w:rPr>
      </w:pPr>
      <w:r>
        <w:rPr>
          <w:noProof/>
          <w:color w:val="000000"/>
        </w:rPr>
        <w:drawing>
          <wp:inline distT="0" distB="0" distL="0" distR="0" wp14:anchorId="58F9BD4B" wp14:editId="58F9BD4C">
            <wp:extent cx="5031346" cy="3047365"/>
            <wp:effectExtent l="12700" t="12700" r="12700" b="12700"/>
            <wp:docPr id="138" name="image11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4.png" descr="A screenshot of a cell phone&#10;&#10;Description automatically generated"/>
                    <pic:cNvPicPr preferRelativeResize="0"/>
                  </pic:nvPicPr>
                  <pic:blipFill>
                    <a:blip r:embed="rId23"/>
                    <a:srcRect r="15348"/>
                    <a:stretch>
                      <a:fillRect/>
                    </a:stretch>
                  </pic:blipFill>
                  <pic:spPr>
                    <a:xfrm>
                      <a:off x="0" y="0"/>
                      <a:ext cx="5031346" cy="3047365"/>
                    </a:xfrm>
                    <a:prstGeom prst="rect">
                      <a:avLst/>
                    </a:prstGeom>
                    <a:ln w="12700">
                      <a:solidFill>
                        <a:srgbClr val="434343"/>
                      </a:solidFill>
                      <a:prstDash val="solid"/>
                    </a:ln>
                  </pic:spPr>
                </pic:pic>
              </a:graphicData>
            </a:graphic>
          </wp:inline>
        </w:drawing>
      </w:r>
      <w:r>
        <w:rPr>
          <w:color w:val="000000"/>
        </w:rPr>
        <w:br/>
      </w:r>
    </w:p>
    <w:p w14:paraId="58F9BAB8" w14:textId="77777777" w:rsidR="0013489C" w:rsidRDefault="0062232A">
      <w:pPr>
        <w:numPr>
          <w:ilvl w:val="0"/>
          <w:numId w:val="39"/>
        </w:numPr>
        <w:pBdr>
          <w:top w:val="nil"/>
          <w:left w:val="nil"/>
          <w:bottom w:val="nil"/>
          <w:right w:val="nil"/>
          <w:between w:val="nil"/>
        </w:pBdr>
        <w:shd w:val="clear" w:color="auto" w:fill="FFFFFF"/>
        <w:spacing w:after="200"/>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58F9BAB9" w14:textId="77777777" w:rsidR="0013489C" w:rsidRDefault="0062232A">
      <w:pPr>
        <w:pBdr>
          <w:top w:val="nil"/>
          <w:left w:val="nil"/>
          <w:bottom w:val="nil"/>
          <w:right w:val="nil"/>
          <w:between w:val="nil"/>
        </w:pBdr>
        <w:shd w:val="clear" w:color="auto" w:fill="FFFFFF"/>
        <w:jc w:val="center"/>
        <w:rPr>
          <w:b/>
          <w:sz w:val="28"/>
          <w:szCs w:val="28"/>
        </w:rPr>
      </w:pPr>
      <w:r>
        <w:rPr>
          <w:noProof/>
          <w:color w:val="000000"/>
        </w:rPr>
        <w:drawing>
          <wp:inline distT="0" distB="0" distL="0" distR="0" wp14:anchorId="58F9BD4D" wp14:editId="58F9BD4E">
            <wp:extent cx="4324350" cy="2524125"/>
            <wp:effectExtent l="12700" t="12700" r="12700" b="12700"/>
            <wp:docPr id="139" name="image11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shot of a social media post&#10;&#10;Description automatically generated"/>
                    <pic:cNvPicPr preferRelativeResize="0"/>
                  </pic:nvPicPr>
                  <pic:blipFill>
                    <a:blip r:embed="rId24"/>
                    <a:srcRect l="18673" r="8644" b="14516"/>
                    <a:stretch>
                      <a:fillRect/>
                    </a:stretch>
                  </pic:blipFill>
                  <pic:spPr>
                    <a:xfrm>
                      <a:off x="0" y="0"/>
                      <a:ext cx="4324350" cy="2524125"/>
                    </a:xfrm>
                    <a:prstGeom prst="rect">
                      <a:avLst/>
                    </a:prstGeom>
                    <a:ln w="12700">
                      <a:solidFill>
                        <a:srgbClr val="434343"/>
                      </a:solidFill>
                      <a:prstDash val="solid"/>
                    </a:ln>
                  </pic:spPr>
                </pic:pic>
              </a:graphicData>
            </a:graphic>
          </wp:inline>
        </w:drawing>
      </w:r>
    </w:p>
    <w:p w14:paraId="58F9BABA" w14:textId="77777777" w:rsidR="0013489C" w:rsidRDefault="0062232A">
      <w:pPr>
        <w:shd w:val="clear" w:color="auto" w:fill="FFFFFF"/>
        <w:spacing w:before="60"/>
        <w:rPr>
          <w:b/>
          <w:sz w:val="28"/>
          <w:szCs w:val="28"/>
        </w:rPr>
      </w:pPr>
      <w:r>
        <w:rPr>
          <w:b/>
          <w:sz w:val="28"/>
          <w:szCs w:val="28"/>
        </w:rPr>
        <w:t>Option 2: Via Records section</w:t>
      </w:r>
    </w:p>
    <w:p w14:paraId="58F9BABB" w14:textId="77777777" w:rsidR="0013489C" w:rsidRDefault="0062232A">
      <w:pPr>
        <w:numPr>
          <w:ilvl w:val="0"/>
          <w:numId w:val="41"/>
        </w:numPr>
        <w:pBdr>
          <w:top w:val="nil"/>
          <w:left w:val="nil"/>
          <w:bottom w:val="nil"/>
          <w:right w:val="nil"/>
          <w:between w:val="nil"/>
        </w:pBdr>
        <w:shd w:val="clear" w:color="auto" w:fill="FFFFFF"/>
        <w:spacing w:before="60"/>
        <w:rPr>
          <w:color w:val="000000"/>
        </w:rPr>
      </w:pPr>
      <w:r>
        <w:rPr>
          <w:color w:val="000000"/>
        </w:rPr>
        <w:lastRenderedPageBreak/>
        <w:t>Go to VA.gov (</w:t>
      </w:r>
      <w:hyperlink r:id="rId25">
        <w:r>
          <w:rPr>
            <w:color w:val="000000"/>
            <w:u w:val="single"/>
          </w:rPr>
          <w:t>https://www.va.gov/</w:t>
        </w:r>
      </w:hyperlink>
      <w:r>
        <w:rPr>
          <w:color w:val="000000"/>
        </w:rPr>
        <w:t>).</w:t>
      </w:r>
      <w:r>
        <w:rPr>
          <w:color w:val="000000"/>
        </w:rPr>
        <w:br/>
      </w:r>
    </w:p>
    <w:p w14:paraId="58F9BABC" w14:textId="77777777" w:rsidR="0013489C" w:rsidRDefault="0062232A">
      <w:pPr>
        <w:pBdr>
          <w:top w:val="nil"/>
          <w:left w:val="nil"/>
          <w:bottom w:val="nil"/>
          <w:right w:val="nil"/>
          <w:between w:val="nil"/>
        </w:pBdr>
        <w:shd w:val="clear" w:color="auto" w:fill="FFFFFF"/>
        <w:spacing w:before="60"/>
        <w:jc w:val="center"/>
        <w:rPr>
          <w:color w:val="000000"/>
        </w:rPr>
      </w:pPr>
      <w:r>
        <w:rPr>
          <w:noProof/>
          <w:color w:val="000000"/>
        </w:rPr>
        <w:drawing>
          <wp:inline distT="0" distB="0" distL="0" distR="0" wp14:anchorId="58F9BD4F" wp14:editId="58F9BD50">
            <wp:extent cx="5276850" cy="3514725"/>
            <wp:effectExtent l="12700" t="12700" r="12700" b="12700"/>
            <wp:docPr id="112" name="image11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shot of a social media post&#10;&#10;Description automatically generated"/>
                    <pic:cNvPicPr preferRelativeResize="0"/>
                  </pic:nvPicPr>
                  <pic:blipFill>
                    <a:blip r:embed="rId26"/>
                    <a:srcRect l="13018" r="10004"/>
                    <a:stretch>
                      <a:fillRect/>
                    </a:stretch>
                  </pic:blipFill>
                  <pic:spPr>
                    <a:xfrm>
                      <a:off x="0" y="0"/>
                      <a:ext cx="5276850" cy="3514725"/>
                    </a:xfrm>
                    <a:prstGeom prst="rect">
                      <a:avLst/>
                    </a:prstGeom>
                    <a:ln w="12700">
                      <a:solidFill>
                        <a:srgbClr val="434343"/>
                      </a:solidFill>
                      <a:prstDash val="solid"/>
                    </a:ln>
                  </pic:spPr>
                </pic:pic>
              </a:graphicData>
            </a:graphic>
          </wp:inline>
        </w:drawing>
      </w:r>
    </w:p>
    <w:p w14:paraId="58F9BABD" w14:textId="77777777" w:rsidR="0013489C" w:rsidRDefault="0062232A">
      <w:pPr>
        <w:numPr>
          <w:ilvl w:val="0"/>
          <w:numId w:val="41"/>
        </w:numPr>
        <w:pBdr>
          <w:top w:val="nil"/>
          <w:left w:val="nil"/>
          <w:bottom w:val="nil"/>
          <w:right w:val="nil"/>
          <w:between w:val="nil"/>
        </w:pBdr>
        <w:shd w:val="clear" w:color="auto" w:fill="FFFFFF"/>
        <w:spacing w:before="200"/>
        <w:rPr>
          <w:color w:val="000000"/>
        </w:rPr>
      </w:pPr>
      <w:r>
        <w:rPr>
          <w:color w:val="000000"/>
        </w:rPr>
        <w:t xml:space="preserve">Click the </w:t>
      </w:r>
      <w:r>
        <w:rPr>
          <w:b/>
          <w:color w:val="000000"/>
        </w:rPr>
        <w:t>Change your address</w:t>
      </w:r>
      <w:r>
        <w:rPr>
          <w:color w:val="000000"/>
        </w:rPr>
        <w:t xml:space="preserve"> link (</w:t>
      </w:r>
      <w:hyperlink r:id="rId27">
        <w:r>
          <w:rPr>
            <w:color w:val="000000"/>
            <w:u w:val="single"/>
          </w:rPr>
          <w:t>https://www.va.gov/change-address/</w:t>
        </w:r>
      </w:hyperlink>
      <w:r>
        <w:rPr>
          <w:color w:val="000000"/>
        </w:rPr>
        <w:t xml:space="preserve">) in the </w:t>
      </w:r>
      <w:r>
        <w:rPr>
          <w:b/>
          <w:color w:val="000000"/>
        </w:rPr>
        <w:t>Records</w:t>
      </w:r>
      <w:r>
        <w:rPr>
          <w:color w:val="000000"/>
        </w:rPr>
        <w:t xml:space="preserve"> section (white box in the lower right corner).</w:t>
      </w:r>
      <w:r>
        <w:rPr>
          <w:color w:val="000000"/>
        </w:rPr>
        <w:br/>
      </w:r>
    </w:p>
    <w:p w14:paraId="58F9BABE" w14:textId="77777777" w:rsidR="0013489C" w:rsidRDefault="0062232A">
      <w:pPr>
        <w:pBdr>
          <w:top w:val="nil"/>
          <w:left w:val="nil"/>
          <w:bottom w:val="nil"/>
          <w:right w:val="nil"/>
          <w:between w:val="nil"/>
        </w:pBdr>
        <w:shd w:val="clear" w:color="auto" w:fill="FFFFFF"/>
        <w:spacing w:after="200"/>
        <w:jc w:val="center"/>
        <w:rPr>
          <w:color w:val="000000"/>
        </w:rPr>
      </w:pPr>
      <w:r>
        <w:rPr>
          <w:noProof/>
          <w:color w:val="000000"/>
        </w:rPr>
        <w:drawing>
          <wp:inline distT="0" distB="0" distL="0" distR="0" wp14:anchorId="58F9BD51" wp14:editId="58F9BD52">
            <wp:extent cx="4110038" cy="1781175"/>
            <wp:effectExtent l="12700" t="12700" r="12700" b="12700"/>
            <wp:docPr id="113" name="image10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shot of a social media post&#10;&#10;Description automatically generated"/>
                    <pic:cNvPicPr preferRelativeResize="0"/>
                  </pic:nvPicPr>
                  <pic:blipFill>
                    <a:blip r:embed="rId28"/>
                    <a:srcRect l="14182" t="41562" r="16813"/>
                    <a:stretch>
                      <a:fillRect/>
                    </a:stretch>
                  </pic:blipFill>
                  <pic:spPr>
                    <a:xfrm>
                      <a:off x="0" y="0"/>
                      <a:ext cx="4110038" cy="1781175"/>
                    </a:xfrm>
                    <a:prstGeom prst="rect">
                      <a:avLst/>
                    </a:prstGeom>
                    <a:ln w="12700">
                      <a:solidFill>
                        <a:srgbClr val="434343"/>
                      </a:solidFill>
                      <a:prstDash val="solid"/>
                    </a:ln>
                  </pic:spPr>
                </pic:pic>
              </a:graphicData>
            </a:graphic>
          </wp:inline>
        </w:drawing>
      </w:r>
    </w:p>
    <w:p w14:paraId="58F9BABF" w14:textId="77777777" w:rsidR="0013489C" w:rsidRDefault="0062232A">
      <w:pPr>
        <w:pBdr>
          <w:top w:val="nil"/>
          <w:left w:val="nil"/>
          <w:bottom w:val="nil"/>
          <w:right w:val="nil"/>
          <w:between w:val="nil"/>
        </w:pBdr>
        <w:shd w:val="clear" w:color="auto" w:fill="FFFFFF"/>
        <w:rPr>
          <w:color w:val="000000"/>
        </w:rPr>
      </w:pPr>
      <w:r>
        <w:rPr>
          <w:color w:val="000000"/>
        </w:rPr>
        <w:t xml:space="preserve">Depending on the type of account the user has, they will see one of two options on the </w:t>
      </w:r>
      <w:r>
        <w:rPr>
          <w:b/>
          <w:color w:val="000000"/>
        </w:rPr>
        <w:t>Change your address on file with VA</w:t>
      </w:r>
      <w:r>
        <w:rPr>
          <w:color w:val="000000"/>
        </w:rPr>
        <w:t xml:space="preserve"> page.</w:t>
      </w:r>
    </w:p>
    <w:p w14:paraId="58F9BAC0" w14:textId="77777777" w:rsidR="0013489C" w:rsidRDefault="0013489C">
      <w:pPr>
        <w:pBdr>
          <w:top w:val="nil"/>
          <w:left w:val="nil"/>
          <w:bottom w:val="nil"/>
          <w:right w:val="nil"/>
          <w:between w:val="nil"/>
        </w:pBdr>
        <w:shd w:val="clear" w:color="auto" w:fill="FFFFFF"/>
        <w:rPr>
          <w:color w:val="000000"/>
        </w:rPr>
      </w:pPr>
    </w:p>
    <w:p w14:paraId="58F9BAC1" w14:textId="77777777" w:rsidR="0013489C" w:rsidRDefault="0062232A">
      <w:pPr>
        <w:rPr>
          <w:b/>
        </w:rPr>
      </w:pPr>
      <w:r>
        <w:rPr>
          <w:b/>
        </w:rPr>
        <w:t>Within the Records section: Users who are not signed in or do not have an account</w:t>
      </w:r>
    </w:p>
    <w:p w14:paraId="58F9BAC2" w14:textId="77777777" w:rsidR="0013489C" w:rsidRDefault="0062232A">
      <w:pPr>
        <w:pStyle w:val="Heading4"/>
        <w:jc w:val="center"/>
      </w:pPr>
      <w:bookmarkStart w:id="21" w:name="_i22fnvs4yexe" w:colFirst="0" w:colLast="0"/>
      <w:bookmarkEnd w:id="21"/>
      <w:r>
        <w:rPr>
          <w:noProof/>
        </w:rPr>
        <w:lastRenderedPageBreak/>
        <w:drawing>
          <wp:inline distT="0" distB="0" distL="0" distR="0" wp14:anchorId="58F9BD53" wp14:editId="58F9BD54">
            <wp:extent cx="5262563" cy="6006938"/>
            <wp:effectExtent l="12700" t="12700" r="12700" b="12700"/>
            <wp:docPr id="92" name="image84.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jpg" descr="A screenshot of a cell phone&#10;&#10;Description automatically generated"/>
                    <pic:cNvPicPr preferRelativeResize="0"/>
                  </pic:nvPicPr>
                  <pic:blipFill>
                    <a:blip r:embed="rId29"/>
                    <a:srcRect b="31266"/>
                    <a:stretch>
                      <a:fillRect/>
                    </a:stretch>
                  </pic:blipFill>
                  <pic:spPr>
                    <a:xfrm>
                      <a:off x="0" y="0"/>
                      <a:ext cx="5262563" cy="6006938"/>
                    </a:xfrm>
                    <a:prstGeom prst="rect">
                      <a:avLst/>
                    </a:prstGeom>
                    <a:ln w="12700">
                      <a:solidFill>
                        <a:srgbClr val="434343"/>
                      </a:solidFill>
                      <a:prstDash val="solid"/>
                    </a:ln>
                  </pic:spPr>
                </pic:pic>
              </a:graphicData>
            </a:graphic>
          </wp:inline>
        </w:drawing>
      </w:r>
    </w:p>
    <w:p w14:paraId="58F9BAC3" w14:textId="77777777" w:rsidR="0013489C" w:rsidRDefault="0062232A">
      <w:pPr>
        <w:numPr>
          <w:ilvl w:val="0"/>
          <w:numId w:val="48"/>
        </w:numPr>
        <w:spacing w:before="200"/>
      </w:pPr>
      <w:r>
        <w:t xml:space="preserve">Click the green button that says </w:t>
      </w:r>
      <w:r>
        <w:rPr>
          <w:b/>
        </w:rPr>
        <w:t>Sign in or create an account</w:t>
      </w:r>
      <w:r>
        <w:t>. (</w:t>
      </w:r>
      <w:hyperlink r:id="rId30">
        <w:r>
          <w:rPr>
            <w:color w:val="1155CC"/>
            <w:u w:val="single"/>
          </w:rPr>
          <w:t>https://www.va.gov/?next=%2Fchange-address</w:t>
        </w:r>
      </w:hyperlink>
      <w:r>
        <w:t>). Proceed to sign in or create an account to access the profile.</w:t>
      </w:r>
    </w:p>
    <w:p w14:paraId="58F9BAC4" w14:textId="77777777" w:rsidR="0013489C" w:rsidRDefault="0062232A">
      <w:pPr>
        <w:shd w:val="clear" w:color="auto" w:fill="FFFFFF"/>
        <w:jc w:val="center"/>
        <w:rPr>
          <w:b/>
        </w:rPr>
      </w:pPr>
      <w:r>
        <w:rPr>
          <w:b/>
          <w:noProof/>
        </w:rPr>
        <w:lastRenderedPageBreak/>
        <w:drawing>
          <wp:inline distT="0" distB="0" distL="0" distR="0" wp14:anchorId="58F9BD55" wp14:editId="58F9BD56">
            <wp:extent cx="5114925" cy="2400300"/>
            <wp:effectExtent l="12700" t="12700" r="12700" b="12700"/>
            <wp:docPr id="36" name="image29.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A screenshot of a cell phone&#10;&#10;Description automatically generated"/>
                    <pic:cNvPicPr preferRelativeResize="0"/>
                  </pic:nvPicPr>
                  <pic:blipFill>
                    <a:blip r:embed="rId31"/>
                    <a:srcRect r="13942"/>
                    <a:stretch>
                      <a:fillRect/>
                    </a:stretch>
                  </pic:blipFill>
                  <pic:spPr>
                    <a:xfrm>
                      <a:off x="0" y="0"/>
                      <a:ext cx="5114925" cy="2400300"/>
                    </a:xfrm>
                    <a:prstGeom prst="rect">
                      <a:avLst/>
                    </a:prstGeom>
                    <a:ln w="12700">
                      <a:solidFill>
                        <a:srgbClr val="434343"/>
                      </a:solidFill>
                      <a:prstDash val="solid"/>
                    </a:ln>
                  </pic:spPr>
                </pic:pic>
              </a:graphicData>
            </a:graphic>
          </wp:inline>
        </w:drawing>
      </w:r>
    </w:p>
    <w:p w14:paraId="58F9BAC5" w14:textId="77777777" w:rsidR="0013489C" w:rsidRDefault="0013489C">
      <w:pPr>
        <w:shd w:val="clear" w:color="auto" w:fill="FFFFFF"/>
        <w:jc w:val="center"/>
        <w:rPr>
          <w:b/>
        </w:rPr>
      </w:pPr>
    </w:p>
    <w:p w14:paraId="58F9BAC6" w14:textId="77777777" w:rsidR="0013489C" w:rsidRDefault="0062232A">
      <w:pPr>
        <w:numPr>
          <w:ilvl w:val="0"/>
          <w:numId w:val="48"/>
        </w:numPr>
        <w:shd w:val="clear" w:color="auto" w:fill="FFFFFF"/>
      </w:pPr>
      <w:r>
        <w:t xml:space="preserve">Once the user signs in, they should click the green button that says </w:t>
      </w:r>
      <w:r>
        <w:rPr>
          <w:b/>
        </w:rPr>
        <w:t xml:space="preserve">Go to your VA.gov profile </w:t>
      </w:r>
      <w:r>
        <w:t xml:space="preserve">(https://va.gov/profile/). This will take the user to the </w:t>
      </w:r>
      <w:proofErr w:type="gramStart"/>
      <w:r>
        <w:rPr>
          <w:b/>
        </w:rPr>
        <w:t>Personal</w:t>
      </w:r>
      <w:proofErr w:type="gramEnd"/>
      <w:r>
        <w:rPr>
          <w:b/>
        </w:rPr>
        <w:t xml:space="preserve"> and contact information</w:t>
      </w:r>
      <w:r>
        <w:t xml:space="preserve"> section.</w:t>
      </w:r>
    </w:p>
    <w:p w14:paraId="58F9BAC7" w14:textId="77777777" w:rsidR="0013489C" w:rsidRDefault="0013489C">
      <w:pPr>
        <w:shd w:val="clear" w:color="auto" w:fill="FFFFFF"/>
        <w:ind w:left="720"/>
      </w:pPr>
    </w:p>
    <w:p w14:paraId="58F9BAC8" w14:textId="77777777" w:rsidR="0013489C" w:rsidRDefault="0062232A">
      <w:pPr>
        <w:shd w:val="clear" w:color="auto" w:fill="FFFFFF"/>
        <w:jc w:val="center"/>
      </w:pPr>
      <w:r>
        <w:rPr>
          <w:noProof/>
        </w:rPr>
        <w:drawing>
          <wp:inline distT="0" distB="0" distL="0" distR="0" wp14:anchorId="58F9BD57" wp14:editId="58F9BD58">
            <wp:extent cx="4271963" cy="4152900"/>
            <wp:effectExtent l="12700" t="12700" r="12700" b="12700"/>
            <wp:docPr id="105" name="image97.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jpg" descr="A screenshot of a cell phone&#10;&#10;Description automatically generated"/>
                    <pic:cNvPicPr preferRelativeResize="0"/>
                  </pic:nvPicPr>
                  <pic:blipFill>
                    <a:blip r:embed="rId32"/>
                    <a:srcRect r="19664" b="32131"/>
                    <a:stretch>
                      <a:fillRect/>
                    </a:stretch>
                  </pic:blipFill>
                  <pic:spPr>
                    <a:xfrm>
                      <a:off x="0" y="0"/>
                      <a:ext cx="4271963" cy="4152900"/>
                    </a:xfrm>
                    <a:prstGeom prst="rect">
                      <a:avLst/>
                    </a:prstGeom>
                    <a:ln w="12700">
                      <a:solidFill>
                        <a:srgbClr val="434343"/>
                      </a:solidFill>
                      <a:prstDash val="solid"/>
                    </a:ln>
                  </pic:spPr>
                </pic:pic>
              </a:graphicData>
            </a:graphic>
          </wp:inline>
        </w:drawing>
      </w:r>
    </w:p>
    <w:p w14:paraId="58F9BAC9" w14:textId="77777777" w:rsidR="0013489C" w:rsidRDefault="0013489C">
      <w:pPr>
        <w:pStyle w:val="Heading5"/>
        <w:shd w:val="clear" w:color="auto" w:fill="FFFFFF"/>
        <w:rPr>
          <w:sz w:val="24"/>
          <w:szCs w:val="24"/>
        </w:rPr>
      </w:pPr>
      <w:bookmarkStart w:id="22" w:name="_631qeg58q7jk" w:colFirst="0" w:colLast="0"/>
      <w:bookmarkEnd w:id="22"/>
    </w:p>
    <w:p w14:paraId="58F9BACA" w14:textId="77777777" w:rsidR="0013489C" w:rsidRDefault="0062232A">
      <w:pPr>
        <w:shd w:val="clear" w:color="auto" w:fill="FFFFFF"/>
        <w:rPr>
          <w:b/>
        </w:rPr>
      </w:pPr>
      <w:r>
        <w:rPr>
          <w:b/>
        </w:rPr>
        <w:t>Within the Records section: User has not verified their identity (LOA1)</w:t>
      </w:r>
    </w:p>
    <w:p w14:paraId="58F9BACB" w14:textId="77777777" w:rsidR="0013489C" w:rsidRDefault="0013489C">
      <w:pPr>
        <w:shd w:val="clear" w:color="auto" w:fill="FFFFFF"/>
      </w:pPr>
    </w:p>
    <w:p w14:paraId="58F9BACC" w14:textId="77777777" w:rsidR="0013489C" w:rsidRDefault="0062232A">
      <w:pPr>
        <w:numPr>
          <w:ilvl w:val="0"/>
          <w:numId w:val="28"/>
        </w:numPr>
        <w:pBdr>
          <w:top w:val="nil"/>
          <w:left w:val="nil"/>
          <w:bottom w:val="nil"/>
          <w:right w:val="nil"/>
          <w:between w:val="nil"/>
        </w:pBdr>
        <w:shd w:val="clear" w:color="auto" w:fill="FFFFFF"/>
        <w:rPr>
          <w:color w:val="000000"/>
        </w:rPr>
      </w:pPr>
      <w:r>
        <w:rPr>
          <w:color w:val="000000"/>
        </w:rPr>
        <w:t xml:space="preserve">Click on the green button that says </w:t>
      </w:r>
      <w:r>
        <w:rPr>
          <w:b/>
          <w:color w:val="000000"/>
        </w:rPr>
        <w:t xml:space="preserve">Verify your identity </w:t>
      </w:r>
      <w:r>
        <w:rPr>
          <w:color w:val="000000"/>
        </w:rPr>
        <w:t>(</w:t>
      </w:r>
      <w:hyperlink r:id="rId33">
        <w:r>
          <w:rPr>
            <w:color w:val="000000"/>
            <w:u w:val="single"/>
          </w:rPr>
          <w:t>https://va.gov/verify/</w:t>
        </w:r>
      </w:hyperlink>
      <w:r>
        <w:rPr>
          <w:color w:val="000000"/>
        </w:rPr>
        <w:t>)</w:t>
      </w:r>
      <w:r>
        <w:rPr>
          <w:b/>
          <w:color w:val="000000"/>
        </w:rPr>
        <w:t xml:space="preserve">. </w:t>
      </w:r>
      <w:r>
        <w:rPr>
          <w:color w:val="000000"/>
        </w:rPr>
        <w:t>The user will need to verify their identity before they can access their profile.</w:t>
      </w:r>
    </w:p>
    <w:p w14:paraId="58F9BACD" w14:textId="77777777" w:rsidR="0013489C" w:rsidRDefault="0013489C">
      <w:pPr>
        <w:shd w:val="clear" w:color="auto" w:fill="FFFFFF"/>
      </w:pPr>
    </w:p>
    <w:p w14:paraId="58F9BACE" w14:textId="77777777" w:rsidR="0013489C" w:rsidRDefault="0062232A">
      <w:pPr>
        <w:shd w:val="clear" w:color="auto" w:fill="FFFFFF"/>
        <w:jc w:val="center"/>
      </w:pPr>
      <w:r>
        <w:rPr>
          <w:b/>
          <w:noProof/>
        </w:rPr>
        <w:drawing>
          <wp:inline distT="0" distB="0" distL="0" distR="0" wp14:anchorId="58F9BD59" wp14:editId="58F9BD5A">
            <wp:extent cx="4276725" cy="3862012"/>
            <wp:effectExtent l="12700" t="12700" r="12700" b="12700"/>
            <wp:docPr id="114" name="image108.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jpg" descr="A screenshot of a cell phone&#10;&#10;Description automatically generated"/>
                    <pic:cNvPicPr preferRelativeResize="0"/>
                  </pic:nvPicPr>
                  <pic:blipFill>
                    <a:blip r:embed="rId34"/>
                    <a:srcRect b="45994"/>
                    <a:stretch>
                      <a:fillRect/>
                    </a:stretch>
                  </pic:blipFill>
                  <pic:spPr>
                    <a:xfrm>
                      <a:off x="0" y="0"/>
                      <a:ext cx="4276725" cy="3862012"/>
                    </a:xfrm>
                    <a:prstGeom prst="rect">
                      <a:avLst/>
                    </a:prstGeom>
                    <a:ln w="12700">
                      <a:solidFill>
                        <a:srgbClr val="434343"/>
                      </a:solidFill>
                      <a:prstDash val="solid"/>
                    </a:ln>
                  </pic:spPr>
                </pic:pic>
              </a:graphicData>
            </a:graphic>
          </wp:inline>
        </w:drawing>
      </w:r>
    </w:p>
    <w:p w14:paraId="58F9BACF" w14:textId="77777777" w:rsidR="0013489C" w:rsidRDefault="0013489C">
      <w:pPr>
        <w:shd w:val="clear" w:color="auto" w:fill="FFFFFF"/>
      </w:pPr>
    </w:p>
    <w:p w14:paraId="58F9BAD0" w14:textId="77777777" w:rsidR="0013489C" w:rsidRDefault="0062232A">
      <w:pPr>
        <w:numPr>
          <w:ilvl w:val="0"/>
          <w:numId w:val="28"/>
        </w:numPr>
        <w:shd w:val="clear" w:color="auto" w:fill="FFFFFF"/>
      </w:pPr>
      <w:r>
        <w:t xml:space="preserve">Once the user has verified their identity, they should click the green button that says </w:t>
      </w:r>
      <w:r>
        <w:rPr>
          <w:b/>
        </w:rPr>
        <w:t xml:space="preserve">Go to your VA.gov profile </w:t>
      </w:r>
      <w:r>
        <w:t>(</w:t>
      </w:r>
      <w:hyperlink r:id="rId35">
        <w:r>
          <w:rPr>
            <w:color w:val="0000FF"/>
            <w:u w:val="single"/>
          </w:rPr>
          <w:t>https://va.gov/profile/</w:t>
        </w:r>
      </w:hyperlink>
      <w:r>
        <w:t xml:space="preserve">). This will take the user to the </w:t>
      </w:r>
      <w:proofErr w:type="gramStart"/>
      <w:r>
        <w:rPr>
          <w:b/>
        </w:rPr>
        <w:t>Personal</w:t>
      </w:r>
      <w:proofErr w:type="gramEnd"/>
      <w:r>
        <w:rPr>
          <w:b/>
        </w:rPr>
        <w:t xml:space="preserve"> and contact information</w:t>
      </w:r>
      <w:r>
        <w:t xml:space="preserve"> section.</w:t>
      </w:r>
    </w:p>
    <w:p w14:paraId="58F9BAD1" w14:textId="77777777" w:rsidR="0013489C" w:rsidRDefault="0013489C">
      <w:pPr>
        <w:shd w:val="clear" w:color="auto" w:fill="FFFFFF"/>
        <w:ind w:left="720"/>
      </w:pPr>
    </w:p>
    <w:p w14:paraId="58F9BAD2" w14:textId="77777777" w:rsidR="0013489C" w:rsidRDefault="0062232A">
      <w:pPr>
        <w:shd w:val="clear" w:color="auto" w:fill="FFFFFF"/>
        <w:jc w:val="center"/>
      </w:pPr>
      <w:r>
        <w:rPr>
          <w:noProof/>
        </w:rPr>
        <w:lastRenderedPageBreak/>
        <w:drawing>
          <wp:inline distT="0" distB="0" distL="0" distR="0" wp14:anchorId="58F9BD5B" wp14:editId="58F9BD5C">
            <wp:extent cx="4581525" cy="4998027"/>
            <wp:effectExtent l="12700" t="12700" r="12700" b="12700"/>
            <wp:docPr id="115" name="image97.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jpg" descr="A screenshot of a cell phone&#10;&#10;Description automatically generated"/>
                    <pic:cNvPicPr preferRelativeResize="0"/>
                  </pic:nvPicPr>
                  <pic:blipFill>
                    <a:blip r:embed="rId32"/>
                    <a:srcRect r="17147" b="21775"/>
                    <a:stretch>
                      <a:fillRect/>
                    </a:stretch>
                  </pic:blipFill>
                  <pic:spPr>
                    <a:xfrm>
                      <a:off x="0" y="0"/>
                      <a:ext cx="4581525" cy="4998027"/>
                    </a:xfrm>
                    <a:prstGeom prst="rect">
                      <a:avLst/>
                    </a:prstGeom>
                    <a:ln w="12700">
                      <a:solidFill>
                        <a:srgbClr val="434343"/>
                      </a:solidFill>
                      <a:prstDash val="solid"/>
                    </a:ln>
                  </pic:spPr>
                </pic:pic>
              </a:graphicData>
            </a:graphic>
          </wp:inline>
        </w:drawing>
      </w:r>
    </w:p>
    <w:p w14:paraId="58F9BAD3" w14:textId="77777777" w:rsidR="0013489C" w:rsidRDefault="0062232A">
      <w:pPr>
        <w:pStyle w:val="Heading3"/>
        <w:pBdr>
          <w:bottom w:val="single" w:sz="6" w:space="5" w:color="EAECEF"/>
        </w:pBdr>
        <w:shd w:val="clear" w:color="auto" w:fill="FFFFFF"/>
        <w:spacing w:before="360" w:after="240"/>
        <w:ind w:left="-300"/>
      </w:pPr>
      <w:bookmarkStart w:id="23" w:name="_3rdcrjn" w:colFirst="0" w:colLast="0"/>
      <w:bookmarkEnd w:id="23"/>
      <w:r>
        <w:t>Functionality</w:t>
      </w:r>
    </w:p>
    <w:p w14:paraId="58F9BAD4" w14:textId="77777777" w:rsidR="0013489C" w:rsidRDefault="0013489C">
      <w:pPr>
        <w:shd w:val="clear" w:color="auto" w:fill="FFFFFF"/>
      </w:pPr>
    </w:p>
    <w:p w14:paraId="58F9BAD5" w14:textId="77777777" w:rsidR="0013489C" w:rsidRDefault="0062232A">
      <w:pPr>
        <w:shd w:val="clear" w:color="auto" w:fill="FFFFFF"/>
      </w:pPr>
      <w:r>
        <w:rPr>
          <w:b/>
          <w:sz w:val="28"/>
          <w:szCs w:val="28"/>
        </w:rPr>
        <w:t>Editing personal information</w:t>
      </w:r>
    </w:p>
    <w:p w14:paraId="58F9BAD6" w14:textId="77777777" w:rsidR="0013489C" w:rsidRDefault="0013489C">
      <w:pPr>
        <w:shd w:val="clear" w:color="auto" w:fill="FFFFFF"/>
      </w:pPr>
    </w:p>
    <w:p w14:paraId="58F9BAD7" w14:textId="77777777" w:rsidR="0013489C" w:rsidRDefault="0062232A">
      <w:pPr>
        <w:shd w:val="clear" w:color="auto" w:fill="FFFFFF"/>
        <w:spacing w:after="240"/>
      </w:pPr>
      <w:r>
        <w:t xml:space="preserve">The </w:t>
      </w:r>
      <w:proofErr w:type="gramStart"/>
      <w:r>
        <w:rPr>
          <w:b/>
        </w:rPr>
        <w:t>Personal</w:t>
      </w:r>
      <w:proofErr w:type="gramEnd"/>
      <w:r>
        <w:rPr>
          <w:b/>
        </w:rPr>
        <w:t xml:space="preserve"> information</w:t>
      </w:r>
      <w:r>
        <w:t xml:space="preserve"> section, which includes a user’s full name, is not editable. If a user would like to change any of the information displayed in this section, there are two options:</w:t>
      </w:r>
    </w:p>
    <w:p w14:paraId="58F9BAD8" w14:textId="77777777" w:rsidR="0013489C" w:rsidRDefault="0062232A">
      <w:pPr>
        <w:numPr>
          <w:ilvl w:val="0"/>
          <w:numId w:val="29"/>
        </w:numPr>
        <w:pBdr>
          <w:top w:val="nil"/>
          <w:left w:val="nil"/>
          <w:bottom w:val="nil"/>
          <w:right w:val="nil"/>
          <w:between w:val="nil"/>
        </w:pBdr>
        <w:shd w:val="clear" w:color="auto" w:fill="FFFFFF"/>
        <w:rPr>
          <w:color w:val="000000"/>
        </w:rPr>
      </w:pPr>
      <w:r>
        <w:rPr>
          <w:color w:val="000000"/>
        </w:rPr>
        <w:t xml:space="preserve">If the user is enrolled in the VA health care program, they will need to contact the nearest VA medical center. This can be done by clicking on the </w:t>
      </w:r>
      <w:r>
        <w:rPr>
          <w:b/>
          <w:color w:val="000000"/>
        </w:rPr>
        <w:t>Find your nearest VA medical center</w:t>
      </w:r>
      <w:r>
        <w:rPr>
          <w:color w:val="000000"/>
        </w:rPr>
        <w:t xml:space="preserve"> link provided in the dropdown FAQ (</w:t>
      </w:r>
      <w:hyperlink r:id="rId36">
        <w:r>
          <w:rPr>
            <w:color w:val="0000FF"/>
            <w:u w:val="single"/>
          </w:rPr>
          <w:t>https://va.gov/find-locations/?facilityType=health</w:t>
        </w:r>
      </w:hyperlink>
      <w:r>
        <w:rPr>
          <w:color w:val="000000"/>
          <w:u w:val="single"/>
        </w:rPr>
        <w:t>)</w:t>
      </w:r>
      <w:r>
        <w:rPr>
          <w:color w:val="000000"/>
        </w:rPr>
        <w:t>.</w:t>
      </w:r>
    </w:p>
    <w:p w14:paraId="58F9BAD9" w14:textId="77777777" w:rsidR="0013489C" w:rsidRDefault="0062232A">
      <w:pPr>
        <w:numPr>
          <w:ilvl w:val="0"/>
          <w:numId w:val="29"/>
        </w:numPr>
        <w:pBdr>
          <w:top w:val="nil"/>
          <w:left w:val="nil"/>
          <w:bottom w:val="nil"/>
          <w:right w:val="nil"/>
          <w:between w:val="nil"/>
        </w:pBdr>
        <w:shd w:val="clear" w:color="auto" w:fill="FFFFFF"/>
        <w:spacing w:after="240"/>
        <w:rPr>
          <w:color w:val="000000"/>
        </w:rPr>
      </w:pPr>
      <w:r>
        <w:rPr>
          <w:color w:val="000000"/>
        </w:rPr>
        <w:t xml:space="preserve">If a user receives VA benefits but is not enrolled in the VA health care program, they will need to contact their nearest VA regional office. This can be done by clicking on the </w:t>
      </w:r>
      <w:r>
        <w:rPr>
          <w:b/>
          <w:color w:val="000000"/>
        </w:rPr>
        <w:t xml:space="preserve">Find </w:t>
      </w:r>
      <w:r>
        <w:rPr>
          <w:b/>
          <w:color w:val="000000"/>
        </w:rPr>
        <w:lastRenderedPageBreak/>
        <w:t>your nearest VA regional office</w:t>
      </w:r>
      <w:r>
        <w:rPr>
          <w:color w:val="000000"/>
        </w:rPr>
        <w:t xml:space="preserve"> link provided in the dropdown FAQ (https://va.gov/find-locations/?facilityType=benefits).</w:t>
      </w:r>
    </w:p>
    <w:p w14:paraId="58F9BADA" w14:textId="77777777" w:rsidR="0013489C" w:rsidRDefault="0013489C">
      <w:pPr>
        <w:shd w:val="clear" w:color="auto" w:fill="FFFFFF"/>
      </w:pPr>
    </w:p>
    <w:p w14:paraId="58F9BADB" w14:textId="77777777" w:rsidR="0013489C" w:rsidRDefault="0062232A">
      <w:pPr>
        <w:shd w:val="clear" w:color="auto" w:fill="FFFFFF"/>
      </w:pPr>
      <w:r>
        <w:rPr>
          <w:b/>
          <w:sz w:val="28"/>
          <w:szCs w:val="28"/>
        </w:rPr>
        <w:t>Editing Contact Information: Addresses</w:t>
      </w:r>
    </w:p>
    <w:p w14:paraId="58F9BADC" w14:textId="77777777" w:rsidR="0013489C" w:rsidRDefault="0013489C">
      <w:pPr>
        <w:shd w:val="clear" w:color="auto" w:fill="FFFFFF"/>
      </w:pPr>
    </w:p>
    <w:p w14:paraId="58F9BADD" w14:textId="77777777" w:rsidR="0013489C" w:rsidRDefault="0062232A">
      <w:pPr>
        <w:shd w:val="clear" w:color="auto" w:fill="FFFFFF"/>
      </w:pPr>
      <w:r>
        <w:rPr>
          <w:b/>
        </w:rPr>
        <w:t>How to edit mailing addresses</w:t>
      </w:r>
    </w:p>
    <w:p w14:paraId="58F9BADE" w14:textId="77777777" w:rsidR="0013489C" w:rsidRDefault="0062232A">
      <w:r>
        <w:br/>
        <w:t xml:space="preserve">From the </w:t>
      </w:r>
      <w:r>
        <w:rPr>
          <w:b/>
        </w:rPr>
        <w:t>Personal and contact information</w:t>
      </w:r>
      <w:r>
        <w:t xml:space="preserve"> section of the profile:</w:t>
      </w:r>
    </w:p>
    <w:p w14:paraId="58F9BADF" w14:textId="77777777" w:rsidR="0013489C" w:rsidRDefault="0013489C">
      <w:pPr>
        <w:shd w:val="clear" w:color="auto" w:fill="FFFFFF"/>
      </w:pPr>
    </w:p>
    <w:p w14:paraId="58F9BAE0" w14:textId="77777777" w:rsidR="0013489C" w:rsidRDefault="0062232A">
      <w:pPr>
        <w:numPr>
          <w:ilvl w:val="0"/>
          <w:numId w:val="53"/>
        </w:numPr>
        <w:shd w:val="clear" w:color="auto" w:fill="FFFFFF"/>
        <w:spacing w:before="60"/>
      </w:pPr>
      <w:r>
        <w:t xml:space="preserve">Go to the </w:t>
      </w:r>
      <w:r>
        <w:rPr>
          <w:b/>
        </w:rPr>
        <w:t>Address</w:t>
      </w:r>
      <w:r>
        <w:t xml:space="preserve"> box.</w:t>
      </w:r>
    </w:p>
    <w:p w14:paraId="58F9BAE1" w14:textId="77777777" w:rsidR="0013489C" w:rsidRDefault="0062232A">
      <w:pPr>
        <w:numPr>
          <w:ilvl w:val="0"/>
          <w:numId w:val="53"/>
        </w:numPr>
        <w:shd w:val="clear" w:color="auto" w:fill="FFFFFF"/>
      </w:pPr>
      <w:r>
        <w:t xml:space="preserve">Select </w:t>
      </w:r>
      <w:r>
        <w:rPr>
          <w:b/>
        </w:rPr>
        <w:t>Edit</w:t>
      </w:r>
      <w:r>
        <w:t xml:space="preserve"> for the </w:t>
      </w:r>
      <w:r>
        <w:rPr>
          <w:b/>
        </w:rPr>
        <w:t>Mailing address</w:t>
      </w:r>
      <w:r>
        <w:t xml:space="preserve"> field.</w:t>
      </w:r>
      <w:r>
        <w:br/>
      </w:r>
    </w:p>
    <w:p w14:paraId="58F9BAE2" w14:textId="77777777" w:rsidR="0013489C" w:rsidRDefault="0062232A">
      <w:pPr>
        <w:shd w:val="clear" w:color="auto" w:fill="FFFFFF"/>
        <w:spacing w:before="60"/>
      </w:pPr>
      <w:r>
        <w:rPr>
          <w:noProof/>
        </w:rPr>
        <w:drawing>
          <wp:inline distT="0" distB="0" distL="0" distR="0" wp14:anchorId="58F9BD5D" wp14:editId="58F9BD5E">
            <wp:extent cx="5943600" cy="4005580"/>
            <wp:effectExtent l="0" t="0" r="0" b="0"/>
            <wp:docPr id="116" name="image5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cell phone&#10;&#10;Description automatically generated"/>
                    <pic:cNvPicPr preferRelativeResize="0"/>
                  </pic:nvPicPr>
                  <pic:blipFill>
                    <a:blip r:embed="rId37"/>
                    <a:srcRect/>
                    <a:stretch>
                      <a:fillRect/>
                    </a:stretch>
                  </pic:blipFill>
                  <pic:spPr>
                    <a:xfrm>
                      <a:off x="0" y="0"/>
                      <a:ext cx="5943600" cy="4005580"/>
                    </a:xfrm>
                    <a:prstGeom prst="rect">
                      <a:avLst/>
                    </a:prstGeom>
                    <a:ln/>
                  </pic:spPr>
                </pic:pic>
              </a:graphicData>
            </a:graphic>
          </wp:inline>
        </w:drawing>
      </w:r>
      <w:r>
        <w:br w:type="page"/>
      </w:r>
    </w:p>
    <w:p w14:paraId="58F9BAE3" w14:textId="77777777" w:rsidR="0013489C" w:rsidRDefault="0062232A">
      <w:pPr>
        <w:shd w:val="clear" w:color="auto" w:fill="FFFFFF"/>
        <w:spacing w:before="60"/>
      </w:pPr>
      <w:r>
        <w:lastRenderedPageBreak/>
        <w:t xml:space="preserve">If there is currently no information in the </w:t>
      </w:r>
      <w:r>
        <w:rPr>
          <w:b/>
        </w:rPr>
        <w:t xml:space="preserve">Mailing address </w:t>
      </w:r>
      <w:r>
        <w:t xml:space="preserve">field, the user can select </w:t>
      </w:r>
      <w:r>
        <w:rPr>
          <w:b/>
        </w:rPr>
        <w:t>Please add your mailing address</w:t>
      </w:r>
      <w:r>
        <w:t xml:space="preserve"> to add information.</w:t>
      </w:r>
      <w:r>
        <w:br/>
      </w:r>
    </w:p>
    <w:p w14:paraId="58F9BAE4" w14:textId="77777777" w:rsidR="0013489C" w:rsidRDefault="0062232A">
      <w:pPr>
        <w:shd w:val="clear" w:color="auto" w:fill="FFFFFF"/>
        <w:spacing w:before="60"/>
      </w:pPr>
      <w:r>
        <w:rPr>
          <w:noProof/>
        </w:rPr>
        <w:drawing>
          <wp:inline distT="0" distB="0" distL="0" distR="0" wp14:anchorId="58F9BD5F" wp14:editId="58F9BD60">
            <wp:extent cx="5943600" cy="3726180"/>
            <wp:effectExtent l="0" t="0" r="0" b="0"/>
            <wp:docPr id="117" name="image10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cell phone&#10;&#10;Description automatically generated"/>
                    <pic:cNvPicPr preferRelativeResize="0"/>
                  </pic:nvPicPr>
                  <pic:blipFill>
                    <a:blip r:embed="rId38"/>
                    <a:srcRect/>
                    <a:stretch>
                      <a:fillRect/>
                    </a:stretch>
                  </pic:blipFill>
                  <pic:spPr>
                    <a:xfrm>
                      <a:off x="0" y="0"/>
                      <a:ext cx="5943600" cy="3726180"/>
                    </a:xfrm>
                    <a:prstGeom prst="rect">
                      <a:avLst/>
                    </a:prstGeom>
                    <a:ln/>
                  </pic:spPr>
                </pic:pic>
              </a:graphicData>
            </a:graphic>
          </wp:inline>
        </w:drawing>
      </w:r>
      <w:r>
        <w:br w:type="page"/>
      </w:r>
    </w:p>
    <w:p w14:paraId="58F9BAE5" w14:textId="267E47CA" w:rsidR="0013489C" w:rsidRDefault="0062232A">
      <w:pPr>
        <w:numPr>
          <w:ilvl w:val="0"/>
          <w:numId w:val="54"/>
        </w:numPr>
        <w:shd w:val="clear" w:color="auto" w:fill="FFFFFF"/>
        <w:spacing w:before="60"/>
      </w:pPr>
      <w:r>
        <w:lastRenderedPageBreak/>
        <w:t xml:space="preserve">Enter the </w:t>
      </w:r>
      <w:r w:rsidR="008F0CE2">
        <w:t>latest information</w:t>
      </w:r>
      <w:r>
        <w:t>.</w:t>
      </w:r>
      <w:r>
        <w:br/>
      </w:r>
    </w:p>
    <w:p w14:paraId="58F9BAE6" w14:textId="77777777" w:rsidR="0013489C" w:rsidRDefault="0062232A">
      <w:pPr>
        <w:shd w:val="clear" w:color="auto" w:fill="FFFFFF"/>
        <w:spacing w:before="60"/>
      </w:pPr>
      <w:r>
        <w:rPr>
          <w:noProof/>
        </w:rPr>
        <w:drawing>
          <wp:inline distT="0" distB="0" distL="0" distR="0" wp14:anchorId="58F9BD61" wp14:editId="58F9BD62">
            <wp:extent cx="5943600" cy="4803140"/>
            <wp:effectExtent l="0" t="0" r="0" b="0"/>
            <wp:docPr id="118" name="image10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screenshot of a cell phone&#10;&#10;Description automatically generated"/>
                    <pic:cNvPicPr preferRelativeResize="0"/>
                  </pic:nvPicPr>
                  <pic:blipFill>
                    <a:blip r:embed="rId39"/>
                    <a:srcRect/>
                    <a:stretch>
                      <a:fillRect/>
                    </a:stretch>
                  </pic:blipFill>
                  <pic:spPr>
                    <a:xfrm>
                      <a:off x="0" y="0"/>
                      <a:ext cx="5943600" cy="4803140"/>
                    </a:xfrm>
                    <a:prstGeom prst="rect">
                      <a:avLst/>
                    </a:prstGeom>
                    <a:ln/>
                  </pic:spPr>
                </pic:pic>
              </a:graphicData>
            </a:graphic>
          </wp:inline>
        </w:drawing>
      </w:r>
      <w:r>
        <w:br w:type="page"/>
      </w:r>
    </w:p>
    <w:p w14:paraId="58F9BAE7" w14:textId="77777777" w:rsidR="0013489C" w:rsidRDefault="0062232A">
      <w:pPr>
        <w:shd w:val="clear" w:color="auto" w:fill="FFFFFF"/>
        <w:spacing w:before="60"/>
      </w:pPr>
      <w:r>
        <w:lastRenderedPageBreak/>
        <w:t xml:space="preserve">If a user lives on a U.S. military base, they can check the box that says </w:t>
      </w:r>
      <w:r>
        <w:rPr>
          <w:b/>
        </w:rPr>
        <w:t>I live on a United States military base outside of the United States.</w:t>
      </w:r>
      <w:r>
        <w:rPr>
          <w:b/>
        </w:rPr>
        <w:br/>
      </w:r>
    </w:p>
    <w:p w14:paraId="58F9BAE8" w14:textId="77777777" w:rsidR="0013489C" w:rsidRDefault="0062232A">
      <w:pPr>
        <w:shd w:val="clear" w:color="auto" w:fill="FFFFFF"/>
        <w:spacing w:before="60"/>
      </w:pPr>
      <w:r>
        <w:rPr>
          <w:b/>
          <w:noProof/>
        </w:rPr>
        <w:drawing>
          <wp:inline distT="0" distB="0" distL="0" distR="0" wp14:anchorId="58F9BD63" wp14:editId="58F9BD64">
            <wp:extent cx="5943600" cy="4659630"/>
            <wp:effectExtent l="0" t="0" r="0" b="0"/>
            <wp:docPr id="15" name="image1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ell phone&#10;&#10;Description automatically generated"/>
                    <pic:cNvPicPr preferRelativeResize="0"/>
                  </pic:nvPicPr>
                  <pic:blipFill>
                    <a:blip r:embed="rId40"/>
                    <a:srcRect/>
                    <a:stretch>
                      <a:fillRect/>
                    </a:stretch>
                  </pic:blipFill>
                  <pic:spPr>
                    <a:xfrm>
                      <a:off x="0" y="0"/>
                      <a:ext cx="5943600" cy="4659630"/>
                    </a:xfrm>
                    <a:prstGeom prst="rect">
                      <a:avLst/>
                    </a:prstGeom>
                    <a:ln/>
                  </pic:spPr>
                </pic:pic>
              </a:graphicData>
            </a:graphic>
          </wp:inline>
        </w:drawing>
      </w:r>
    </w:p>
    <w:p w14:paraId="58F9BAE9" w14:textId="77777777" w:rsidR="0013489C" w:rsidRDefault="0062232A">
      <w:pPr>
        <w:numPr>
          <w:ilvl w:val="0"/>
          <w:numId w:val="49"/>
        </w:numPr>
        <w:shd w:val="clear" w:color="auto" w:fill="FFFFFF"/>
        <w:spacing w:before="60"/>
      </w:pPr>
      <w:r>
        <w:t xml:space="preserve">Click </w:t>
      </w:r>
      <w:r>
        <w:rPr>
          <w:b/>
        </w:rPr>
        <w:t>Update</w:t>
      </w:r>
      <w:r>
        <w:t xml:space="preserve"> to save.</w:t>
      </w:r>
    </w:p>
    <w:p w14:paraId="58F9BAEA" w14:textId="77777777" w:rsidR="0013489C" w:rsidRDefault="0062232A">
      <w:pPr>
        <w:rPr>
          <w:b/>
        </w:rPr>
      </w:pPr>
      <w:r>
        <w:br w:type="page"/>
      </w:r>
    </w:p>
    <w:p w14:paraId="58F9BAEB" w14:textId="77777777" w:rsidR="0013489C" w:rsidRDefault="0062232A">
      <w:pPr>
        <w:shd w:val="clear" w:color="auto" w:fill="FFFFFF"/>
      </w:pPr>
      <w:r>
        <w:rPr>
          <w:b/>
        </w:rPr>
        <w:lastRenderedPageBreak/>
        <w:t>How to edit home addresses</w:t>
      </w:r>
    </w:p>
    <w:p w14:paraId="58F9BAEC" w14:textId="77777777" w:rsidR="0013489C" w:rsidRDefault="0013489C">
      <w:pPr>
        <w:shd w:val="clear" w:color="auto" w:fill="FFFFFF"/>
      </w:pPr>
    </w:p>
    <w:p w14:paraId="58F9BAED" w14:textId="77777777" w:rsidR="0013489C" w:rsidRDefault="0062232A">
      <w:pPr>
        <w:shd w:val="clear" w:color="auto" w:fill="FFFFFF"/>
      </w:pPr>
      <w:r>
        <w:t xml:space="preserve">From the </w:t>
      </w:r>
      <w:r>
        <w:rPr>
          <w:b/>
        </w:rPr>
        <w:t>Personal and contact information</w:t>
      </w:r>
      <w:r>
        <w:t xml:space="preserve"> section of the profile:</w:t>
      </w:r>
    </w:p>
    <w:p w14:paraId="58F9BAEE" w14:textId="77777777" w:rsidR="0013489C" w:rsidRDefault="0013489C">
      <w:pPr>
        <w:shd w:val="clear" w:color="auto" w:fill="FFFFFF"/>
      </w:pPr>
    </w:p>
    <w:p w14:paraId="58F9BAEF" w14:textId="77777777" w:rsidR="0013489C" w:rsidRDefault="0062232A">
      <w:pPr>
        <w:numPr>
          <w:ilvl w:val="0"/>
          <w:numId w:val="50"/>
        </w:numPr>
        <w:shd w:val="clear" w:color="auto" w:fill="FFFFFF"/>
        <w:spacing w:before="60"/>
      </w:pPr>
      <w:r>
        <w:t xml:space="preserve">Go to the </w:t>
      </w:r>
      <w:r>
        <w:rPr>
          <w:b/>
        </w:rPr>
        <w:t>Address</w:t>
      </w:r>
      <w:r>
        <w:t xml:space="preserve"> box.</w:t>
      </w:r>
    </w:p>
    <w:p w14:paraId="58F9BAF0" w14:textId="77777777" w:rsidR="0013489C" w:rsidRDefault="0062232A">
      <w:pPr>
        <w:numPr>
          <w:ilvl w:val="0"/>
          <w:numId w:val="50"/>
        </w:numPr>
        <w:shd w:val="clear" w:color="auto" w:fill="FFFFFF"/>
      </w:pPr>
      <w:r>
        <w:t xml:space="preserve">Select </w:t>
      </w:r>
      <w:r>
        <w:rPr>
          <w:b/>
        </w:rPr>
        <w:t>Edit</w:t>
      </w:r>
      <w:r>
        <w:t xml:space="preserve"> for the </w:t>
      </w:r>
      <w:r>
        <w:rPr>
          <w:b/>
        </w:rPr>
        <w:t xml:space="preserve">Home address </w:t>
      </w:r>
      <w:r>
        <w:t>field.</w:t>
      </w:r>
      <w:r>
        <w:br/>
      </w:r>
    </w:p>
    <w:p w14:paraId="58F9BAF1" w14:textId="77777777" w:rsidR="0013489C" w:rsidRDefault="0062232A">
      <w:pPr>
        <w:shd w:val="clear" w:color="auto" w:fill="FFFFFF"/>
        <w:spacing w:before="60"/>
      </w:pPr>
      <w:r>
        <w:rPr>
          <w:noProof/>
        </w:rPr>
        <w:drawing>
          <wp:inline distT="0" distB="0" distL="0" distR="0" wp14:anchorId="58F9BD65" wp14:editId="58F9BD66">
            <wp:extent cx="5943600" cy="4037330"/>
            <wp:effectExtent l="0" t="0" r="0" b="0"/>
            <wp:docPr id="16" name="image1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ell phone&#10;&#10;Description automatically generated"/>
                    <pic:cNvPicPr preferRelativeResize="0"/>
                  </pic:nvPicPr>
                  <pic:blipFill>
                    <a:blip r:embed="rId41"/>
                    <a:srcRect/>
                    <a:stretch>
                      <a:fillRect/>
                    </a:stretch>
                  </pic:blipFill>
                  <pic:spPr>
                    <a:xfrm>
                      <a:off x="0" y="0"/>
                      <a:ext cx="5943600" cy="4037330"/>
                    </a:xfrm>
                    <a:prstGeom prst="rect">
                      <a:avLst/>
                    </a:prstGeom>
                    <a:ln/>
                  </pic:spPr>
                </pic:pic>
              </a:graphicData>
            </a:graphic>
          </wp:inline>
        </w:drawing>
      </w:r>
      <w:r>
        <w:br w:type="page"/>
      </w:r>
    </w:p>
    <w:p w14:paraId="58F9BAF2" w14:textId="77777777" w:rsidR="0013489C" w:rsidRDefault="0062232A">
      <w:pPr>
        <w:shd w:val="clear" w:color="auto" w:fill="FFFFFF"/>
        <w:spacing w:before="60"/>
      </w:pPr>
      <w:r>
        <w:lastRenderedPageBreak/>
        <w:t xml:space="preserve">If there is currently no information in the </w:t>
      </w:r>
      <w:proofErr w:type="gramStart"/>
      <w:r>
        <w:rPr>
          <w:b/>
        </w:rPr>
        <w:t>Home</w:t>
      </w:r>
      <w:proofErr w:type="gramEnd"/>
      <w:r>
        <w:rPr>
          <w:b/>
        </w:rPr>
        <w:t xml:space="preserve"> address </w:t>
      </w:r>
      <w:r>
        <w:t xml:space="preserve">field, the user can select </w:t>
      </w:r>
      <w:r>
        <w:rPr>
          <w:b/>
        </w:rPr>
        <w:t>Please add your home address</w:t>
      </w:r>
      <w:r>
        <w:t xml:space="preserve"> to add information.</w:t>
      </w:r>
      <w:r>
        <w:br/>
      </w:r>
    </w:p>
    <w:p w14:paraId="58F9BAF3" w14:textId="77777777" w:rsidR="0013489C" w:rsidRDefault="0062232A">
      <w:pPr>
        <w:shd w:val="clear" w:color="auto" w:fill="FFFFFF"/>
        <w:spacing w:before="60"/>
      </w:pPr>
      <w:r>
        <w:rPr>
          <w:noProof/>
        </w:rPr>
        <w:drawing>
          <wp:inline distT="0" distB="0" distL="0" distR="0" wp14:anchorId="58F9BD67" wp14:editId="58F9BD68">
            <wp:extent cx="5943600" cy="4084955"/>
            <wp:effectExtent l="0" t="0" r="0" b="0"/>
            <wp:docPr id="17"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ell phone&#10;&#10;Description automatically generated"/>
                    <pic:cNvPicPr preferRelativeResize="0"/>
                  </pic:nvPicPr>
                  <pic:blipFill>
                    <a:blip r:embed="rId42"/>
                    <a:srcRect/>
                    <a:stretch>
                      <a:fillRect/>
                    </a:stretch>
                  </pic:blipFill>
                  <pic:spPr>
                    <a:xfrm>
                      <a:off x="0" y="0"/>
                      <a:ext cx="5943600" cy="4084955"/>
                    </a:xfrm>
                    <a:prstGeom prst="rect">
                      <a:avLst/>
                    </a:prstGeom>
                    <a:ln/>
                  </pic:spPr>
                </pic:pic>
              </a:graphicData>
            </a:graphic>
          </wp:inline>
        </w:drawing>
      </w:r>
      <w:r>
        <w:br w:type="page"/>
      </w:r>
    </w:p>
    <w:p w14:paraId="58F9BAF4" w14:textId="75552E1F" w:rsidR="0013489C" w:rsidRDefault="0062232A">
      <w:pPr>
        <w:numPr>
          <w:ilvl w:val="0"/>
          <w:numId w:val="51"/>
        </w:numPr>
        <w:shd w:val="clear" w:color="auto" w:fill="FFFFFF"/>
        <w:spacing w:before="60"/>
      </w:pPr>
      <w:r>
        <w:lastRenderedPageBreak/>
        <w:t xml:space="preserve">Enter the </w:t>
      </w:r>
      <w:r w:rsidR="008F0CE2">
        <w:t>latest information</w:t>
      </w:r>
      <w:r>
        <w:t>.</w:t>
      </w:r>
      <w:r>
        <w:br/>
      </w:r>
    </w:p>
    <w:p w14:paraId="58F9BAF5" w14:textId="77777777" w:rsidR="0013489C" w:rsidRDefault="0062232A">
      <w:pPr>
        <w:shd w:val="clear" w:color="auto" w:fill="FFFFFF"/>
        <w:spacing w:before="60"/>
      </w:pPr>
      <w:r>
        <w:rPr>
          <w:noProof/>
        </w:rPr>
        <w:drawing>
          <wp:inline distT="0" distB="0" distL="0" distR="0" wp14:anchorId="58F9BD69" wp14:editId="58F9BD6A">
            <wp:extent cx="5943600" cy="4196080"/>
            <wp:effectExtent l="0" t="0" r="0" b="0"/>
            <wp:docPr id="18" name="image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ell phone&#10;&#10;Description automatically generated"/>
                    <pic:cNvPicPr preferRelativeResize="0"/>
                  </pic:nvPicPr>
                  <pic:blipFill>
                    <a:blip r:embed="rId43"/>
                    <a:srcRect/>
                    <a:stretch>
                      <a:fillRect/>
                    </a:stretch>
                  </pic:blipFill>
                  <pic:spPr>
                    <a:xfrm>
                      <a:off x="0" y="0"/>
                      <a:ext cx="5943600" cy="4196080"/>
                    </a:xfrm>
                    <a:prstGeom prst="rect">
                      <a:avLst/>
                    </a:prstGeom>
                    <a:ln/>
                  </pic:spPr>
                </pic:pic>
              </a:graphicData>
            </a:graphic>
          </wp:inline>
        </w:drawing>
      </w:r>
      <w:r>
        <w:br w:type="page"/>
      </w:r>
    </w:p>
    <w:p w14:paraId="58F9BAF6" w14:textId="77777777" w:rsidR="0013489C" w:rsidRDefault="0062232A">
      <w:pPr>
        <w:shd w:val="clear" w:color="auto" w:fill="FFFFFF"/>
        <w:spacing w:before="60"/>
      </w:pPr>
      <w:r>
        <w:lastRenderedPageBreak/>
        <w:t xml:space="preserve">If a user has the same home address as their mailing address, they can check the box that says </w:t>
      </w:r>
      <w:r>
        <w:rPr>
          <w:b/>
        </w:rPr>
        <w:t>My home address is the same as my mailing address</w:t>
      </w:r>
      <w:r>
        <w:t>.</w:t>
      </w:r>
      <w:r>
        <w:br/>
      </w:r>
    </w:p>
    <w:p w14:paraId="58F9BAF7" w14:textId="77777777" w:rsidR="0013489C" w:rsidRDefault="0062232A">
      <w:pPr>
        <w:shd w:val="clear" w:color="auto" w:fill="FFFFFF"/>
        <w:spacing w:before="60"/>
      </w:pPr>
      <w:r>
        <w:rPr>
          <w:b/>
          <w:noProof/>
        </w:rPr>
        <w:drawing>
          <wp:inline distT="0" distB="0" distL="0" distR="0" wp14:anchorId="58F9BD6B" wp14:editId="58F9BD6C">
            <wp:extent cx="5943600" cy="4986655"/>
            <wp:effectExtent l="0" t="0" r="0" b="0"/>
            <wp:docPr id="19"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ell phone&#10;&#10;Description automatically generated"/>
                    <pic:cNvPicPr preferRelativeResize="0"/>
                  </pic:nvPicPr>
                  <pic:blipFill>
                    <a:blip r:embed="rId44"/>
                    <a:srcRect/>
                    <a:stretch>
                      <a:fillRect/>
                    </a:stretch>
                  </pic:blipFill>
                  <pic:spPr>
                    <a:xfrm>
                      <a:off x="0" y="0"/>
                      <a:ext cx="5943600" cy="4986655"/>
                    </a:xfrm>
                    <a:prstGeom prst="rect">
                      <a:avLst/>
                    </a:prstGeom>
                    <a:ln/>
                  </pic:spPr>
                </pic:pic>
              </a:graphicData>
            </a:graphic>
          </wp:inline>
        </w:drawing>
      </w:r>
    </w:p>
    <w:p w14:paraId="58F9BAF8" w14:textId="77777777" w:rsidR="0013489C" w:rsidRDefault="0062232A">
      <w:pPr>
        <w:numPr>
          <w:ilvl w:val="0"/>
          <w:numId w:val="20"/>
        </w:numPr>
        <w:shd w:val="clear" w:color="auto" w:fill="FFFFFF"/>
        <w:spacing w:before="60"/>
      </w:pPr>
      <w:r>
        <w:rPr>
          <w:b/>
        </w:rPr>
        <w:t>Click</w:t>
      </w:r>
      <w:r>
        <w:t xml:space="preserve"> </w:t>
      </w:r>
      <w:r>
        <w:rPr>
          <w:b/>
        </w:rPr>
        <w:t>Update</w:t>
      </w:r>
      <w:r>
        <w:t xml:space="preserve"> to save.</w:t>
      </w:r>
    </w:p>
    <w:p w14:paraId="58F9BAF9" w14:textId="77777777" w:rsidR="0013489C" w:rsidRDefault="0013489C">
      <w:pPr>
        <w:spacing w:after="240"/>
      </w:pPr>
    </w:p>
    <w:p w14:paraId="58F9BAFA" w14:textId="77777777" w:rsidR="0013489C" w:rsidRDefault="0062232A">
      <w:r>
        <w:rPr>
          <w:b/>
        </w:rPr>
        <w:t>Address validation</w:t>
      </w:r>
    </w:p>
    <w:p w14:paraId="58F9BAFB" w14:textId="77777777" w:rsidR="0013489C" w:rsidRDefault="0013489C"/>
    <w:p w14:paraId="58F9BAFC" w14:textId="77777777" w:rsidR="0013489C" w:rsidRDefault="0062232A">
      <w:r>
        <w:rPr>
          <w:highlight w:val="white"/>
        </w:rPr>
        <w:t>When people update and save their addresses, the VA.gov profile checks the likelihood that the U.S. Postal Service will be able to deliver mail to them. This is called address validation.</w:t>
      </w:r>
    </w:p>
    <w:p w14:paraId="58F9BAFD" w14:textId="77777777" w:rsidR="0013489C" w:rsidRDefault="0013489C"/>
    <w:p w14:paraId="58F9BAFE" w14:textId="77777777" w:rsidR="0013489C" w:rsidRDefault="0062232A">
      <w:r>
        <w:rPr>
          <w:highlight w:val="white"/>
        </w:rPr>
        <w:t>If someone tries to save an address that our system flags as problematic, they will see one of the following scenarios:</w:t>
      </w:r>
    </w:p>
    <w:p w14:paraId="58F9BAFF" w14:textId="77777777" w:rsidR="0013489C" w:rsidRDefault="0062232A">
      <w:pPr>
        <w:rPr>
          <w:i/>
        </w:rPr>
      </w:pPr>
      <w:r>
        <w:br w:type="page"/>
      </w:r>
    </w:p>
    <w:p w14:paraId="58F9BB00"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confirm the address, with potential address suggestions</w:t>
      </w:r>
      <w:r>
        <w:rPr>
          <w:color w:val="000000"/>
        </w:rPr>
        <w:br/>
      </w:r>
    </w:p>
    <w:p w14:paraId="58F9BB01" w14:textId="77777777" w:rsidR="0013489C" w:rsidRDefault="0062232A">
      <w:pPr>
        <w:rPr>
          <w:i/>
        </w:rPr>
      </w:pPr>
      <w:r>
        <w:rPr>
          <w:noProof/>
        </w:rPr>
        <w:drawing>
          <wp:inline distT="0" distB="0" distL="0" distR="0" wp14:anchorId="58F9BD6D" wp14:editId="58F9BD6E">
            <wp:extent cx="5943600" cy="6510020"/>
            <wp:effectExtent l="0" t="0" r="0" b="0"/>
            <wp:docPr id="20" name="image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ell phone&#10;&#10;Description automatically generated"/>
                    <pic:cNvPicPr preferRelativeResize="0"/>
                  </pic:nvPicPr>
                  <pic:blipFill>
                    <a:blip r:embed="rId45"/>
                    <a:srcRect/>
                    <a:stretch>
                      <a:fillRect/>
                    </a:stretch>
                  </pic:blipFill>
                  <pic:spPr>
                    <a:xfrm>
                      <a:off x="0" y="0"/>
                      <a:ext cx="5943600" cy="6510020"/>
                    </a:xfrm>
                    <a:prstGeom prst="rect">
                      <a:avLst/>
                    </a:prstGeom>
                    <a:ln/>
                  </pic:spPr>
                </pic:pic>
              </a:graphicData>
            </a:graphic>
          </wp:inline>
        </w:drawing>
      </w:r>
      <w:r>
        <w:br w:type="page"/>
      </w:r>
    </w:p>
    <w:p w14:paraId="58F9BB02"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confirm the address, with no suggestions</w:t>
      </w:r>
      <w:r>
        <w:rPr>
          <w:color w:val="000000"/>
        </w:rPr>
        <w:br/>
      </w:r>
    </w:p>
    <w:p w14:paraId="58F9BB03" w14:textId="77777777" w:rsidR="0013489C" w:rsidRDefault="0062232A">
      <w:pPr>
        <w:rPr>
          <w:i/>
        </w:rPr>
      </w:pPr>
      <w:r>
        <w:rPr>
          <w:b/>
          <w:noProof/>
        </w:rPr>
        <w:drawing>
          <wp:inline distT="0" distB="0" distL="0" distR="0" wp14:anchorId="58F9BD6F" wp14:editId="58F9BD70">
            <wp:extent cx="5943600" cy="5223983"/>
            <wp:effectExtent l="0" t="0" r="0" b="0"/>
            <wp:docPr id="21"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ell phone&#10;&#10;Description automatically generated"/>
                    <pic:cNvPicPr preferRelativeResize="0"/>
                  </pic:nvPicPr>
                  <pic:blipFill>
                    <a:blip r:embed="rId46"/>
                    <a:srcRect t="14749"/>
                    <a:stretch>
                      <a:fillRect/>
                    </a:stretch>
                  </pic:blipFill>
                  <pic:spPr>
                    <a:xfrm>
                      <a:off x="0" y="0"/>
                      <a:ext cx="5943600" cy="5223983"/>
                    </a:xfrm>
                    <a:prstGeom prst="rect">
                      <a:avLst/>
                    </a:prstGeom>
                    <a:ln/>
                  </pic:spPr>
                </pic:pic>
              </a:graphicData>
            </a:graphic>
          </wp:inline>
        </w:drawing>
      </w:r>
      <w:r>
        <w:br w:type="page"/>
      </w:r>
    </w:p>
    <w:p w14:paraId="58F9BB04"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add a unit number</w:t>
      </w:r>
      <w:r>
        <w:rPr>
          <w:color w:val="000000"/>
        </w:rPr>
        <w:br/>
      </w:r>
    </w:p>
    <w:p w14:paraId="58F9BB05" w14:textId="77777777" w:rsidR="0013489C" w:rsidRDefault="0062232A">
      <w:pPr>
        <w:rPr>
          <w:i/>
        </w:rPr>
      </w:pPr>
      <w:r>
        <w:rPr>
          <w:b/>
          <w:noProof/>
        </w:rPr>
        <w:drawing>
          <wp:inline distT="0" distB="0" distL="0" distR="0" wp14:anchorId="58F9BD71" wp14:editId="58F9BD72">
            <wp:extent cx="5943600" cy="5193665"/>
            <wp:effectExtent l="0" t="0" r="0" b="0"/>
            <wp:docPr id="22" name="image2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ell phone&#10;&#10;Description automatically generated"/>
                    <pic:cNvPicPr preferRelativeResize="0"/>
                  </pic:nvPicPr>
                  <pic:blipFill>
                    <a:blip r:embed="rId47"/>
                    <a:srcRect/>
                    <a:stretch>
                      <a:fillRect/>
                    </a:stretch>
                  </pic:blipFill>
                  <pic:spPr>
                    <a:xfrm>
                      <a:off x="0" y="0"/>
                      <a:ext cx="5943600" cy="5193665"/>
                    </a:xfrm>
                    <a:prstGeom prst="rect">
                      <a:avLst/>
                    </a:prstGeom>
                    <a:ln/>
                  </pic:spPr>
                </pic:pic>
              </a:graphicData>
            </a:graphic>
          </wp:inline>
        </w:drawing>
      </w:r>
      <w:r>
        <w:br w:type="page"/>
      </w:r>
    </w:p>
    <w:p w14:paraId="58F9BB06"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edit a unit number</w:t>
      </w:r>
      <w:r>
        <w:rPr>
          <w:color w:val="000000"/>
        </w:rPr>
        <w:br/>
      </w:r>
    </w:p>
    <w:p w14:paraId="58F9BB07" w14:textId="77777777" w:rsidR="0013489C" w:rsidRDefault="0062232A">
      <w:r>
        <w:rPr>
          <w:b/>
          <w:noProof/>
        </w:rPr>
        <w:drawing>
          <wp:inline distT="0" distB="0" distL="0" distR="0" wp14:anchorId="58F9BD73" wp14:editId="58F9BD74">
            <wp:extent cx="5943600" cy="5680710"/>
            <wp:effectExtent l="0" t="0" r="0" b="0"/>
            <wp:docPr id="23" name="image2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ell phone&#10;&#10;Description automatically generated"/>
                    <pic:cNvPicPr preferRelativeResize="0"/>
                  </pic:nvPicPr>
                  <pic:blipFill>
                    <a:blip r:embed="rId48"/>
                    <a:srcRect/>
                    <a:stretch>
                      <a:fillRect/>
                    </a:stretch>
                  </pic:blipFill>
                  <pic:spPr>
                    <a:xfrm>
                      <a:off x="0" y="0"/>
                      <a:ext cx="5943600" cy="5680710"/>
                    </a:xfrm>
                    <a:prstGeom prst="rect">
                      <a:avLst/>
                    </a:prstGeom>
                    <a:ln/>
                  </pic:spPr>
                </pic:pic>
              </a:graphicData>
            </a:graphic>
          </wp:inline>
        </w:drawing>
      </w:r>
    </w:p>
    <w:p w14:paraId="58F9BB08" w14:textId="77777777" w:rsidR="0013489C" w:rsidRDefault="0062232A">
      <w:r>
        <w:t>In all the above cases, a person can edit the address they originally entered or choose to override the warning and save the address they entered as-is. If there is an address suggestion, they can choose that.</w:t>
      </w:r>
    </w:p>
    <w:p w14:paraId="58F9BB09" w14:textId="77777777" w:rsidR="0013489C" w:rsidRDefault="0062232A">
      <w:r>
        <w:br w:type="page"/>
      </w:r>
    </w:p>
    <w:p w14:paraId="58F9BB0A" w14:textId="77777777" w:rsidR="0013489C" w:rsidRDefault="0062232A">
      <w:r>
        <w:lastRenderedPageBreak/>
        <w:t>After the user saves an address, the form closes. The new address will be visible in their profile.</w:t>
      </w:r>
    </w:p>
    <w:p w14:paraId="58F9BB0B" w14:textId="77777777" w:rsidR="0013489C" w:rsidRDefault="0013489C"/>
    <w:p w14:paraId="58F9BB0C" w14:textId="77777777" w:rsidR="0013489C" w:rsidRDefault="0062232A">
      <w:pPr>
        <w:rPr>
          <w:b/>
          <w:sz w:val="28"/>
          <w:szCs w:val="28"/>
        </w:rPr>
      </w:pPr>
      <w:r>
        <w:rPr>
          <w:b/>
          <w:noProof/>
        </w:rPr>
        <w:drawing>
          <wp:inline distT="0" distB="0" distL="0" distR="0" wp14:anchorId="58F9BD75" wp14:editId="58F9BD76">
            <wp:extent cx="5943600" cy="3151505"/>
            <wp:effectExtent l="0" t="0" r="0" b="0"/>
            <wp:docPr id="24" name="image3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ell phone&#10;&#10;Description automatically generated"/>
                    <pic:cNvPicPr preferRelativeResize="0"/>
                  </pic:nvPicPr>
                  <pic:blipFill>
                    <a:blip r:embed="rId49"/>
                    <a:srcRect/>
                    <a:stretch>
                      <a:fillRect/>
                    </a:stretch>
                  </pic:blipFill>
                  <pic:spPr>
                    <a:xfrm>
                      <a:off x="0" y="0"/>
                      <a:ext cx="5943600" cy="3151505"/>
                    </a:xfrm>
                    <a:prstGeom prst="rect">
                      <a:avLst/>
                    </a:prstGeom>
                    <a:ln/>
                  </pic:spPr>
                </pic:pic>
              </a:graphicData>
            </a:graphic>
          </wp:inline>
        </w:drawing>
      </w:r>
      <w:r>
        <w:br w:type="page"/>
      </w:r>
    </w:p>
    <w:p w14:paraId="58F9BB0D" w14:textId="77777777" w:rsidR="0013489C" w:rsidRDefault="0062232A">
      <w:pPr>
        <w:shd w:val="clear" w:color="auto" w:fill="FFFFFF"/>
      </w:pPr>
      <w:r>
        <w:rPr>
          <w:b/>
          <w:sz w:val="28"/>
          <w:szCs w:val="28"/>
        </w:rPr>
        <w:lastRenderedPageBreak/>
        <w:t>Editing Contact Information: Phone numbers</w:t>
      </w:r>
    </w:p>
    <w:p w14:paraId="58F9BB0E" w14:textId="77777777" w:rsidR="0013489C" w:rsidRDefault="0013489C">
      <w:pPr>
        <w:shd w:val="clear" w:color="auto" w:fill="FFFFFF"/>
      </w:pPr>
    </w:p>
    <w:p w14:paraId="58F9BB0F" w14:textId="77777777" w:rsidR="0013489C" w:rsidRDefault="0062232A">
      <w:pPr>
        <w:shd w:val="clear" w:color="auto" w:fill="FFFFFF"/>
      </w:pPr>
      <w:r>
        <w:t xml:space="preserve">From the </w:t>
      </w:r>
      <w:r>
        <w:rPr>
          <w:b/>
        </w:rPr>
        <w:t>Personal and contact information</w:t>
      </w:r>
      <w:r>
        <w:t xml:space="preserve"> section of the profile:</w:t>
      </w:r>
    </w:p>
    <w:p w14:paraId="58F9BB10" w14:textId="77777777" w:rsidR="0013489C" w:rsidRDefault="0013489C">
      <w:pPr>
        <w:shd w:val="clear" w:color="auto" w:fill="FFFFFF"/>
      </w:pPr>
    </w:p>
    <w:p w14:paraId="58F9BB11" w14:textId="77777777" w:rsidR="0013489C" w:rsidRDefault="0062232A">
      <w:pPr>
        <w:numPr>
          <w:ilvl w:val="0"/>
          <w:numId w:val="21"/>
        </w:numPr>
        <w:shd w:val="clear" w:color="auto" w:fill="FFFFFF"/>
        <w:spacing w:before="60"/>
      </w:pPr>
      <w:r>
        <w:t>Go to the</w:t>
      </w:r>
      <w:r>
        <w:rPr>
          <w:b/>
        </w:rPr>
        <w:t xml:space="preserve"> Phone numbers box</w:t>
      </w:r>
      <w:r>
        <w:t>.</w:t>
      </w:r>
    </w:p>
    <w:p w14:paraId="58F9BB12" w14:textId="77777777" w:rsidR="0013489C" w:rsidRDefault="0062232A">
      <w:pPr>
        <w:numPr>
          <w:ilvl w:val="0"/>
          <w:numId w:val="21"/>
        </w:numPr>
        <w:shd w:val="clear" w:color="auto" w:fill="FFFFFF"/>
      </w:pPr>
      <w:r>
        <w:t>Select</w:t>
      </w:r>
      <w:r>
        <w:rPr>
          <w:b/>
        </w:rPr>
        <w:t xml:space="preserve"> Edit</w:t>
      </w:r>
      <w:r>
        <w:t xml:space="preserve"> for the field you want to edit.</w:t>
      </w:r>
      <w:r>
        <w:br/>
      </w:r>
    </w:p>
    <w:p w14:paraId="58F9BB13" w14:textId="77777777" w:rsidR="0013489C" w:rsidRDefault="0062232A">
      <w:pPr>
        <w:shd w:val="clear" w:color="auto" w:fill="FFFFFF"/>
        <w:spacing w:before="60"/>
      </w:pPr>
      <w:r>
        <w:rPr>
          <w:noProof/>
        </w:rPr>
        <w:drawing>
          <wp:inline distT="0" distB="0" distL="0" distR="0" wp14:anchorId="58F9BD77" wp14:editId="58F9BD78">
            <wp:extent cx="5943600" cy="4459605"/>
            <wp:effectExtent l="0" t="0" r="0" b="0"/>
            <wp:docPr id="4" name="image1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ell phone&#10;&#10;Description automatically generated"/>
                    <pic:cNvPicPr preferRelativeResize="0"/>
                  </pic:nvPicPr>
                  <pic:blipFill>
                    <a:blip r:embed="rId50"/>
                    <a:srcRect/>
                    <a:stretch>
                      <a:fillRect/>
                    </a:stretch>
                  </pic:blipFill>
                  <pic:spPr>
                    <a:xfrm>
                      <a:off x="0" y="0"/>
                      <a:ext cx="5943600" cy="4459605"/>
                    </a:xfrm>
                    <a:prstGeom prst="rect">
                      <a:avLst/>
                    </a:prstGeom>
                    <a:ln/>
                  </pic:spPr>
                </pic:pic>
              </a:graphicData>
            </a:graphic>
          </wp:inline>
        </w:drawing>
      </w:r>
      <w:r>
        <w:br w:type="page"/>
      </w:r>
    </w:p>
    <w:p w14:paraId="58F9BB14" w14:textId="77777777" w:rsidR="0013489C" w:rsidRDefault="0062232A">
      <w:pPr>
        <w:shd w:val="clear" w:color="auto" w:fill="FFFFFF"/>
        <w:spacing w:before="60"/>
      </w:pPr>
      <w:r>
        <w:lastRenderedPageBreak/>
        <w:t xml:space="preserve">If there is currently no information in the field, the user can select </w:t>
      </w:r>
      <w:r>
        <w:rPr>
          <w:b/>
        </w:rPr>
        <w:t>Please add your (home, mobile, work, or fax) number</w:t>
      </w:r>
      <w:r>
        <w:t xml:space="preserve"> to add information.</w:t>
      </w:r>
      <w:r>
        <w:br/>
      </w:r>
    </w:p>
    <w:p w14:paraId="58F9BB15" w14:textId="77777777" w:rsidR="0013489C" w:rsidRDefault="0062232A">
      <w:pPr>
        <w:shd w:val="clear" w:color="auto" w:fill="FFFFFF"/>
        <w:spacing w:before="60"/>
        <w:rPr>
          <w:b/>
        </w:rPr>
      </w:pPr>
      <w:r>
        <w:rPr>
          <w:b/>
          <w:noProof/>
        </w:rPr>
        <w:drawing>
          <wp:inline distT="0" distB="0" distL="0" distR="0" wp14:anchorId="58F9BD79" wp14:editId="58F9BD7A">
            <wp:extent cx="5943600" cy="4069080"/>
            <wp:effectExtent l="0" t="0" r="0" b="0"/>
            <wp:docPr id="5" name="image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ell phone&#10;&#10;Description automatically generated"/>
                    <pic:cNvPicPr preferRelativeResize="0"/>
                  </pic:nvPicPr>
                  <pic:blipFill>
                    <a:blip r:embed="rId51"/>
                    <a:srcRect/>
                    <a:stretch>
                      <a:fillRect/>
                    </a:stretch>
                  </pic:blipFill>
                  <pic:spPr>
                    <a:xfrm>
                      <a:off x="0" y="0"/>
                      <a:ext cx="5943600" cy="4069080"/>
                    </a:xfrm>
                    <a:prstGeom prst="rect">
                      <a:avLst/>
                    </a:prstGeom>
                    <a:ln/>
                  </pic:spPr>
                </pic:pic>
              </a:graphicData>
            </a:graphic>
          </wp:inline>
        </w:drawing>
      </w:r>
      <w:r>
        <w:br w:type="page"/>
      </w:r>
    </w:p>
    <w:p w14:paraId="58F9BB16" w14:textId="02476064" w:rsidR="0013489C" w:rsidRDefault="0062232A">
      <w:pPr>
        <w:numPr>
          <w:ilvl w:val="0"/>
          <w:numId w:val="22"/>
        </w:numPr>
        <w:shd w:val="clear" w:color="auto" w:fill="FFFFFF"/>
        <w:spacing w:before="60"/>
      </w:pPr>
      <w:r>
        <w:lastRenderedPageBreak/>
        <w:t xml:space="preserve">Enter the </w:t>
      </w:r>
      <w:r w:rsidR="008F0CE2">
        <w:t>latest information</w:t>
      </w:r>
      <w:r>
        <w:t>.</w:t>
      </w:r>
      <w:r>
        <w:br/>
      </w:r>
    </w:p>
    <w:p w14:paraId="58F9BB17" w14:textId="77777777" w:rsidR="0013489C" w:rsidRDefault="0062232A">
      <w:pPr>
        <w:shd w:val="clear" w:color="auto" w:fill="FFFFFF"/>
        <w:spacing w:before="60"/>
      </w:pPr>
      <w:r>
        <w:rPr>
          <w:b/>
          <w:noProof/>
        </w:rPr>
        <w:drawing>
          <wp:inline distT="0" distB="0" distL="0" distR="0" wp14:anchorId="58F9BD7B" wp14:editId="58F9BD7C">
            <wp:extent cx="5943600" cy="4805916"/>
            <wp:effectExtent l="0" t="0" r="0" b="0"/>
            <wp:docPr id="6" name="image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phone&#10;&#10;Description automatically generated"/>
                    <pic:cNvPicPr preferRelativeResize="0"/>
                  </pic:nvPicPr>
                  <pic:blipFill>
                    <a:blip r:embed="rId52"/>
                    <a:srcRect b="8584"/>
                    <a:stretch>
                      <a:fillRect/>
                    </a:stretch>
                  </pic:blipFill>
                  <pic:spPr>
                    <a:xfrm>
                      <a:off x="0" y="0"/>
                      <a:ext cx="5943600" cy="4805916"/>
                    </a:xfrm>
                    <a:prstGeom prst="rect">
                      <a:avLst/>
                    </a:prstGeom>
                    <a:ln/>
                  </pic:spPr>
                </pic:pic>
              </a:graphicData>
            </a:graphic>
          </wp:inline>
        </w:drawing>
      </w:r>
      <w:r>
        <w:br w:type="page"/>
      </w:r>
    </w:p>
    <w:p w14:paraId="58F9BB18" w14:textId="77777777" w:rsidR="0013489C" w:rsidRDefault="0062232A">
      <w:pPr>
        <w:shd w:val="clear" w:color="auto" w:fill="FFFFFF"/>
        <w:spacing w:before="60"/>
      </w:pPr>
      <w:r>
        <w:lastRenderedPageBreak/>
        <w:t xml:space="preserve">If a user would like to receive text message reminders, they can check the box in the </w:t>
      </w:r>
      <w:r>
        <w:rPr>
          <w:b/>
        </w:rPr>
        <w:t>Mobile</w:t>
      </w:r>
      <w:r>
        <w:t xml:space="preserve"> section that says </w:t>
      </w:r>
      <w:r>
        <w:rPr>
          <w:b/>
        </w:rPr>
        <w:t>We’ll send VA health care appointment text reminders to this number.</w:t>
      </w:r>
      <w:r>
        <w:rPr>
          <w:b/>
        </w:rPr>
        <w:br/>
      </w:r>
    </w:p>
    <w:p w14:paraId="58F9BB19" w14:textId="77777777" w:rsidR="0013489C" w:rsidRDefault="0062232A">
      <w:pPr>
        <w:shd w:val="clear" w:color="auto" w:fill="FFFFFF"/>
        <w:spacing w:before="60"/>
      </w:pPr>
      <w:r>
        <w:rPr>
          <w:b/>
          <w:noProof/>
        </w:rPr>
        <w:drawing>
          <wp:inline distT="0" distB="0" distL="0" distR="0" wp14:anchorId="58F9BD7D" wp14:editId="58F9BD7E">
            <wp:extent cx="5869834" cy="4880895"/>
            <wp:effectExtent l="0" t="0" r="0" b="0"/>
            <wp:docPr id="7" name="image1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ell phone&#10;&#10;Description automatically generated"/>
                    <pic:cNvPicPr preferRelativeResize="0"/>
                  </pic:nvPicPr>
                  <pic:blipFill>
                    <a:blip r:embed="rId53"/>
                    <a:srcRect t="5920" r="1241" b="6425"/>
                    <a:stretch>
                      <a:fillRect/>
                    </a:stretch>
                  </pic:blipFill>
                  <pic:spPr>
                    <a:xfrm>
                      <a:off x="0" y="0"/>
                      <a:ext cx="5869834" cy="4880895"/>
                    </a:xfrm>
                    <a:prstGeom prst="rect">
                      <a:avLst/>
                    </a:prstGeom>
                    <a:ln/>
                  </pic:spPr>
                </pic:pic>
              </a:graphicData>
            </a:graphic>
          </wp:inline>
        </w:drawing>
      </w:r>
      <w:r>
        <w:rPr>
          <w:b/>
        </w:rPr>
        <w:br/>
      </w:r>
    </w:p>
    <w:p w14:paraId="58F9BB1A" w14:textId="77777777" w:rsidR="0013489C" w:rsidRDefault="0062232A">
      <w:pPr>
        <w:numPr>
          <w:ilvl w:val="0"/>
          <w:numId w:val="5"/>
        </w:numPr>
        <w:shd w:val="clear" w:color="auto" w:fill="FFFFFF"/>
        <w:spacing w:before="60"/>
      </w:pPr>
      <w:r>
        <w:t xml:space="preserve">Click </w:t>
      </w:r>
      <w:r>
        <w:rPr>
          <w:b/>
        </w:rPr>
        <w:t>Update</w:t>
      </w:r>
      <w:r>
        <w:t xml:space="preserve"> to save.</w:t>
      </w:r>
    </w:p>
    <w:p w14:paraId="58F9BB1B" w14:textId="77777777" w:rsidR="0013489C" w:rsidRDefault="0013489C">
      <w:pPr>
        <w:shd w:val="clear" w:color="auto" w:fill="FFFFFF"/>
        <w:spacing w:before="60"/>
      </w:pPr>
    </w:p>
    <w:p w14:paraId="58F9BB1C" w14:textId="77777777" w:rsidR="0013489C" w:rsidRDefault="0062232A">
      <w:pPr>
        <w:shd w:val="clear" w:color="auto" w:fill="FFFFFF"/>
      </w:pPr>
      <w:r>
        <w:rPr>
          <w:b/>
          <w:sz w:val="28"/>
          <w:szCs w:val="28"/>
        </w:rPr>
        <w:t>Editing contact information: Contact email address</w:t>
      </w:r>
    </w:p>
    <w:p w14:paraId="58F9BB1D" w14:textId="77777777" w:rsidR="0013489C" w:rsidRDefault="0013489C">
      <w:pPr>
        <w:shd w:val="clear" w:color="auto" w:fill="FFFFFF"/>
      </w:pPr>
    </w:p>
    <w:p w14:paraId="58F9BB1E" w14:textId="77777777" w:rsidR="0013489C" w:rsidRDefault="0062232A">
      <w:r>
        <w:t xml:space="preserve">The </w:t>
      </w:r>
      <w:r>
        <w:rPr>
          <w:b/>
        </w:rPr>
        <w:t xml:space="preserve">Contact email address </w:t>
      </w:r>
      <w:r>
        <w:t>that is listed in the profile is the email address that VA will use to contact a user.</w:t>
      </w:r>
    </w:p>
    <w:p w14:paraId="58F9BB1F" w14:textId="77777777" w:rsidR="0013489C" w:rsidRDefault="0013489C"/>
    <w:p w14:paraId="58F9BB20" w14:textId="77777777" w:rsidR="0013489C" w:rsidRDefault="0062232A">
      <w:r>
        <w:rPr>
          <w:b/>
        </w:rPr>
        <w:t>Note</w:t>
      </w:r>
      <w:r>
        <w:t>: This is not the email address used to sign-in. Updating this email address does not update the email address used to sign in.</w:t>
      </w:r>
    </w:p>
    <w:p w14:paraId="58F9BB21" w14:textId="77777777" w:rsidR="0013489C" w:rsidRDefault="0062232A">
      <w:r>
        <w:br w:type="page"/>
      </w:r>
    </w:p>
    <w:p w14:paraId="58F9BB22" w14:textId="77777777" w:rsidR="0013489C" w:rsidRDefault="0062232A">
      <w:pPr>
        <w:shd w:val="clear" w:color="auto" w:fill="FFFFFF"/>
      </w:pPr>
      <w:r>
        <w:lastRenderedPageBreak/>
        <w:t>To edit a contact email address:</w:t>
      </w:r>
      <w:r>
        <w:br/>
      </w:r>
    </w:p>
    <w:p w14:paraId="58F9BB23" w14:textId="77777777" w:rsidR="0013489C" w:rsidRDefault="0062232A">
      <w:pPr>
        <w:numPr>
          <w:ilvl w:val="0"/>
          <w:numId w:val="7"/>
        </w:numPr>
        <w:shd w:val="clear" w:color="auto" w:fill="FFFFFF"/>
        <w:spacing w:before="60"/>
      </w:pPr>
      <w:r>
        <w:t>Go to the</w:t>
      </w:r>
      <w:r>
        <w:rPr>
          <w:b/>
        </w:rPr>
        <w:t xml:space="preserve"> Contact email address </w:t>
      </w:r>
      <w:r>
        <w:t>box.</w:t>
      </w:r>
    </w:p>
    <w:p w14:paraId="58F9BB24" w14:textId="77777777" w:rsidR="0013489C" w:rsidRDefault="0062232A">
      <w:pPr>
        <w:numPr>
          <w:ilvl w:val="0"/>
          <w:numId w:val="7"/>
        </w:numPr>
        <w:shd w:val="clear" w:color="auto" w:fill="FFFFFF"/>
      </w:pPr>
      <w:r>
        <w:t xml:space="preserve">Select </w:t>
      </w:r>
      <w:r>
        <w:rPr>
          <w:b/>
        </w:rPr>
        <w:t>Edit.</w:t>
      </w:r>
      <w:r>
        <w:rPr>
          <w:b/>
        </w:rPr>
        <w:br/>
      </w:r>
    </w:p>
    <w:p w14:paraId="58F9BB25" w14:textId="77777777" w:rsidR="0013489C" w:rsidRDefault="0062232A">
      <w:pPr>
        <w:shd w:val="clear" w:color="auto" w:fill="FFFFFF"/>
        <w:spacing w:before="60"/>
      </w:pPr>
      <w:r>
        <w:rPr>
          <w:b/>
          <w:noProof/>
        </w:rPr>
        <w:drawing>
          <wp:inline distT="0" distB="0" distL="0" distR="0" wp14:anchorId="58F9BD7F" wp14:editId="58F9BD80">
            <wp:extent cx="6264988" cy="3683358"/>
            <wp:effectExtent l="0" t="0" r="0" b="0"/>
            <wp:docPr id="8" name="image19.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social media post&#10;&#10;Description automatically generated"/>
                    <pic:cNvPicPr preferRelativeResize="0"/>
                  </pic:nvPicPr>
                  <pic:blipFill>
                    <a:blip r:embed="rId54"/>
                    <a:srcRect/>
                    <a:stretch>
                      <a:fillRect/>
                    </a:stretch>
                  </pic:blipFill>
                  <pic:spPr>
                    <a:xfrm>
                      <a:off x="0" y="0"/>
                      <a:ext cx="6264988" cy="3683358"/>
                    </a:xfrm>
                    <a:prstGeom prst="rect">
                      <a:avLst/>
                    </a:prstGeom>
                    <a:ln/>
                  </pic:spPr>
                </pic:pic>
              </a:graphicData>
            </a:graphic>
          </wp:inline>
        </w:drawing>
      </w:r>
    </w:p>
    <w:p w14:paraId="58F9BB26" w14:textId="77777777" w:rsidR="0013489C" w:rsidRDefault="0062232A">
      <w:pPr>
        <w:numPr>
          <w:ilvl w:val="1"/>
          <w:numId w:val="9"/>
        </w:numPr>
        <w:shd w:val="clear" w:color="auto" w:fill="FFFFFF"/>
        <w:spacing w:before="60"/>
      </w:pPr>
      <w:r>
        <w:t xml:space="preserve">If there is currently no information in the field, the user can select </w:t>
      </w:r>
      <w:r>
        <w:rPr>
          <w:b/>
        </w:rPr>
        <w:t>Please add your contact email address</w:t>
      </w:r>
      <w:r>
        <w:t xml:space="preserve"> to add information.</w:t>
      </w:r>
    </w:p>
    <w:p w14:paraId="58F9BB27" w14:textId="77777777" w:rsidR="0013489C" w:rsidRDefault="0062232A">
      <w:pPr>
        <w:shd w:val="clear" w:color="auto" w:fill="FFFFFF"/>
        <w:spacing w:before="60"/>
      </w:pPr>
      <w:r>
        <w:rPr>
          <w:b/>
          <w:noProof/>
        </w:rPr>
        <w:drawing>
          <wp:inline distT="0" distB="0" distL="0" distR="0" wp14:anchorId="58F9BD81" wp14:editId="58F9BD82">
            <wp:extent cx="5942574" cy="2691684"/>
            <wp:effectExtent l="0" t="0" r="0" b="0"/>
            <wp:docPr id="9" name="image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ell phone&#10;&#10;Description automatically generated"/>
                    <pic:cNvPicPr preferRelativeResize="0"/>
                  </pic:nvPicPr>
                  <pic:blipFill>
                    <a:blip r:embed="rId55"/>
                    <a:srcRect t="8747" b="8138"/>
                    <a:stretch>
                      <a:fillRect/>
                    </a:stretch>
                  </pic:blipFill>
                  <pic:spPr>
                    <a:xfrm>
                      <a:off x="0" y="0"/>
                      <a:ext cx="5942574" cy="2691684"/>
                    </a:xfrm>
                    <a:prstGeom prst="rect">
                      <a:avLst/>
                    </a:prstGeom>
                    <a:ln/>
                  </pic:spPr>
                </pic:pic>
              </a:graphicData>
            </a:graphic>
          </wp:inline>
        </w:drawing>
      </w:r>
    </w:p>
    <w:p w14:paraId="58F9BB28" w14:textId="23F8DB4F" w:rsidR="0013489C" w:rsidRDefault="0062232A">
      <w:pPr>
        <w:numPr>
          <w:ilvl w:val="0"/>
          <w:numId w:val="11"/>
        </w:numPr>
        <w:shd w:val="clear" w:color="auto" w:fill="FFFFFF"/>
        <w:spacing w:before="60"/>
      </w:pPr>
      <w:r>
        <w:lastRenderedPageBreak/>
        <w:t xml:space="preserve">Enter the </w:t>
      </w:r>
      <w:r w:rsidR="005A1BED">
        <w:t>latest information</w:t>
      </w:r>
      <w:r>
        <w:t>.</w:t>
      </w:r>
      <w:r>
        <w:br/>
      </w:r>
    </w:p>
    <w:p w14:paraId="58F9BB29" w14:textId="77777777" w:rsidR="0013489C" w:rsidRDefault="0062232A">
      <w:pPr>
        <w:shd w:val="clear" w:color="auto" w:fill="FFFFFF"/>
        <w:spacing w:before="60"/>
      </w:pPr>
      <w:r>
        <w:rPr>
          <w:b/>
          <w:noProof/>
        </w:rPr>
        <w:drawing>
          <wp:inline distT="0" distB="0" distL="0" distR="0" wp14:anchorId="58F9BD83" wp14:editId="58F9BD84">
            <wp:extent cx="5943600" cy="4268470"/>
            <wp:effectExtent l="0" t="0" r="0" b="0"/>
            <wp:docPr id="10" name="image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social media post&#10;&#10;Description automatically generated"/>
                    <pic:cNvPicPr preferRelativeResize="0"/>
                  </pic:nvPicPr>
                  <pic:blipFill>
                    <a:blip r:embed="rId56"/>
                    <a:srcRect/>
                    <a:stretch>
                      <a:fillRect/>
                    </a:stretch>
                  </pic:blipFill>
                  <pic:spPr>
                    <a:xfrm>
                      <a:off x="0" y="0"/>
                      <a:ext cx="5943600" cy="4268470"/>
                    </a:xfrm>
                    <a:prstGeom prst="rect">
                      <a:avLst/>
                    </a:prstGeom>
                    <a:ln/>
                  </pic:spPr>
                </pic:pic>
              </a:graphicData>
            </a:graphic>
          </wp:inline>
        </w:drawing>
      </w:r>
    </w:p>
    <w:p w14:paraId="58F9BB2A" w14:textId="77777777" w:rsidR="0013489C" w:rsidRDefault="0062232A">
      <w:pPr>
        <w:numPr>
          <w:ilvl w:val="0"/>
          <w:numId w:val="13"/>
        </w:numPr>
        <w:shd w:val="clear" w:color="auto" w:fill="FFFFFF"/>
        <w:spacing w:before="60"/>
      </w:pPr>
      <w:r>
        <w:t xml:space="preserve">Click </w:t>
      </w:r>
      <w:r>
        <w:rPr>
          <w:b/>
        </w:rPr>
        <w:t>Update</w:t>
      </w:r>
      <w:r>
        <w:t xml:space="preserve"> to save.</w:t>
      </w:r>
    </w:p>
    <w:p w14:paraId="58F9BB2B" w14:textId="77777777" w:rsidR="0013489C" w:rsidRDefault="0062232A">
      <w:pPr>
        <w:rPr>
          <w:b/>
          <w:sz w:val="28"/>
          <w:szCs w:val="28"/>
        </w:rPr>
      </w:pPr>
      <w:r>
        <w:br w:type="page"/>
      </w:r>
    </w:p>
    <w:p w14:paraId="58F9BB2C" w14:textId="77777777" w:rsidR="0013489C" w:rsidRDefault="0062232A">
      <w:pPr>
        <w:shd w:val="clear" w:color="auto" w:fill="FFFFFF"/>
      </w:pPr>
      <w:r>
        <w:rPr>
          <w:b/>
          <w:sz w:val="28"/>
          <w:szCs w:val="28"/>
        </w:rPr>
        <w:lastRenderedPageBreak/>
        <w:t>Editing Contact Information: Sign in email address</w:t>
      </w:r>
    </w:p>
    <w:p w14:paraId="58F9BB2D" w14:textId="77777777" w:rsidR="0013489C" w:rsidRDefault="0013489C">
      <w:pPr>
        <w:shd w:val="clear" w:color="auto" w:fill="FFFFFF"/>
      </w:pPr>
    </w:p>
    <w:p w14:paraId="58F9BB2E" w14:textId="77777777" w:rsidR="0013489C" w:rsidRDefault="0062232A">
      <w:pPr>
        <w:shd w:val="clear" w:color="auto" w:fill="FFFFFF"/>
      </w:pPr>
      <w:r>
        <w:t xml:space="preserve">If a user would like to update the email used to sign in, they should click on the link to go to the website where they manage their account (either </w:t>
      </w:r>
      <w:r>
        <w:rPr>
          <w:b/>
        </w:rPr>
        <w:t xml:space="preserve">DS Logon, </w:t>
      </w:r>
      <w:proofErr w:type="spellStart"/>
      <w:r>
        <w:rPr>
          <w:b/>
        </w:rPr>
        <w:t>MyHealtheVet</w:t>
      </w:r>
      <w:proofErr w:type="spellEnd"/>
      <w:r>
        <w:rPr>
          <w:b/>
        </w:rPr>
        <w:t>, or ID.me</w:t>
      </w:r>
      <w:r>
        <w:t>).</w:t>
      </w:r>
    </w:p>
    <w:p w14:paraId="58F9BB2F" w14:textId="77777777" w:rsidR="0013489C" w:rsidRDefault="0013489C"/>
    <w:p w14:paraId="58F9BB30" w14:textId="77777777" w:rsidR="0013489C" w:rsidRDefault="0062232A">
      <w:pPr>
        <w:shd w:val="clear" w:color="auto" w:fill="FFFFFF"/>
      </w:pPr>
      <w:r>
        <w:rPr>
          <w:noProof/>
        </w:rPr>
        <w:drawing>
          <wp:inline distT="0" distB="0" distL="0" distR="0" wp14:anchorId="58F9BD85" wp14:editId="58F9BD86">
            <wp:extent cx="5943600" cy="3494405"/>
            <wp:effectExtent l="0" t="0" r="0" b="0"/>
            <wp:docPr id="11"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ell phone&#10;&#10;Description automatically generated"/>
                    <pic:cNvPicPr preferRelativeResize="0"/>
                  </pic:nvPicPr>
                  <pic:blipFill>
                    <a:blip r:embed="rId57"/>
                    <a:srcRect/>
                    <a:stretch>
                      <a:fillRect/>
                    </a:stretch>
                  </pic:blipFill>
                  <pic:spPr>
                    <a:xfrm>
                      <a:off x="0" y="0"/>
                      <a:ext cx="5943600" cy="3494405"/>
                    </a:xfrm>
                    <a:prstGeom prst="rect">
                      <a:avLst/>
                    </a:prstGeom>
                    <a:ln/>
                  </pic:spPr>
                </pic:pic>
              </a:graphicData>
            </a:graphic>
          </wp:inline>
        </w:drawing>
      </w:r>
    </w:p>
    <w:p w14:paraId="58F9BB31" w14:textId="77777777" w:rsidR="0013489C" w:rsidRDefault="0062232A">
      <w:pPr>
        <w:rPr>
          <w:b/>
          <w:sz w:val="34"/>
          <w:szCs w:val="34"/>
        </w:rPr>
      </w:pPr>
      <w:bookmarkStart w:id="24" w:name="_26in1rg" w:colFirst="0" w:colLast="0"/>
      <w:bookmarkEnd w:id="24"/>
      <w:r>
        <w:br w:type="page"/>
      </w:r>
    </w:p>
    <w:p w14:paraId="58F9BB32" w14:textId="77777777" w:rsidR="0013489C" w:rsidRDefault="0062232A">
      <w:pPr>
        <w:pBdr>
          <w:bottom w:val="single" w:sz="6" w:space="5" w:color="EAECEF"/>
        </w:pBdr>
        <w:shd w:val="clear" w:color="auto" w:fill="FFFFFF"/>
        <w:spacing w:before="360" w:after="240"/>
        <w:ind w:left="-300"/>
        <w:rPr>
          <w:b/>
          <w:sz w:val="36"/>
          <w:szCs w:val="36"/>
        </w:rPr>
      </w:pPr>
      <w:r>
        <w:rPr>
          <w:b/>
          <w:sz w:val="34"/>
          <w:szCs w:val="34"/>
        </w:rPr>
        <w:lastRenderedPageBreak/>
        <w:t>Major Issues and Error Messages</w:t>
      </w:r>
    </w:p>
    <w:p w14:paraId="58F9BB33" w14:textId="77777777" w:rsidR="0013489C" w:rsidRDefault="0013489C"/>
    <w:p w14:paraId="58F9BB34" w14:textId="77777777" w:rsidR="0013489C" w:rsidRDefault="0062232A">
      <w:pPr>
        <w:shd w:val="clear" w:color="auto" w:fill="FFFFFF"/>
      </w:pPr>
      <w:r>
        <w:rPr>
          <w:b/>
          <w:sz w:val="28"/>
          <w:szCs w:val="28"/>
        </w:rPr>
        <w:t>Editing errors</w:t>
      </w:r>
    </w:p>
    <w:p w14:paraId="58F9BB35" w14:textId="04155961" w:rsidR="0013489C" w:rsidRDefault="0062232A">
      <w:r>
        <w:t>There are errors that users may see when a user is editing their information in the personal and contact information section.</w:t>
      </w:r>
    </w:p>
    <w:p w14:paraId="58F9BB36" w14:textId="77777777" w:rsidR="0013489C" w:rsidRDefault="0013489C"/>
    <w:p w14:paraId="58F9BB37" w14:textId="77777777" w:rsidR="0013489C" w:rsidRDefault="0062232A">
      <w:pPr>
        <w:spacing w:before="60"/>
      </w:pPr>
      <w:r>
        <w:rPr>
          <w:b/>
        </w:rPr>
        <w:t>Invalid phone numbers</w:t>
      </w:r>
    </w:p>
    <w:p w14:paraId="58F9BB38" w14:textId="1B68415D" w:rsidR="0013489C" w:rsidRDefault="0062232A">
      <w:pPr>
        <w:spacing w:before="60"/>
      </w:pPr>
      <w:r>
        <w:t>If a user tries to enter an invalid phone number into a field, they will not be able to save</w:t>
      </w:r>
      <w:r w:rsidR="00822721">
        <w:t>, resulting in</w:t>
      </w:r>
      <w:r>
        <w:t xml:space="preserve"> an error. If they receive this error, they should double check that the phone number they entered is valid.</w:t>
      </w:r>
    </w:p>
    <w:p w14:paraId="58F9BB39" w14:textId="77777777" w:rsidR="0013489C" w:rsidRDefault="0013489C"/>
    <w:p w14:paraId="58F9BB3A" w14:textId="77777777" w:rsidR="0013489C" w:rsidRDefault="0062232A">
      <w:pPr>
        <w:spacing w:before="60"/>
        <w:rPr>
          <w:b/>
        </w:rPr>
      </w:pPr>
      <w:r>
        <w:rPr>
          <w:b/>
          <w:noProof/>
        </w:rPr>
        <w:drawing>
          <wp:inline distT="0" distB="0" distL="0" distR="0" wp14:anchorId="58F9BD87" wp14:editId="58F9BD88">
            <wp:extent cx="5943600" cy="5172341"/>
            <wp:effectExtent l="0" t="0" r="0" b="0"/>
            <wp:docPr id="12"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ell phone&#10;&#10;Description automatically generated"/>
                    <pic:cNvPicPr preferRelativeResize="0"/>
                  </pic:nvPicPr>
                  <pic:blipFill>
                    <a:blip r:embed="rId58"/>
                    <a:srcRect t="5626"/>
                    <a:stretch>
                      <a:fillRect/>
                    </a:stretch>
                  </pic:blipFill>
                  <pic:spPr>
                    <a:xfrm>
                      <a:off x="0" y="0"/>
                      <a:ext cx="5943600" cy="5172341"/>
                    </a:xfrm>
                    <a:prstGeom prst="rect">
                      <a:avLst/>
                    </a:prstGeom>
                    <a:ln/>
                  </pic:spPr>
                </pic:pic>
              </a:graphicData>
            </a:graphic>
          </wp:inline>
        </w:drawing>
      </w:r>
      <w:r>
        <w:br w:type="page"/>
      </w:r>
    </w:p>
    <w:p w14:paraId="58F9BB3B" w14:textId="77777777" w:rsidR="0013489C" w:rsidRDefault="0062232A">
      <w:pPr>
        <w:spacing w:before="60"/>
      </w:pPr>
      <w:r>
        <w:rPr>
          <w:b/>
        </w:rPr>
        <w:lastRenderedPageBreak/>
        <w:t>Finish editing section before moving to another</w:t>
      </w:r>
      <w:r>
        <w:rPr>
          <w:b/>
        </w:rPr>
        <w:br/>
      </w:r>
    </w:p>
    <w:p w14:paraId="58F9BB3C" w14:textId="77777777" w:rsidR="0013489C" w:rsidRDefault="0062232A">
      <w:pPr>
        <w:spacing w:before="60"/>
      </w:pPr>
      <w:r>
        <w:t>If a user tries to edit another section without saving the current section they are editing, they will receive this error message. There is a possibility that a user does not know that they are currently editing a different section. The error message will let them know what section they are editing and which one they are trying to edit. If a user decides to move on to a new section without saving, then all progress will be lost.</w:t>
      </w:r>
    </w:p>
    <w:p w14:paraId="58F9BB3D" w14:textId="77777777" w:rsidR="0013489C" w:rsidRDefault="0013489C"/>
    <w:p w14:paraId="58F9BB3E" w14:textId="77777777" w:rsidR="0013489C" w:rsidRDefault="0062232A">
      <w:pPr>
        <w:spacing w:before="60"/>
        <w:rPr>
          <w:b/>
        </w:rPr>
      </w:pPr>
      <w:r>
        <w:rPr>
          <w:b/>
          <w:noProof/>
        </w:rPr>
        <w:drawing>
          <wp:inline distT="0" distB="0" distL="0" distR="0" wp14:anchorId="58F9BD89" wp14:editId="58F9BD8A">
            <wp:extent cx="5943600" cy="3573780"/>
            <wp:effectExtent l="0" t="0" r="0" b="0"/>
            <wp:docPr id="13" name="image1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ell phone&#10;&#10;Description automatically generated"/>
                    <pic:cNvPicPr preferRelativeResize="0"/>
                  </pic:nvPicPr>
                  <pic:blipFill>
                    <a:blip r:embed="rId59"/>
                    <a:srcRect/>
                    <a:stretch>
                      <a:fillRect/>
                    </a:stretch>
                  </pic:blipFill>
                  <pic:spPr>
                    <a:xfrm>
                      <a:off x="0" y="0"/>
                      <a:ext cx="5943600" cy="3573780"/>
                    </a:xfrm>
                    <a:prstGeom prst="rect">
                      <a:avLst/>
                    </a:prstGeom>
                    <a:ln/>
                  </pic:spPr>
                </pic:pic>
              </a:graphicData>
            </a:graphic>
          </wp:inline>
        </w:drawing>
      </w:r>
      <w:r>
        <w:br w:type="page"/>
      </w:r>
    </w:p>
    <w:p w14:paraId="58F9BB3F" w14:textId="77777777" w:rsidR="0013489C" w:rsidRDefault="0062232A">
      <w:pPr>
        <w:spacing w:before="60"/>
      </w:pPr>
      <w:r>
        <w:rPr>
          <w:b/>
        </w:rPr>
        <w:lastRenderedPageBreak/>
        <w:t>Cancelling</w:t>
      </w:r>
      <w:r>
        <w:rPr>
          <w:b/>
        </w:rPr>
        <w:br/>
      </w:r>
    </w:p>
    <w:p w14:paraId="58F9BB40" w14:textId="77777777" w:rsidR="0013489C" w:rsidRDefault="0062232A">
      <w:pPr>
        <w:spacing w:before="60"/>
      </w:pPr>
      <w:r>
        <w:t xml:space="preserve">If a user would like to cancel while in the middle of editing, they can click the </w:t>
      </w:r>
      <w:r>
        <w:rPr>
          <w:b/>
        </w:rPr>
        <w:t>Cancel</w:t>
      </w:r>
      <w:r>
        <w:t xml:space="preserve"> button at the bottom of any section while in edit mode. There will be a message confirming they would like to cancel. If they cancel, then all progress will be lost.</w:t>
      </w:r>
    </w:p>
    <w:p w14:paraId="58F9BB41" w14:textId="77777777" w:rsidR="0013489C" w:rsidRDefault="0013489C"/>
    <w:p w14:paraId="58F9BB42" w14:textId="77777777" w:rsidR="0013489C" w:rsidRDefault="0062232A">
      <w:pPr>
        <w:spacing w:before="60"/>
      </w:pPr>
      <w:r>
        <w:rPr>
          <w:b/>
          <w:noProof/>
        </w:rPr>
        <w:drawing>
          <wp:inline distT="0" distB="0" distL="0" distR="0" wp14:anchorId="58F9BD8B" wp14:editId="58F9BD8C">
            <wp:extent cx="5943600" cy="3279140"/>
            <wp:effectExtent l="0" t="0" r="0" b="0"/>
            <wp:docPr id="37" name="image3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ell phone&#10;&#10;Description automatically generated"/>
                    <pic:cNvPicPr preferRelativeResize="0"/>
                  </pic:nvPicPr>
                  <pic:blipFill>
                    <a:blip r:embed="rId60"/>
                    <a:srcRect/>
                    <a:stretch>
                      <a:fillRect/>
                    </a:stretch>
                  </pic:blipFill>
                  <pic:spPr>
                    <a:xfrm>
                      <a:off x="0" y="0"/>
                      <a:ext cx="5943600" cy="3279140"/>
                    </a:xfrm>
                    <a:prstGeom prst="rect">
                      <a:avLst/>
                    </a:prstGeom>
                    <a:ln/>
                  </pic:spPr>
                </pic:pic>
              </a:graphicData>
            </a:graphic>
          </wp:inline>
        </w:drawing>
      </w:r>
    </w:p>
    <w:p w14:paraId="58F9BB43" w14:textId="77777777" w:rsidR="0013489C" w:rsidRDefault="0062232A">
      <w:pPr>
        <w:rPr>
          <w:b/>
        </w:rPr>
      </w:pPr>
      <w:r>
        <w:br w:type="page"/>
      </w:r>
    </w:p>
    <w:p w14:paraId="58F9BB44" w14:textId="77777777" w:rsidR="0013489C" w:rsidRDefault="0062232A">
      <w:pPr>
        <w:spacing w:before="60"/>
      </w:pPr>
      <w:r>
        <w:rPr>
          <w:b/>
        </w:rPr>
        <w:lastRenderedPageBreak/>
        <w:t>Trying to leave a page without saving</w:t>
      </w:r>
      <w:r>
        <w:rPr>
          <w:b/>
        </w:rPr>
        <w:br/>
      </w:r>
    </w:p>
    <w:p w14:paraId="58F9BB45" w14:textId="77777777" w:rsidR="0013489C" w:rsidRDefault="0062232A">
      <w:pPr>
        <w:spacing w:before="60"/>
      </w:pPr>
      <w:r>
        <w:t>If a user tries to exit or leave the page while in the middle of editing a section, there will be a message confirming that they would like to leave the current page. If a user decides to leave the page, then all progress will be lost.</w:t>
      </w:r>
    </w:p>
    <w:p w14:paraId="58F9BB46" w14:textId="77777777" w:rsidR="0013489C" w:rsidRDefault="0013489C"/>
    <w:p w14:paraId="58F9BB47" w14:textId="77777777" w:rsidR="0013489C" w:rsidRDefault="0062232A">
      <w:pPr>
        <w:spacing w:before="60"/>
      </w:pPr>
      <w:r>
        <w:rPr>
          <w:b/>
          <w:noProof/>
        </w:rPr>
        <w:drawing>
          <wp:inline distT="0" distB="0" distL="0" distR="0" wp14:anchorId="58F9BD8D" wp14:editId="58F9BD8E">
            <wp:extent cx="5943600" cy="2560955"/>
            <wp:effectExtent l="0" t="0" r="0" b="0"/>
            <wp:docPr id="38" name="image3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social media post&#10;&#10;Description automatically generated"/>
                    <pic:cNvPicPr preferRelativeResize="0"/>
                  </pic:nvPicPr>
                  <pic:blipFill>
                    <a:blip r:embed="rId61"/>
                    <a:srcRect/>
                    <a:stretch>
                      <a:fillRect/>
                    </a:stretch>
                  </pic:blipFill>
                  <pic:spPr>
                    <a:xfrm>
                      <a:off x="0" y="0"/>
                      <a:ext cx="5943600" cy="2560955"/>
                    </a:xfrm>
                    <a:prstGeom prst="rect">
                      <a:avLst/>
                    </a:prstGeom>
                    <a:ln/>
                  </pic:spPr>
                </pic:pic>
              </a:graphicData>
            </a:graphic>
          </wp:inline>
        </w:drawing>
      </w:r>
    </w:p>
    <w:p w14:paraId="58F9BB48" w14:textId="77777777" w:rsidR="0013489C" w:rsidRDefault="0062232A">
      <w:pPr>
        <w:spacing w:before="60"/>
      </w:pPr>
      <w:r>
        <w:rPr>
          <w:b/>
        </w:rPr>
        <w:t>Saving error</w:t>
      </w:r>
    </w:p>
    <w:p w14:paraId="58F9BB49" w14:textId="77777777" w:rsidR="0013489C" w:rsidRDefault="0062232A">
      <w:pPr>
        <w:spacing w:before="60"/>
      </w:pPr>
      <w:r>
        <w:t>There is the chance that a problem may occur on our end, and we won’t be able to save a user’s information. If that happens, the user will see the one of the messages below and should refresh and try again.</w:t>
      </w:r>
    </w:p>
    <w:p w14:paraId="58F9BB4A" w14:textId="77777777" w:rsidR="0013489C" w:rsidRDefault="0013489C"/>
    <w:p w14:paraId="58F9BB4B" w14:textId="77777777" w:rsidR="0013489C" w:rsidRDefault="0062232A">
      <w:pPr>
        <w:spacing w:before="60"/>
      </w:pPr>
      <w:r>
        <w:rPr>
          <w:b/>
          <w:noProof/>
        </w:rPr>
        <w:drawing>
          <wp:inline distT="0" distB="0" distL="0" distR="0" wp14:anchorId="58F9BD8F" wp14:editId="58F9BD90">
            <wp:extent cx="5943600" cy="2529205"/>
            <wp:effectExtent l="0" t="0" r="0" b="0"/>
            <wp:docPr id="39"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ell phone&#10;&#10;Description automatically generated"/>
                    <pic:cNvPicPr preferRelativeResize="0"/>
                  </pic:nvPicPr>
                  <pic:blipFill>
                    <a:blip r:embed="rId62"/>
                    <a:srcRect/>
                    <a:stretch>
                      <a:fillRect/>
                    </a:stretch>
                  </pic:blipFill>
                  <pic:spPr>
                    <a:xfrm>
                      <a:off x="0" y="0"/>
                      <a:ext cx="5943600" cy="2529205"/>
                    </a:xfrm>
                    <a:prstGeom prst="rect">
                      <a:avLst/>
                    </a:prstGeom>
                    <a:ln/>
                  </pic:spPr>
                </pic:pic>
              </a:graphicData>
            </a:graphic>
          </wp:inline>
        </w:drawing>
      </w:r>
    </w:p>
    <w:p w14:paraId="58F9BB4C" w14:textId="77777777" w:rsidR="0013489C" w:rsidRDefault="0062232A">
      <w:pPr>
        <w:spacing w:before="60"/>
      </w:pPr>
      <w:r>
        <w:rPr>
          <w:b/>
          <w:noProof/>
        </w:rPr>
        <w:lastRenderedPageBreak/>
        <w:drawing>
          <wp:inline distT="0" distB="0" distL="0" distR="0" wp14:anchorId="58F9BD91" wp14:editId="58F9BD92">
            <wp:extent cx="5943600" cy="2361565"/>
            <wp:effectExtent l="0" t="0" r="0" b="0"/>
            <wp:docPr id="40" name="image3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ell phone&#10;&#10;Description automatically generated"/>
                    <pic:cNvPicPr preferRelativeResize="0"/>
                  </pic:nvPicPr>
                  <pic:blipFill>
                    <a:blip r:embed="rId63"/>
                    <a:srcRect/>
                    <a:stretch>
                      <a:fillRect/>
                    </a:stretch>
                  </pic:blipFill>
                  <pic:spPr>
                    <a:xfrm>
                      <a:off x="0" y="0"/>
                      <a:ext cx="5943600" cy="2361565"/>
                    </a:xfrm>
                    <a:prstGeom prst="rect">
                      <a:avLst/>
                    </a:prstGeom>
                    <a:ln/>
                  </pic:spPr>
                </pic:pic>
              </a:graphicData>
            </a:graphic>
          </wp:inline>
        </w:drawing>
      </w:r>
      <w:r>
        <w:rPr>
          <w:b/>
        </w:rPr>
        <w:br/>
        <w:t>Update is delayed</w:t>
      </w:r>
    </w:p>
    <w:p w14:paraId="58F9BB4D" w14:textId="77777777" w:rsidR="0013489C" w:rsidRDefault="0062232A">
      <w:pPr>
        <w:spacing w:before="60"/>
      </w:pPr>
      <w:r>
        <w:t>There could be a significant delay when saving new information. If that occurs, the user will see the message below and will be notified when their information has been updated.</w:t>
      </w:r>
    </w:p>
    <w:p w14:paraId="58F9BB4E" w14:textId="77777777" w:rsidR="0013489C" w:rsidRDefault="0013489C"/>
    <w:p w14:paraId="58F9BB4F" w14:textId="77777777" w:rsidR="0013489C" w:rsidRDefault="0062232A">
      <w:pPr>
        <w:spacing w:before="60"/>
      </w:pPr>
      <w:r>
        <w:rPr>
          <w:b/>
          <w:noProof/>
        </w:rPr>
        <w:drawing>
          <wp:inline distT="0" distB="0" distL="0" distR="0" wp14:anchorId="58F9BD93" wp14:editId="58F9BD94">
            <wp:extent cx="5943600" cy="1707515"/>
            <wp:effectExtent l="0" t="0" r="0" b="0"/>
            <wp:docPr id="41" name="image5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ell phone&#10;&#10;Description automatically generated"/>
                    <pic:cNvPicPr preferRelativeResize="0"/>
                  </pic:nvPicPr>
                  <pic:blipFill>
                    <a:blip r:embed="rId64"/>
                    <a:srcRect/>
                    <a:stretch>
                      <a:fillRect/>
                    </a:stretch>
                  </pic:blipFill>
                  <pic:spPr>
                    <a:xfrm>
                      <a:off x="0" y="0"/>
                      <a:ext cx="5943600" cy="1707515"/>
                    </a:xfrm>
                    <a:prstGeom prst="rect">
                      <a:avLst/>
                    </a:prstGeom>
                    <a:ln/>
                  </pic:spPr>
                </pic:pic>
              </a:graphicData>
            </a:graphic>
          </wp:inline>
        </w:drawing>
      </w:r>
    </w:p>
    <w:p w14:paraId="58F9BB50" w14:textId="77777777" w:rsidR="0013489C" w:rsidRDefault="0062232A">
      <w:pPr>
        <w:shd w:val="clear" w:color="auto" w:fill="FFFFFF"/>
      </w:pPr>
      <w:r>
        <w:rPr>
          <w:b/>
          <w:sz w:val="28"/>
          <w:szCs w:val="28"/>
        </w:rPr>
        <w:t>General errors</w:t>
      </w:r>
    </w:p>
    <w:p w14:paraId="58F9BB51" w14:textId="77777777" w:rsidR="0013489C" w:rsidRDefault="0013489C"/>
    <w:p w14:paraId="58F9BB52" w14:textId="035F4F67" w:rsidR="0013489C" w:rsidRDefault="0062232A">
      <w:r>
        <w:t xml:space="preserve">There are general errors that users may see when using the </w:t>
      </w:r>
      <w:proofErr w:type="gramStart"/>
      <w:r>
        <w:rPr>
          <w:b/>
        </w:rPr>
        <w:t>Personal</w:t>
      </w:r>
      <w:proofErr w:type="gramEnd"/>
      <w:r>
        <w:rPr>
          <w:b/>
        </w:rPr>
        <w:t xml:space="preserve"> and contact information section</w:t>
      </w:r>
      <w:r>
        <w:t>.</w:t>
      </w:r>
    </w:p>
    <w:p w14:paraId="58F9BB53" w14:textId="77777777" w:rsidR="0013489C" w:rsidRDefault="0062232A">
      <w:pPr>
        <w:rPr>
          <w:b/>
        </w:rPr>
      </w:pPr>
      <w:r>
        <w:br w:type="page"/>
      </w:r>
    </w:p>
    <w:p w14:paraId="58F9BB54" w14:textId="77777777" w:rsidR="0013489C" w:rsidRDefault="0062232A">
      <w:r>
        <w:rPr>
          <w:b/>
        </w:rPr>
        <w:lastRenderedPageBreak/>
        <w:t>User has not verified their identity (LOA1)</w:t>
      </w:r>
      <w:r>
        <w:rPr>
          <w:b/>
        </w:rPr>
        <w:br/>
      </w:r>
    </w:p>
    <w:p w14:paraId="58F9BB55" w14:textId="77777777" w:rsidR="0013489C" w:rsidRDefault="0062232A">
      <w:pPr>
        <w:shd w:val="clear" w:color="auto" w:fill="FFFFFF"/>
      </w:pPr>
      <w:r>
        <w:t xml:space="preserve">If a user is signed in, has an account but has not verified their identity (LOA1) they will see this screen. To have full access to the profile, a user must click on the green button that says </w:t>
      </w:r>
      <w:r>
        <w:rPr>
          <w:b/>
        </w:rPr>
        <w:t xml:space="preserve">Verify your identity </w:t>
      </w:r>
      <w:r>
        <w:t>(</w:t>
      </w:r>
      <w:hyperlink r:id="rId65">
        <w:r>
          <w:rPr>
            <w:u w:val="single"/>
          </w:rPr>
          <w:t>https://va.gov/verify/</w:t>
        </w:r>
      </w:hyperlink>
      <w:r>
        <w:t>)</w:t>
      </w:r>
      <w:r>
        <w:rPr>
          <w:b/>
        </w:rPr>
        <w:t xml:space="preserve"> </w:t>
      </w:r>
      <w:r>
        <w:t>and go through the flow to confirm their identity.</w:t>
      </w:r>
    </w:p>
    <w:p w14:paraId="58F9BB56" w14:textId="77777777" w:rsidR="0013489C" w:rsidRDefault="0013489C">
      <w:pPr>
        <w:shd w:val="clear" w:color="auto" w:fill="FFFFFF"/>
      </w:pPr>
    </w:p>
    <w:p w14:paraId="58F9BB57" w14:textId="77777777" w:rsidR="0013489C" w:rsidRDefault="0062232A">
      <w:r>
        <w:rPr>
          <w:noProof/>
        </w:rPr>
        <w:drawing>
          <wp:inline distT="0" distB="0" distL="0" distR="0" wp14:anchorId="58F9BD95" wp14:editId="7672094F">
            <wp:extent cx="5153891" cy="6869875"/>
            <wp:effectExtent l="0" t="0" r="8890" b="7620"/>
            <wp:docPr id="42" name="image44.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jpg" descr="A screenshot of a cell phone&#10;&#10;Description automatically generated"/>
                    <pic:cNvPicPr preferRelativeResize="0"/>
                  </pic:nvPicPr>
                  <pic:blipFill>
                    <a:blip r:embed="rId10"/>
                    <a:srcRect b="29845"/>
                    <a:stretch>
                      <a:fillRect/>
                    </a:stretch>
                  </pic:blipFill>
                  <pic:spPr>
                    <a:xfrm>
                      <a:off x="0" y="0"/>
                      <a:ext cx="5166371" cy="6886510"/>
                    </a:xfrm>
                    <a:prstGeom prst="rect">
                      <a:avLst/>
                    </a:prstGeom>
                    <a:ln/>
                  </pic:spPr>
                </pic:pic>
              </a:graphicData>
            </a:graphic>
          </wp:inline>
        </w:drawing>
      </w:r>
    </w:p>
    <w:p w14:paraId="58F9BB58" w14:textId="77777777" w:rsidR="0013489C" w:rsidRDefault="0062232A">
      <w:pPr>
        <w:rPr>
          <w:b/>
        </w:rPr>
      </w:pPr>
      <w:r>
        <w:br w:type="page"/>
      </w:r>
    </w:p>
    <w:p w14:paraId="58F9BB59" w14:textId="77777777" w:rsidR="0013489C" w:rsidRDefault="0062232A">
      <w:pPr>
        <w:spacing w:before="120"/>
      </w:pPr>
      <w:r>
        <w:rPr>
          <w:b/>
        </w:rPr>
        <w:lastRenderedPageBreak/>
        <w:t>Can’t access personal information</w:t>
      </w:r>
      <w:r>
        <w:rPr>
          <w:b/>
        </w:rPr>
        <w:br/>
      </w:r>
    </w:p>
    <w:p w14:paraId="58F9BB5A" w14:textId="77777777" w:rsidR="0013489C" w:rsidRDefault="0062232A">
      <w:pPr>
        <w:spacing w:before="60"/>
      </w:pPr>
      <w:r>
        <w:t xml:space="preserve">Sometimes, a problem can occur on our </w:t>
      </w:r>
      <w:proofErr w:type="gramStart"/>
      <w:r>
        <w:t>end</w:t>
      </w:r>
      <w:proofErr w:type="gramEnd"/>
      <w:r>
        <w:t xml:space="preserve"> and we won’t be able to retrieve a user’s personal information. If that happens, the user should refresh or try again later.</w:t>
      </w:r>
    </w:p>
    <w:p w14:paraId="58F9BB5B" w14:textId="77777777" w:rsidR="0013489C" w:rsidRDefault="0013489C"/>
    <w:p w14:paraId="58F9BB5C" w14:textId="77777777" w:rsidR="0013489C" w:rsidRDefault="0062232A">
      <w:pPr>
        <w:spacing w:before="60"/>
      </w:pPr>
      <w:r>
        <w:rPr>
          <w:b/>
          <w:noProof/>
        </w:rPr>
        <w:drawing>
          <wp:inline distT="0" distB="0" distL="0" distR="0" wp14:anchorId="58F9BD97" wp14:editId="58F9BD98">
            <wp:extent cx="5943600" cy="2552700"/>
            <wp:effectExtent l="0" t="0" r="0" b="0"/>
            <wp:docPr id="43" name="image4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ell phone&#10;&#10;Description automatically generated"/>
                    <pic:cNvPicPr preferRelativeResize="0"/>
                  </pic:nvPicPr>
                  <pic:blipFill>
                    <a:blip r:embed="rId66"/>
                    <a:srcRect/>
                    <a:stretch>
                      <a:fillRect/>
                    </a:stretch>
                  </pic:blipFill>
                  <pic:spPr>
                    <a:xfrm>
                      <a:off x="0" y="0"/>
                      <a:ext cx="5943600" cy="2552700"/>
                    </a:xfrm>
                    <a:prstGeom prst="rect">
                      <a:avLst/>
                    </a:prstGeom>
                    <a:ln/>
                  </pic:spPr>
                </pic:pic>
              </a:graphicData>
            </a:graphic>
          </wp:inline>
        </w:drawing>
      </w:r>
    </w:p>
    <w:p w14:paraId="58F9BB5D" w14:textId="77777777" w:rsidR="0013489C" w:rsidRDefault="0062232A">
      <w:pPr>
        <w:spacing w:before="120"/>
      </w:pPr>
      <w:r>
        <w:rPr>
          <w:b/>
        </w:rPr>
        <w:t>Can’t access contact information</w:t>
      </w:r>
    </w:p>
    <w:p w14:paraId="58F9BB5E" w14:textId="77777777" w:rsidR="0013489C" w:rsidRDefault="0062232A">
      <w:pPr>
        <w:spacing w:before="60"/>
      </w:pPr>
      <w:r>
        <w:t>At times, a problem may occur on our end that prevents us from retrieving a user’s contact information. If that happens, the user should refresh or try again later.</w:t>
      </w:r>
    </w:p>
    <w:p w14:paraId="58F9BB5F" w14:textId="77777777" w:rsidR="0013489C" w:rsidRDefault="0013489C"/>
    <w:p w14:paraId="58F9BB60" w14:textId="77777777" w:rsidR="0013489C" w:rsidRDefault="0062232A">
      <w:pPr>
        <w:spacing w:before="60"/>
      </w:pPr>
      <w:r>
        <w:rPr>
          <w:b/>
          <w:noProof/>
        </w:rPr>
        <w:drawing>
          <wp:inline distT="0" distB="0" distL="0" distR="0" wp14:anchorId="58F9BD99" wp14:editId="58F9BD9A">
            <wp:extent cx="5943600" cy="2106295"/>
            <wp:effectExtent l="0" t="0" r="0" b="0"/>
            <wp:docPr id="44" name="image39.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bird&#10;&#10;Description automatically generated"/>
                    <pic:cNvPicPr preferRelativeResize="0"/>
                  </pic:nvPicPr>
                  <pic:blipFill>
                    <a:blip r:embed="rId67"/>
                    <a:srcRect/>
                    <a:stretch>
                      <a:fillRect/>
                    </a:stretch>
                  </pic:blipFill>
                  <pic:spPr>
                    <a:xfrm>
                      <a:off x="0" y="0"/>
                      <a:ext cx="5943600" cy="2106295"/>
                    </a:xfrm>
                    <a:prstGeom prst="rect">
                      <a:avLst/>
                    </a:prstGeom>
                    <a:ln/>
                  </pic:spPr>
                </pic:pic>
              </a:graphicData>
            </a:graphic>
          </wp:inline>
        </w:drawing>
      </w:r>
    </w:p>
    <w:p w14:paraId="58F9BB61" w14:textId="77777777" w:rsidR="0013489C" w:rsidRDefault="0062232A">
      <w:pPr>
        <w:spacing w:before="120"/>
      </w:pPr>
      <w:r>
        <w:rPr>
          <w:b/>
        </w:rPr>
        <w:t>Multiple accounts</w:t>
      </w:r>
    </w:p>
    <w:p w14:paraId="58F9BB62" w14:textId="77777777" w:rsidR="0013489C" w:rsidRDefault="0062232A">
      <w:pPr>
        <w:spacing w:before="60"/>
      </w:pPr>
      <w:r>
        <w:t xml:space="preserve">A scenario sometimes occurs where we can’t load all a user’s information because they have multiple VA IDs or accounts. We won’t know if it is an issue with their </w:t>
      </w:r>
      <w:proofErr w:type="spellStart"/>
      <w:r>
        <w:t>MyHealtheVet</w:t>
      </w:r>
      <w:proofErr w:type="spellEnd"/>
      <w:r>
        <w:t xml:space="preserve"> account or an issue with the Department of Defense. If the user receives this message, then there are a few things they can do:</w:t>
      </w:r>
    </w:p>
    <w:p w14:paraId="58F9BB63" w14:textId="77777777" w:rsidR="0013489C" w:rsidRDefault="0013489C"/>
    <w:p w14:paraId="58F9BB64" w14:textId="77777777" w:rsidR="0013489C" w:rsidRDefault="0062232A">
      <w:pPr>
        <w:spacing w:before="60"/>
      </w:pPr>
      <w:r>
        <w:rPr>
          <w:b/>
        </w:rPr>
        <w:t xml:space="preserve">To find out if this is about an account on </w:t>
      </w:r>
      <w:proofErr w:type="spellStart"/>
      <w:r>
        <w:rPr>
          <w:b/>
        </w:rPr>
        <w:t>MyHealtheVet</w:t>
      </w:r>
      <w:proofErr w:type="spellEnd"/>
    </w:p>
    <w:p w14:paraId="58F9BB65" w14:textId="77777777" w:rsidR="0013489C" w:rsidRDefault="0062232A">
      <w:pPr>
        <w:numPr>
          <w:ilvl w:val="0"/>
          <w:numId w:val="15"/>
        </w:numPr>
        <w:spacing w:before="60"/>
      </w:pPr>
      <w:r>
        <w:lastRenderedPageBreak/>
        <w:t xml:space="preserve">They can call 877-327-0022, Monday–Friday, 8 a.m.–8 p.m. ET. If they have hearing loss, they can call 800-877-3399. They can tell the representative that they tried to sign into VA.gov, but got an error message that they may have more than one </w:t>
      </w:r>
      <w:proofErr w:type="spellStart"/>
      <w:r>
        <w:t>MyHealtheVet</w:t>
      </w:r>
      <w:proofErr w:type="spellEnd"/>
      <w:r>
        <w:t xml:space="preserve"> account or ID.</w:t>
      </w:r>
    </w:p>
    <w:p w14:paraId="58F9BB66" w14:textId="77777777" w:rsidR="0013489C" w:rsidRDefault="0062232A">
      <w:pPr>
        <w:numPr>
          <w:ilvl w:val="0"/>
          <w:numId w:val="15"/>
        </w:numPr>
        <w:rPr>
          <w:color w:val="000000"/>
          <w:u w:val="single"/>
        </w:rPr>
      </w:pPr>
      <w:r>
        <w:t xml:space="preserve">Fill out a </w:t>
      </w:r>
      <w:proofErr w:type="spellStart"/>
      <w:r>
        <w:t>MyHealtheVet</w:t>
      </w:r>
      <w:proofErr w:type="spellEnd"/>
      <w:r>
        <w:t xml:space="preserve"> online help form to get help signing in. </w:t>
      </w:r>
      <w:r>
        <w:rPr>
          <w:color w:val="000000"/>
          <w:u w:val="single"/>
        </w:rPr>
        <w:t>(</w:t>
      </w:r>
      <w:hyperlink r:id="rId68">
        <w:r>
          <w:rPr>
            <w:color w:val="000000"/>
            <w:u w:val="single"/>
          </w:rPr>
          <w:t>https://www.myhealth.va.gov/mhv-portal-web/contact-us</w:t>
        </w:r>
      </w:hyperlink>
      <w:r>
        <w:rPr>
          <w:color w:val="000000"/>
          <w:u w:val="single"/>
        </w:rPr>
        <w:t>)</w:t>
      </w:r>
    </w:p>
    <w:p w14:paraId="58F9BB67" w14:textId="77777777" w:rsidR="0013489C" w:rsidRDefault="0013489C"/>
    <w:p w14:paraId="58F9BB68" w14:textId="77777777" w:rsidR="0013489C" w:rsidRDefault="0062232A">
      <w:pPr>
        <w:spacing w:before="60"/>
      </w:pPr>
      <w:r>
        <w:rPr>
          <w:b/>
        </w:rPr>
        <w:t>To find out if this is about an account with Department of Defense</w:t>
      </w:r>
    </w:p>
    <w:p w14:paraId="58F9BB69" w14:textId="77777777" w:rsidR="0013489C" w:rsidRDefault="0062232A">
      <w:pPr>
        <w:numPr>
          <w:ilvl w:val="0"/>
          <w:numId w:val="34"/>
        </w:numPr>
        <w:spacing w:before="60"/>
      </w:pPr>
      <w:r>
        <w:t xml:space="preserve">They can submit a request to get help signing in. </w:t>
      </w:r>
    </w:p>
    <w:p w14:paraId="58F9BB6A" w14:textId="77777777" w:rsidR="0013489C" w:rsidRDefault="0062232A">
      <w:pPr>
        <w:spacing w:before="60"/>
        <w:ind w:left="720"/>
        <w:rPr>
          <w:color w:val="000000"/>
          <w:u w:val="single"/>
        </w:rPr>
      </w:pPr>
      <w:r>
        <w:rPr>
          <w:color w:val="000000"/>
          <w:u w:val="single"/>
        </w:rPr>
        <w:t>(</w:t>
      </w:r>
      <w:hyperlink r:id="rId69">
        <w:r>
          <w:rPr>
            <w:color w:val="000000"/>
            <w:u w:val="single"/>
          </w:rPr>
          <w:t>https://www.accesstocare.va.gov/sign-in-help</w:t>
        </w:r>
      </w:hyperlink>
      <w:r>
        <w:rPr>
          <w:color w:val="000000"/>
          <w:u w:val="single"/>
        </w:rPr>
        <w:t>)</w:t>
      </w:r>
      <w:r>
        <w:rPr>
          <w:color w:val="000000"/>
          <w:u w:val="single"/>
        </w:rPr>
        <w:br/>
      </w:r>
    </w:p>
    <w:p w14:paraId="58F9BB6B" w14:textId="77777777" w:rsidR="0013489C" w:rsidRDefault="0062232A">
      <w:pPr>
        <w:spacing w:before="60"/>
        <w:ind w:left="720"/>
      </w:pPr>
      <w:r>
        <w:rPr>
          <w:b/>
          <w:noProof/>
        </w:rPr>
        <w:drawing>
          <wp:inline distT="0" distB="0" distL="0" distR="0" wp14:anchorId="58F9BD9B" wp14:editId="58F9BD9C">
            <wp:extent cx="5943600" cy="4377690"/>
            <wp:effectExtent l="0" t="0" r="0" b="0"/>
            <wp:docPr id="45" name="image4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social media post&#10;&#10;Description automatically generated"/>
                    <pic:cNvPicPr preferRelativeResize="0"/>
                  </pic:nvPicPr>
                  <pic:blipFill>
                    <a:blip r:embed="rId70"/>
                    <a:srcRect/>
                    <a:stretch>
                      <a:fillRect/>
                    </a:stretch>
                  </pic:blipFill>
                  <pic:spPr>
                    <a:xfrm>
                      <a:off x="0" y="0"/>
                      <a:ext cx="5943600" cy="4377690"/>
                    </a:xfrm>
                    <a:prstGeom prst="rect">
                      <a:avLst/>
                    </a:prstGeom>
                    <a:ln/>
                  </pic:spPr>
                </pic:pic>
              </a:graphicData>
            </a:graphic>
          </wp:inline>
        </w:drawing>
      </w:r>
    </w:p>
    <w:p w14:paraId="58F9BB6C" w14:textId="77777777" w:rsidR="0013489C" w:rsidRDefault="0062232A">
      <w:pPr>
        <w:rPr>
          <w:b/>
        </w:rPr>
      </w:pPr>
      <w:r>
        <w:br w:type="page"/>
      </w:r>
    </w:p>
    <w:p w14:paraId="58F9BB6D" w14:textId="77777777" w:rsidR="0013489C" w:rsidRDefault="0062232A">
      <w:pPr>
        <w:spacing w:before="120"/>
      </w:pPr>
      <w:r>
        <w:rPr>
          <w:b/>
        </w:rPr>
        <w:lastRenderedPageBreak/>
        <w:t>User information doesn’t match our Veteran records</w:t>
      </w:r>
      <w:r>
        <w:rPr>
          <w:b/>
        </w:rPr>
        <w:br/>
      </w:r>
    </w:p>
    <w:p w14:paraId="58F9BB6E" w14:textId="77777777" w:rsidR="0013489C" w:rsidRDefault="0062232A">
      <w:pPr>
        <w:spacing w:before="60"/>
      </w:pPr>
      <w:r>
        <w:t>There is the chance that we won’t be able to match a user’s information with our Veteran records. In this case, a user will not have access to their profile until they can verify and update their records.</w:t>
      </w:r>
    </w:p>
    <w:p w14:paraId="58F9BB6F" w14:textId="77777777" w:rsidR="0013489C" w:rsidRDefault="0013489C"/>
    <w:p w14:paraId="58F9BB70" w14:textId="77777777" w:rsidR="0013489C" w:rsidRDefault="0062232A">
      <w:pPr>
        <w:spacing w:before="60"/>
      </w:pPr>
      <w:r>
        <w:t xml:space="preserve">The user will need to contact the nearest VA medical center to verify and update their records. They can find the nearest facility by clicking the link that says </w:t>
      </w:r>
      <w:r>
        <w:rPr>
          <w:b/>
        </w:rPr>
        <w:t>Find your nearest VA medical center.</w:t>
      </w:r>
      <w:r>
        <w:t xml:space="preserve"> (</w:t>
      </w:r>
      <w:hyperlink r:id="rId71">
        <w:r>
          <w:rPr>
            <w:color w:val="000000"/>
            <w:u w:val="single"/>
          </w:rPr>
          <w:t>https://va.gov/find-locations/?facilityType=health</w:t>
        </w:r>
      </w:hyperlink>
      <w:r>
        <w:t>).</w:t>
      </w:r>
      <w:r>
        <w:br/>
      </w:r>
    </w:p>
    <w:p w14:paraId="58F9BB71" w14:textId="77777777" w:rsidR="0013489C" w:rsidRDefault="0062232A">
      <w:pPr>
        <w:spacing w:before="60"/>
        <w:rPr>
          <w:b/>
          <w:sz w:val="34"/>
          <w:szCs w:val="34"/>
        </w:rPr>
      </w:pPr>
      <w:bookmarkStart w:id="25" w:name="_lnxbz9" w:colFirst="0" w:colLast="0"/>
      <w:bookmarkEnd w:id="25"/>
      <w:r>
        <w:rPr>
          <w:b/>
          <w:noProof/>
          <w:sz w:val="40"/>
          <w:szCs w:val="40"/>
        </w:rPr>
        <w:drawing>
          <wp:inline distT="0" distB="0" distL="0" distR="0" wp14:anchorId="58F9BD9D" wp14:editId="58F9BD9E">
            <wp:extent cx="5943600" cy="3785190"/>
            <wp:effectExtent l="0" t="0" r="0" b="0"/>
            <wp:docPr id="46" name="image4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ell phone&#10;&#10;Description automatically generated"/>
                    <pic:cNvPicPr preferRelativeResize="0"/>
                  </pic:nvPicPr>
                  <pic:blipFill>
                    <a:blip r:embed="rId72"/>
                    <a:srcRect b="47401"/>
                    <a:stretch>
                      <a:fillRect/>
                    </a:stretch>
                  </pic:blipFill>
                  <pic:spPr>
                    <a:xfrm>
                      <a:off x="0" y="0"/>
                      <a:ext cx="5943600" cy="3785190"/>
                    </a:xfrm>
                    <a:prstGeom prst="rect">
                      <a:avLst/>
                    </a:prstGeom>
                    <a:ln/>
                  </pic:spPr>
                </pic:pic>
              </a:graphicData>
            </a:graphic>
          </wp:inline>
        </w:drawing>
      </w:r>
      <w:r>
        <w:br w:type="page"/>
      </w:r>
    </w:p>
    <w:p w14:paraId="58F9BB72" w14:textId="77777777" w:rsidR="0013489C" w:rsidRDefault="0062232A">
      <w:pPr>
        <w:pBdr>
          <w:bottom w:val="single" w:sz="6" w:space="5" w:color="EAECEF"/>
        </w:pBdr>
        <w:shd w:val="clear" w:color="auto" w:fill="FFFFFF"/>
        <w:spacing w:after="240"/>
        <w:ind w:left="-300"/>
        <w:rPr>
          <w:b/>
          <w:sz w:val="36"/>
          <w:szCs w:val="36"/>
        </w:rPr>
      </w:pPr>
      <w:r>
        <w:rPr>
          <w:b/>
          <w:sz w:val="34"/>
          <w:szCs w:val="34"/>
        </w:rPr>
        <w:lastRenderedPageBreak/>
        <w:t>Section Overview: Military Information</w:t>
      </w:r>
      <w:r>
        <w:rPr>
          <w:b/>
          <w:sz w:val="34"/>
          <w:szCs w:val="34"/>
        </w:rPr>
        <w:br/>
      </w:r>
    </w:p>
    <w:p w14:paraId="58F9BB73" w14:textId="77777777" w:rsidR="0013489C" w:rsidRDefault="0062232A">
      <w:pPr>
        <w:shd w:val="clear" w:color="auto" w:fill="FFFFFF"/>
      </w:pPr>
      <w:r>
        <w:rPr>
          <w:b/>
          <w:noProof/>
          <w:sz w:val="20"/>
          <w:szCs w:val="20"/>
        </w:rPr>
        <w:drawing>
          <wp:inline distT="0" distB="0" distL="0" distR="0" wp14:anchorId="58F9BD9F" wp14:editId="58F9BDA0">
            <wp:extent cx="5943600" cy="3773805"/>
            <wp:effectExtent l="0" t="0" r="0" b="0"/>
            <wp:docPr id="35" name="image3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social media post&#10;&#10;Description automatically generated"/>
                    <pic:cNvPicPr preferRelativeResize="0"/>
                  </pic:nvPicPr>
                  <pic:blipFill>
                    <a:blip r:embed="rId73"/>
                    <a:srcRect/>
                    <a:stretch>
                      <a:fillRect/>
                    </a:stretch>
                  </pic:blipFill>
                  <pic:spPr>
                    <a:xfrm>
                      <a:off x="0" y="0"/>
                      <a:ext cx="5943600" cy="3773805"/>
                    </a:xfrm>
                    <a:prstGeom prst="rect">
                      <a:avLst/>
                    </a:prstGeom>
                    <a:ln/>
                  </pic:spPr>
                </pic:pic>
              </a:graphicData>
            </a:graphic>
          </wp:inline>
        </w:drawing>
      </w:r>
    </w:p>
    <w:p w14:paraId="58F9BB74" w14:textId="77777777" w:rsidR="0013489C" w:rsidRDefault="0062232A">
      <w:pPr>
        <w:shd w:val="clear" w:color="auto" w:fill="FFFFFF"/>
        <w:spacing w:after="240"/>
      </w:pPr>
      <w:r>
        <w:t xml:space="preserve">The </w:t>
      </w:r>
      <w:r>
        <w:rPr>
          <w:b/>
        </w:rPr>
        <w:t>Military information</w:t>
      </w:r>
      <w:r>
        <w:t xml:space="preserve"> section of the profile displays the specific branch that a user served in and their period(s) of service.</w:t>
      </w:r>
    </w:p>
    <w:p w14:paraId="58F9BB75" w14:textId="77777777" w:rsidR="0013489C" w:rsidRDefault="0062232A">
      <w:pPr>
        <w:rPr>
          <w:b/>
          <w:sz w:val="34"/>
          <w:szCs w:val="34"/>
        </w:rPr>
      </w:pPr>
      <w:bookmarkStart w:id="26" w:name="_35nkun2" w:colFirst="0" w:colLast="0"/>
      <w:bookmarkEnd w:id="26"/>
      <w:r>
        <w:br w:type="page"/>
      </w:r>
    </w:p>
    <w:p w14:paraId="58F9BB76" w14:textId="77777777" w:rsidR="0013489C" w:rsidRDefault="0062232A">
      <w:pPr>
        <w:pBdr>
          <w:bottom w:val="single" w:sz="6" w:space="5" w:color="EAECEF"/>
        </w:pBdr>
        <w:shd w:val="clear" w:color="auto" w:fill="FFFFFF"/>
        <w:spacing w:before="360" w:after="240"/>
        <w:ind w:left="-300"/>
        <w:rPr>
          <w:b/>
          <w:sz w:val="36"/>
          <w:szCs w:val="36"/>
        </w:rPr>
      </w:pPr>
      <w:r>
        <w:rPr>
          <w:b/>
          <w:sz w:val="34"/>
          <w:szCs w:val="34"/>
        </w:rPr>
        <w:lastRenderedPageBreak/>
        <w:t>User Access</w:t>
      </w:r>
    </w:p>
    <w:p w14:paraId="58F9BB77" w14:textId="77777777" w:rsidR="0013489C" w:rsidRDefault="0062232A">
      <w:pPr>
        <w:shd w:val="clear" w:color="auto" w:fill="FFFFFF"/>
      </w:pPr>
      <w:r>
        <w:rPr>
          <w:b/>
          <w:sz w:val="28"/>
          <w:szCs w:val="28"/>
        </w:rPr>
        <w:t>Users who have not verified their identity (LOA1)</w:t>
      </w:r>
      <w:r>
        <w:rPr>
          <w:b/>
          <w:sz w:val="28"/>
          <w:szCs w:val="28"/>
        </w:rPr>
        <w:br/>
      </w:r>
    </w:p>
    <w:p w14:paraId="58F9BB78" w14:textId="77777777" w:rsidR="0013489C" w:rsidRDefault="0062232A">
      <w:pPr>
        <w:shd w:val="clear" w:color="auto" w:fill="FFFFFF"/>
      </w:pPr>
      <w:r>
        <w:t xml:space="preserve">As a reminder, if a user has not verified their identity on VA.gov, they will only see the </w:t>
      </w:r>
      <w:r>
        <w:rPr>
          <w:b/>
        </w:rPr>
        <w:t>Account security</w:t>
      </w:r>
      <w:r>
        <w:t xml:space="preserve"> section of the VA.gov profile when they go to </w:t>
      </w:r>
      <w:hyperlink r:id="rId74">
        <w:r>
          <w:rPr>
            <w:u w:val="single"/>
          </w:rPr>
          <w:t>www.va.gov/profile</w:t>
        </w:r>
      </w:hyperlink>
      <w:r>
        <w:t xml:space="preserve">. They will not see </w:t>
      </w:r>
      <w:r>
        <w:rPr>
          <w:b/>
        </w:rPr>
        <w:t>Military information</w:t>
      </w:r>
      <w:r>
        <w:t>.</w:t>
      </w:r>
      <w:r>
        <w:br/>
      </w:r>
    </w:p>
    <w:p w14:paraId="58F9BB79" w14:textId="77777777" w:rsidR="0013489C" w:rsidRDefault="0062232A">
      <w:pPr>
        <w:shd w:val="clear" w:color="auto" w:fill="FFFFFF"/>
        <w:rPr>
          <w:b/>
          <w:sz w:val="28"/>
          <w:szCs w:val="28"/>
        </w:rPr>
      </w:pPr>
      <w:r>
        <w:rPr>
          <w:b/>
          <w:noProof/>
        </w:rPr>
        <w:drawing>
          <wp:inline distT="0" distB="0" distL="0" distR="0" wp14:anchorId="58F9BDA1" wp14:editId="58F9BDA2">
            <wp:extent cx="5943600" cy="3805555"/>
            <wp:effectExtent l="0" t="0" r="0" b="0"/>
            <wp:docPr id="25" name="image4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ell phone&#10;&#10;Description automatically generated"/>
                    <pic:cNvPicPr preferRelativeResize="0"/>
                  </pic:nvPicPr>
                  <pic:blipFill>
                    <a:blip r:embed="rId75"/>
                    <a:srcRect/>
                    <a:stretch>
                      <a:fillRect/>
                    </a:stretch>
                  </pic:blipFill>
                  <pic:spPr>
                    <a:xfrm>
                      <a:off x="0" y="0"/>
                      <a:ext cx="5943600" cy="3805555"/>
                    </a:xfrm>
                    <a:prstGeom prst="rect">
                      <a:avLst/>
                    </a:prstGeom>
                    <a:ln/>
                  </pic:spPr>
                </pic:pic>
              </a:graphicData>
            </a:graphic>
          </wp:inline>
        </w:drawing>
      </w:r>
      <w:r>
        <w:br w:type="page"/>
      </w:r>
    </w:p>
    <w:p w14:paraId="58F9BB7A" w14:textId="77777777" w:rsidR="0013489C" w:rsidRDefault="0062232A">
      <w:pPr>
        <w:shd w:val="clear" w:color="auto" w:fill="FFFFFF"/>
      </w:pPr>
      <w:r>
        <w:rPr>
          <w:b/>
          <w:sz w:val="28"/>
          <w:szCs w:val="28"/>
        </w:rPr>
        <w:lastRenderedPageBreak/>
        <w:t>Users who have verified their identity (LOA3)</w:t>
      </w:r>
      <w:r>
        <w:rPr>
          <w:b/>
          <w:sz w:val="28"/>
          <w:szCs w:val="28"/>
        </w:rPr>
        <w:br/>
      </w:r>
    </w:p>
    <w:p w14:paraId="58F9BB7B" w14:textId="77777777" w:rsidR="0013489C" w:rsidRDefault="0062232A">
      <w:pPr>
        <w:shd w:val="clear" w:color="auto" w:fill="FFFFFF"/>
      </w:pPr>
      <w:r>
        <w:t xml:space="preserve">For a user to see </w:t>
      </w:r>
      <w:r>
        <w:rPr>
          <w:b/>
        </w:rPr>
        <w:t>Military information</w:t>
      </w:r>
      <w:r>
        <w:t>, they must have verified their identity (LOA3). 2-factor authentication (2FA) is not required.</w:t>
      </w:r>
      <w:r>
        <w:br/>
      </w:r>
    </w:p>
    <w:p w14:paraId="58F9BB7C" w14:textId="77777777" w:rsidR="0013489C" w:rsidRDefault="0062232A">
      <w:pPr>
        <w:shd w:val="clear" w:color="auto" w:fill="FFFFFF"/>
        <w:spacing w:after="240"/>
        <w:rPr>
          <w:b/>
          <w:sz w:val="34"/>
          <w:szCs w:val="34"/>
        </w:rPr>
      </w:pPr>
      <w:bookmarkStart w:id="27" w:name="_1ksv4uv" w:colFirst="0" w:colLast="0"/>
      <w:bookmarkEnd w:id="27"/>
      <w:r>
        <w:rPr>
          <w:b/>
          <w:noProof/>
        </w:rPr>
        <w:drawing>
          <wp:inline distT="0" distB="0" distL="0" distR="0" wp14:anchorId="58F9BDA3" wp14:editId="58F9BDA4">
            <wp:extent cx="5943600" cy="4226560"/>
            <wp:effectExtent l="0" t="0" r="0" b="0"/>
            <wp:docPr id="26" name="image2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ell phone&#10;&#10;Description automatically generated"/>
                    <pic:cNvPicPr preferRelativeResize="0"/>
                  </pic:nvPicPr>
                  <pic:blipFill>
                    <a:blip r:embed="rId76"/>
                    <a:srcRect/>
                    <a:stretch>
                      <a:fillRect/>
                    </a:stretch>
                  </pic:blipFill>
                  <pic:spPr>
                    <a:xfrm>
                      <a:off x="0" y="0"/>
                      <a:ext cx="5943600" cy="4226560"/>
                    </a:xfrm>
                    <a:prstGeom prst="rect">
                      <a:avLst/>
                    </a:prstGeom>
                    <a:ln/>
                  </pic:spPr>
                </pic:pic>
              </a:graphicData>
            </a:graphic>
          </wp:inline>
        </w:drawing>
      </w:r>
      <w:r>
        <w:br w:type="page"/>
      </w:r>
    </w:p>
    <w:p w14:paraId="58F9BB7D" w14:textId="77777777" w:rsidR="0013489C" w:rsidRDefault="0062232A">
      <w:pPr>
        <w:pBdr>
          <w:bottom w:val="single" w:sz="6" w:space="5" w:color="EAECEF"/>
        </w:pBdr>
        <w:shd w:val="clear" w:color="auto" w:fill="FFFFFF"/>
        <w:spacing w:before="360" w:after="240"/>
        <w:ind w:left="-300"/>
        <w:rPr>
          <w:b/>
          <w:sz w:val="36"/>
          <w:szCs w:val="36"/>
        </w:rPr>
      </w:pPr>
      <w:r>
        <w:rPr>
          <w:b/>
          <w:sz w:val="34"/>
          <w:szCs w:val="34"/>
        </w:rPr>
        <w:lastRenderedPageBreak/>
        <w:t xml:space="preserve">Navigation </w:t>
      </w:r>
    </w:p>
    <w:p w14:paraId="58F9BB7E" w14:textId="77777777" w:rsidR="0013489C" w:rsidRDefault="0062232A">
      <w:pPr>
        <w:numPr>
          <w:ilvl w:val="0"/>
          <w:numId w:val="35"/>
        </w:numPr>
        <w:shd w:val="clear" w:color="auto" w:fill="FFFFFF"/>
        <w:spacing w:before="60"/>
      </w:pPr>
      <w:r>
        <w:t>Sign into VA.gov (</w:t>
      </w:r>
      <w:hyperlink r:id="rId77">
        <w:r>
          <w:rPr>
            <w:u w:val="single"/>
          </w:rPr>
          <w:t>https://www.va.gov/</w:t>
        </w:r>
      </w:hyperlink>
      <w:r>
        <w:t>).</w:t>
      </w:r>
      <w:r>
        <w:br/>
      </w:r>
    </w:p>
    <w:p w14:paraId="58F9BB7F" w14:textId="77777777" w:rsidR="0013489C" w:rsidRDefault="0062232A">
      <w:pPr>
        <w:shd w:val="clear" w:color="auto" w:fill="FFFFFF"/>
        <w:spacing w:before="60"/>
      </w:pPr>
      <w:r>
        <w:rPr>
          <w:noProof/>
        </w:rPr>
        <w:drawing>
          <wp:inline distT="0" distB="0" distL="0" distR="0" wp14:anchorId="58F9BDA5" wp14:editId="58F9BDA6">
            <wp:extent cx="5943600" cy="3076575"/>
            <wp:effectExtent l="0" t="0" r="0" b="0"/>
            <wp:docPr id="27" name="image2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ell phone&#10;&#10;Description automatically generated"/>
                    <pic:cNvPicPr preferRelativeResize="0"/>
                  </pic:nvPicPr>
                  <pic:blipFill>
                    <a:blip r:embed="rId78"/>
                    <a:srcRect/>
                    <a:stretch>
                      <a:fillRect/>
                    </a:stretch>
                  </pic:blipFill>
                  <pic:spPr>
                    <a:xfrm>
                      <a:off x="0" y="0"/>
                      <a:ext cx="5943600" cy="3076575"/>
                    </a:xfrm>
                    <a:prstGeom prst="rect">
                      <a:avLst/>
                    </a:prstGeom>
                    <a:ln/>
                  </pic:spPr>
                </pic:pic>
              </a:graphicData>
            </a:graphic>
          </wp:inline>
        </w:drawing>
      </w:r>
    </w:p>
    <w:p w14:paraId="58F9BB80" w14:textId="77777777" w:rsidR="0013489C" w:rsidRDefault="0062232A">
      <w:pPr>
        <w:numPr>
          <w:ilvl w:val="0"/>
          <w:numId w:val="36"/>
        </w:numPr>
        <w:shd w:val="clear" w:color="auto" w:fill="FFFFFF"/>
      </w:pPr>
      <w:r>
        <w:t xml:space="preserve">Click the personalized menu in the upper right corner of the screen (the user’s name) and select </w:t>
      </w:r>
      <w:r>
        <w:rPr>
          <w:b/>
        </w:rPr>
        <w:t>Profile</w:t>
      </w:r>
      <w:r>
        <w:t>.</w:t>
      </w:r>
    </w:p>
    <w:p w14:paraId="58F9BB81" w14:textId="77777777" w:rsidR="0013489C" w:rsidRDefault="0013489C">
      <w:pPr>
        <w:shd w:val="clear" w:color="auto" w:fill="FFFFFF"/>
        <w:ind w:left="720"/>
      </w:pPr>
    </w:p>
    <w:p w14:paraId="58F9BB82" w14:textId="77777777" w:rsidR="0013489C" w:rsidRDefault="0062232A">
      <w:pPr>
        <w:shd w:val="clear" w:color="auto" w:fill="FFFFFF"/>
      </w:pPr>
      <w:r>
        <w:rPr>
          <w:noProof/>
        </w:rPr>
        <w:drawing>
          <wp:inline distT="0" distB="0" distL="0" distR="0" wp14:anchorId="58F9BDA7" wp14:editId="58F9BDA8">
            <wp:extent cx="5943600" cy="3253740"/>
            <wp:effectExtent l="0" t="0" r="0" b="0"/>
            <wp:docPr id="28" name="image3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social media post&#10;&#10;Description automatically generated"/>
                    <pic:cNvPicPr preferRelativeResize="0"/>
                  </pic:nvPicPr>
                  <pic:blipFill>
                    <a:blip r:embed="rId79"/>
                    <a:srcRect/>
                    <a:stretch>
                      <a:fillRect/>
                    </a:stretch>
                  </pic:blipFill>
                  <pic:spPr>
                    <a:xfrm>
                      <a:off x="0" y="0"/>
                      <a:ext cx="5943600" cy="3253740"/>
                    </a:xfrm>
                    <a:prstGeom prst="rect">
                      <a:avLst/>
                    </a:prstGeom>
                    <a:ln/>
                  </pic:spPr>
                </pic:pic>
              </a:graphicData>
            </a:graphic>
          </wp:inline>
        </w:drawing>
      </w:r>
    </w:p>
    <w:p w14:paraId="58F9BB83" w14:textId="77777777" w:rsidR="0013489C" w:rsidRDefault="0062232A">
      <w:pPr>
        <w:numPr>
          <w:ilvl w:val="0"/>
          <w:numId w:val="23"/>
        </w:numPr>
        <w:shd w:val="clear" w:color="auto" w:fill="FFFFFF"/>
        <w:spacing w:before="60"/>
      </w:pPr>
      <w:r>
        <w:t xml:space="preserve">Click on </w:t>
      </w:r>
      <w:r>
        <w:rPr>
          <w:b/>
        </w:rPr>
        <w:t>Military information</w:t>
      </w:r>
      <w:r>
        <w:t xml:space="preserve"> in the side navigation menu on the left.</w:t>
      </w:r>
    </w:p>
    <w:p w14:paraId="58F9BB84" w14:textId="77777777" w:rsidR="0013489C" w:rsidRDefault="0013489C">
      <w:pPr>
        <w:shd w:val="clear" w:color="auto" w:fill="FFFFFF"/>
        <w:spacing w:before="60"/>
        <w:ind w:left="720"/>
      </w:pPr>
    </w:p>
    <w:p w14:paraId="58F9BB85" w14:textId="77777777" w:rsidR="0013489C" w:rsidRDefault="0062232A">
      <w:pPr>
        <w:shd w:val="clear" w:color="auto" w:fill="FFFFFF"/>
      </w:pPr>
      <w:r>
        <w:rPr>
          <w:b/>
          <w:noProof/>
        </w:rPr>
        <w:drawing>
          <wp:inline distT="0" distB="0" distL="0" distR="0" wp14:anchorId="58F9BDA9" wp14:editId="58F9BDAA">
            <wp:extent cx="5943600" cy="3637915"/>
            <wp:effectExtent l="0" t="0" r="0" b="0"/>
            <wp:docPr id="29"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ell phone&#10;&#10;Description automatically generated"/>
                    <pic:cNvPicPr preferRelativeResize="0"/>
                  </pic:nvPicPr>
                  <pic:blipFill>
                    <a:blip r:embed="rId80"/>
                    <a:srcRect/>
                    <a:stretch>
                      <a:fillRect/>
                    </a:stretch>
                  </pic:blipFill>
                  <pic:spPr>
                    <a:xfrm>
                      <a:off x="0" y="0"/>
                      <a:ext cx="5943600" cy="3637915"/>
                    </a:xfrm>
                    <a:prstGeom prst="rect">
                      <a:avLst/>
                    </a:prstGeom>
                    <a:ln/>
                  </pic:spPr>
                </pic:pic>
              </a:graphicData>
            </a:graphic>
          </wp:inline>
        </w:drawing>
      </w:r>
    </w:p>
    <w:p w14:paraId="58F9BB86" w14:textId="77777777" w:rsidR="0013489C" w:rsidRDefault="0062232A">
      <w:pPr>
        <w:pBdr>
          <w:bottom w:val="single" w:sz="6" w:space="5" w:color="EAECEF"/>
        </w:pBdr>
        <w:shd w:val="clear" w:color="auto" w:fill="FFFFFF"/>
        <w:spacing w:before="360" w:after="240"/>
        <w:ind w:left="-300"/>
        <w:rPr>
          <w:b/>
          <w:sz w:val="36"/>
          <w:szCs w:val="36"/>
        </w:rPr>
      </w:pPr>
      <w:bookmarkStart w:id="28" w:name="_44sinio" w:colFirst="0" w:colLast="0"/>
      <w:bookmarkEnd w:id="28"/>
      <w:r>
        <w:rPr>
          <w:b/>
          <w:sz w:val="34"/>
          <w:szCs w:val="34"/>
        </w:rPr>
        <w:t>Functionality</w:t>
      </w:r>
    </w:p>
    <w:p w14:paraId="58F9BB87" w14:textId="77777777" w:rsidR="0013489C" w:rsidRDefault="0062232A">
      <w:pPr>
        <w:shd w:val="clear" w:color="auto" w:fill="FFFFFF"/>
      </w:pPr>
      <w:r>
        <w:rPr>
          <w:b/>
          <w:sz w:val="28"/>
          <w:szCs w:val="28"/>
        </w:rPr>
        <w:t>Editing Military Information</w:t>
      </w:r>
    </w:p>
    <w:p w14:paraId="58F9BB88" w14:textId="77777777" w:rsidR="0013489C" w:rsidRDefault="0013489C">
      <w:pPr>
        <w:shd w:val="clear" w:color="auto" w:fill="FFFFFF"/>
      </w:pPr>
    </w:p>
    <w:p w14:paraId="58F9BB89" w14:textId="77777777" w:rsidR="0013489C" w:rsidRDefault="0062232A">
      <w:pPr>
        <w:shd w:val="clear" w:color="auto" w:fill="FFFFFF"/>
      </w:pPr>
      <w:r>
        <w:t xml:space="preserve">The </w:t>
      </w:r>
      <w:r>
        <w:rPr>
          <w:b/>
        </w:rPr>
        <w:t>Military information</w:t>
      </w:r>
      <w:r>
        <w:t xml:space="preserve"> section is not editable from the VA.gov profile.</w:t>
      </w:r>
    </w:p>
    <w:p w14:paraId="58F9BB8A" w14:textId="77777777" w:rsidR="0013489C" w:rsidRDefault="0062232A">
      <w:pPr>
        <w:shd w:val="clear" w:color="auto" w:fill="FFFFFF"/>
      </w:pPr>
      <w:r>
        <w:t>If the military service information in a user’s profile doesn’t look right, the user should call the Defense Manpower Data Center (DMDC). They’ll work with the user to update their information in the Defense Enrollment Eligibility Reporting System (DEERS).</w:t>
      </w:r>
    </w:p>
    <w:p w14:paraId="58F9BB8B" w14:textId="77777777" w:rsidR="0013489C" w:rsidRDefault="0062232A">
      <w:pPr>
        <w:shd w:val="clear" w:color="auto" w:fill="FFFFFF"/>
      </w:pPr>
      <w:r>
        <w:t xml:space="preserve">To reach the DMDC, users can call </w:t>
      </w:r>
      <w:r>
        <w:rPr>
          <w:b/>
        </w:rPr>
        <w:t>800-538-9552</w:t>
      </w:r>
      <w:r>
        <w:t xml:space="preserve">, Monday through Friday (except federal holidays), 8 a.m. to 8 p.m. ET. If a user has hearing loss, they should call TTY: </w:t>
      </w:r>
      <w:r>
        <w:rPr>
          <w:b/>
        </w:rPr>
        <w:t>866-363-2883</w:t>
      </w:r>
      <w:r>
        <w:t>.</w:t>
      </w:r>
    </w:p>
    <w:p w14:paraId="58F9BB8C" w14:textId="77777777" w:rsidR="0013489C" w:rsidRDefault="0013489C">
      <w:pPr>
        <w:shd w:val="clear" w:color="auto" w:fill="FFFFFF"/>
      </w:pPr>
    </w:p>
    <w:p w14:paraId="58F9BB8D" w14:textId="77777777" w:rsidR="0013489C" w:rsidRDefault="0062232A">
      <w:pPr>
        <w:shd w:val="clear" w:color="auto" w:fill="FFFFFF"/>
        <w:spacing w:after="240"/>
        <w:rPr>
          <w:b/>
          <w:sz w:val="34"/>
          <w:szCs w:val="34"/>
        </w:rPr>
      </w:pPr>
      <w:bookmarkStart w:id="29" w:name="_2jxsxqh" w:colFirst="0" w:colLast="0"/>
      <w:bookmarkEnd w:id="29"/>
      <w:r>
        <w:rPr>
          <w:b/>
          <w:noProof/>
        </w:rPr>
        <w:lastRenderedPageBreak/>
        <w:drawing>
          <wp:inline distT="0" distB="0" distL="0" distR="0" wp14:anchorId="58F9BDAB" wp14:editId="58F9BDAC">
            <wp:extent cx="5943600" cy="3837305"/>
            <wp:effectExtent l="0" t="0" r="0" b="0"/>
            <wp:docPr id="30" name="image3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ell phone&#10;&#10;Description automatically generated"/>
                    <pic:cNvPicPr preferRelativeResize="0"/>
                  </pic:nvPicPr>
                  <pic:blipFill>
                    <a:blip r:embed="rId81"/>
                    <a:srcRect/>
                    <a:stretch>
                      <a:fillRect/>
                    </a:stretch>
                  </pic:blipFill>
                  <pic:spPr>
                    <a:xfrm>
                      <a:off x="0" y="0"/>
                      <a:ext cx="5943600" cy="3837305"/>
                    </a:xfrm>
                    <a:prstGeom prst="rect">
                      <a:avLst/>
                    </a:prstGeom>
                    <a:ln/>
                  </pic:spPr>
                </pic:pic>
              </a:graphicData>
            </a:graphic>
          </wp:inline>
        </w:drawing>
      </w:r>
      <w:r>
        <w:br w:type="page"/>
      </w:r>
    </w:p>
    <w:p w14:paraId="58F9BB8E" w14:textId="77777777" w:rsidR="0013489C" w:rsidRDefault="0062232A">
      <w:pPr>
        <w:pBdr>
          <w:bottom w:val="single" w:sz="6" w:space="5" w:color="EAECEF"/>
        </w:pBdr>
        <w:shd w:val="clear" w:color="auto" w:fill="FFFFFF"/>
        <w:spacing w:before="360" w:after="240"/>
        <w:ind w:left="-300"/>
        <w:rPr>
          <w:b/>
          <w:sz w:val="36"/>
          <w:szCs w:val="36"/>
        </w:rPr>
      </w:pPr>
      <w:r>
        <w:rPr>
          <w:b/>
          <w:sz w:val="34"/>
          <w:szCs w:val="34"/>
        </w:rPr>
        <w:lastRenderedPageBreak/>
        <w:t>Major Issues and Error Messages</w:t>
      </w:r>
    </w:p>
    <w:p w14:paraId="58F9BB8F" w14:textId="77777777" w:rsidR="0013489C" w:rsidRDefault="0062232A">
      <w:pPr>
        <w:spacing w:before="120"/>
      </w:pPr>
      <w:r>
        <w:rPr>
          <w:b/>
        </w:rPr>
        <w:t>Can’t access military information</w:t>
      </w:r>
    </w:p>
    <w:p w14:paraId="58F9BB90" w14:textId="77777777" w:rsidR="0013489C" w:rsidRDefault="0062232A">
      <w:pPr>
        <w:spacing w:before="60"/>
      </w:pPr>
      <w:r>
        <w:t xml:space="preserve">Occasionally, a problem can occur on our </w:t>
      </w:r>
      <w:proofErr w:type="gramStart"/>
      <w:r>
        <w:t>end</w:t>
      </w:r>
      <w:proofErr w:type="gramEnd"/>
      <w:r>
        <w:t xml:space="preserve"> and we won’t be able to retrieve a user’s military information. If that happens, the user should refresh the page or try again later.</w:t>
      </w:r>
    </w:p>
    <w:p w14:paraId="58F9BB91" w14:textId="77777777" w:rsidR="0013489C" w:rsidRDefault="0013489C"/>
    <w:p w14:paraId="58F9BB92" w14:textId="77777777" w:rsidR="0013489C" w:rsidRDefault="0062232A">
      <w:pPr>
        <w:spacing w:before="120"/>
      </w:pPr>
      <w:r>
        <w:rPr>
          <w:b/>
          <w:noProof/>
        </w:rPr>
        <w:drawing>
          <wp:inline distT="0" distB="0" distL="0" distR="0" wp14:anchorId="58F9BDAD" wp14:editId="58F9BDAE">
            <wp:extent cx="5943600" cy="2424223"/>
            <wp:effectExtent l="0" t="0" r="0" b="0"/>
            <wp:docPr id="31" name="image3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ell phone&#10;&#10;Description automatically generated"/>
                    <pic:cNvPicPr preferRelativeResize="0"/>
                  </pic:nvPicPr>
                  <pic:blipFill>
                    <a:blip r:embed="rId82"/>
                    <a:srcRect b="46214"/>
                    <a:stretch>
                      <a:fillRect/>
                    </a:stretch>
                  </pic:blipFill>
                  <pic:spPr>
                    <a:xfrm>
                      <a:off x="0" y="0"/>
                      <a:ext cx="5943600" cy="2424223"/>
                    </a:xfrm>
                    <a:prstGeom prst="rect">
                      <a:avLst/>
                    </a:prstGeom>
                    <a:ln/>
                  </pic:spPr>
                </pic:pic>
              </a:graphicData>
            </a:graphic>
          </wp:inline>
        </w:drawing>
      </w:r>
    </w:p>
    <w:p w14:paraId="58F9BB93" w14:textId="77777777" w:rsidR="0013489C" w:rsidRDefault="0062232A">
      <w:pPr>
        <w:spacing w:before="120"/>
      </w:pPr>
      <w:r>
        <w:rPr>
          <w:b/>
        </w:rPr>
        <w:t>Can’t find Department of Defense (DoD) ID</w:t>
      </w:r>
      <w:r>
        <w:rPr>
          <w:b/>
        </w:rPr>
        <w:br/>
      </w:r>
    </w:p>
    <w:p w14:paraId="58F9BB94" w14:textId="77777777" w:rsidR="0013489C" w:rsidRDefault="0062232A">
      <w:pPr>
        <w:spacing w:before="60"/>
      </w:pPr>
      <w:r>
        <w:t xml:space="preserve">If we can’t find a user’s DoD ID, we will not be able to access their military records. If the user receives this message, they can call </w:t>
      </w:r>
      <w:r>
        <w:rPr>
          <w:b/>
        </w:rPr>
        <w:t>800-827-1000</w:t>
      </w:r>
      <w:r>
        <w:t xml:space="preserve"> or visit the nearest VA regional office and request to be added to the Defense Enrollment Eligibility Reporting System (DEERS).</w:t>
      </w:r>
    </w:p>
    <w:p w14:paraId="58F9BB95" w14:textId="77777777" w:rsidR="0013489C" w:rsidRDefault="0013489C">
      <w:pPr>
        <w:spacing w:before="60"/>
      </w:pPr>
    </w:p>
    <w:p w14:paraId="58F9BB96" w14:textId="77777777" w:rsidR="0013489C" w:rsidRDefault="0062232A">
      <w:pPr>
        <w:spacing w:before="60"/>
      </w:pPr>
      <w:r>
        <w:t xml:space="preserve">To find their nearest VA regional office, the user can click on the link that says </w:t>
      </w:r>
      <w:r>
        <w:rPr>
          <w:b/>
        </w:rPr>
        <w:t xml:space="preserve">Find your nearest VA regional office </w:t>
      </w:r>
      <w:r>
        <w:t>(</w:t>
      </w:r>
      <w:hyperlink r:id="rId83">
        <w:r>
          <w:rPr>
            <w:u w:val="single"/>
          </w:rPr>
          <w:t>https://www.va.gov/find-locations</w:t>
        </w:r>
      </w:hyperlink>
      <w:r>
        <w:t xml:space="preserve">). They can also request to be added to DEERS through the online customer help center. They can click on the link that says </w:t>
      </w:r>
      <w:r>
        <w:rPr>
          <w:b/>
        </w:rPr>
        <w:t xml:space="preserve">Get instruction from our help center </w:t>
      </w:r>
      <w:r>
        <w:t>(</w:t>
      </w:r>
      <w:hyperlink r:id="rId84">
        <w:r>
          <w:rPr>
            <w:u w:val="single"/>
          </w:rPr>
          <w:t>https://iris.custhelp.va.gov/app/answers/detail/a_id/3036/~/not-registered-in-deers%2C-or-received-and-error-message-while-trying-to</w:t>
        </w:r>
      </w:hyperlink>
      <w:r>
        <w:t>) to find out more.</w:t>
      </w:r>
    </w:p>
    <w:p w14:paraId="58F9BB97" w14:textId="77777777" w:rsidR="0013489C" w:rsidRDefault="0013489C">
      <w:pPr>
        <w:spacing w:after="240"/>
      </w:pPr>
    </w:p>
    <w:p w14:paraId="58F9BB98" w14:textId="77777777" w:rsidR="0013489C" w:rsidRDefault="0062232A">
      <w:pPr>
        <w:spacing w:before="60"/>
      </w:pPr>
      <w:r>
        <w:rPr>
          <w:noProof/>
        </w:rPr>
        <w:lastRenderedPageBreak/>
        <w:drawing>
          <wp:inline distT="0" distB="0" distL="0" distR="0" wp14:anchorId="58F9BDAF" wp14:editId="58F9BDB0">
            <wp:extent cx="5943600" cy="2817627"/>
            <wp:effectExtent l="0" t="0" r="0" b="0"/>
            <wp:docPr id="32" name="image3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social media post&#10;&#10;Description automatically generated"/>
                    <pic:cNvPicPr preferRelativeResize="0"/>
                  </pic:nvPicPr>
                  <pic:blipFill>
                    <a:blip r:embed="rId85"/>
                    <a:srcRect b="35720"/>
                    <a:stretch>
                      <a:fillRect/>
                    </a:stretch>
                  </pic:blipFill>
                  <pic:spPr>
                    <a:xfrm>
                      <a:off x="0" y="0"/>
                      <a:ext cx="5943600" cy="2817627"/>
                    </a:xfrm>
                    <a:prstGeom prst="rect">
                      <a:avLst/>
                    </a:prstGeom>
                    <a:ln/>
                  </pic:spPr>
                </pic:pic>
              </a:graphicData>
            </a:graphic>
          </wp:inline>
        </w:drawing>
      </w:r>
    </w:p>
    <w:p w14:paraId="58F9BB99" w14:textId="77777777" w:rsidR="0013489C" w:rsidRDefault="0062232A">
      <w:pPr>
        <w:spacing w:after="240"/>
      </w:pPr>
      <w:r>
        <w:rPr>
          <w:b/>
        </w:rPr>
        <w:t>Can’t access military records</w:t>
      </w:r>
    </w:p>
    <w:p w14:paraId="58F9BB9A" w14:textId="77777777" w:rsidR="0013489C" w:rsidRDefault="0062232A">
      <w:pPr>
        <w:spacing w:before="60"/>
      </w:pPr>
      <w:r>
        <w:t>There is the chance that there is an issue accessing a user’s military records. If a user thinks they should be able to see their records here, they should file a request to change or correct their DD214 or other military records.</w:t>
      </w:r>
    </w:p>
    <w:p w14:paraId="58F9BB9B" w14:textId="77777777" w:rsidR="0013489C" w:rsidRDefault="0013489C"/>
    <w:p w14:paraId="58F9BB9C" w14:textId="77777777" w:rsidR="0013489C" w:rsidRDefault="0062232A">
      <w:pPr>
        <w:spacing w:before="60"/>
        <w:rPr>
          <w:b/>
          <w:sz w:val="34"/>
          <w:szCs w:val="34"/>
        </w:rPr>
      </w:pPr>
      <w:r>
        <w:rPr>
          <w:b/>
          <w:noProof/>
        </w:rPr>
        <w:drawing>
          <wp:inline distT="0" distB="0" distL="0" distR="0" wp14:anchorId="58F9BDB1" wp14:editId="58F9BDB2">
            <wp:extent cx="5943600" cy="2562446"/>
            <wp:effectExtent l="0" t="0" r="0" b="0"/>
            <wp:docPr id="33" name="image2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ell phone&#10;&#10;Description automatically generated"/>
                    <pic:cNvPicPr preferRelativeResize="0"/>
                  </pic:nvPicPr>
                  <pic:blipFill>
                    <a:blip r:embed="rId86"/>
                    <a:srcRect b="46116"/>
                    <a:stretch>
                      <a:fillRect/>
                    </a:stretch>
                  </pic:blipFill>
                  <pic:spPr>
                    <a:xfrm>
                      <a:off x="0" y="0"/>
                      <a:ext cx="5943600" cy="2562446"/>
                    </a:xfrm>
                    <a:prstGeom prst="rect">
                      <a:avLst/>
                    </a:prstGeom>
                    <a:ln/>
                  </pic:spPr>
                </pic:pic>
              </a:graphicData>
            </a:graphic>
          </wp:inline>
        </w:drawing>
      </w:r>
    </w:p>
    <w:p w14:paraId="58F9BB9D" w14:textId="77777777" w:rsidR="0013489C" w:rsidRDefault="0062232A">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30" w:name="_jmync7b6r4f9" w:colFirst="0" w:colLast="0"/>
      <w:bookmarkEnd w:id="30"/>
      <w:r>
        <w:rPr>
          <w:rFonts w:ascii="Calibri" w:eastAsia="Calibri" w:hAnsi="Calibri" w:cs="Calibri"/>
          <w:sz w:val="34"/>
          <w:szCs w:val="34"/>
        </w:rPr>
        <w:t>Section Overview: Military Information</w:t>
      </w:r>
    </w:p>
    <w:p w14:paraId="58F9BB9E" w14:textId="77777777" w:rsidR="0013489C" w:rsidRDefault="0062232A">
      <w:pPr>
        <w:pStyle w:val="Heading3"/>
      </w:pPr>
      <w:bookmarkStart w:id="31" w:name="_660iwrhej38" w:colFirst="0" w:colLast="0"/>
      <w:bookmarkEnd w:id="31"/>
      <w:r>
        <w:lastRenderedPageBreak/>
        <w:t>User Access</w:t>
      </w:r>
    </w:p>
    <w:p w14:paraId="58F9BB9F" w14:textId="77777777" w:rsidR="0013489C" w:rsidRDefault="0062232A">
      <w:pPr>
        <w:pStyle w:val="Heading3"/>
      </w:pPr>
      <w:bookmarkStart w:id="32" w:name="_1namhh23zg2a" w:colFirst="0" w:colLast="0"/>
      <w:bookmarkEnd w:id="32"/>
      <w:r>
        <w:t>Navigation</w:t>
      </w:r>
    </w:p>
    <w:p w14:paraId="58F9BBA0" w14:textId="77777777" w:rsidR="0013489C" w:rsidRDefault="0062232A">
      <w:pPr>
        <w:pStyle w:val="Heading3"/>
      </w:pPr>
      <w:bookmarkStart w:id="33" w:name="_uc08m5ypj88x" w:colFirst="0" w:colLast="0"/>
      <w:bookmarkEnd w:id="33"/>
      <w:r>
        <w:t>Functionality</w:t>
      </w:r>
    </w:p>
    <w:p w14:paraId="58F9BBA1" w14:textId="77777777" w:rsidR="0013489C" w:rsidRDefault="0062232A">
      <w:pPr>
        <w:pStyle w:val="Heading3"/>
      </w:pPr>
      <w:bookmarkStart w:id="34" w:name="_9e5dlnk45ph2" w:colFirst="0" w:colLast="0"/>
      <w:bookmarkEnd w:id="34"/>
      <w:r>
        <w:t>Major Issues and Error Messages</w:t>
      </w:r>
    </w:p>
    <w:p w14:paraId="58F9BBA2" w14:textId="77777777" w:rsidR="0013489C" w:rsidRDefault="0013489C">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35" w:name="_9ylepd30eyf9" w:colFirst="0" w:colLast="0"/>
      <w:bookmarkEnd w:id="35"/>
    </w:p>
    <w:p w14:paraId="58F9BBA3" w14:textId="77777777" w:rsidR="0013489C" w:rsidRDefault="0062232A">
      <w:pPr>
        <w:pStyle w:val="Heading2"/>
        <w:pBdr>
          <w:bottom w:val="single" w:sz="6" w:space="5" w:color="EAECEF"/>
        </w:pBdr>
        <w:shd w:val="clear" w:color="auto" w:fill="FFFFFF"/>
        <w:spacing w:before="360" w:after="240"/>
        <w:ind w:left="-300"/>
        <w:rPr>
          <w:rFonts w:ascii="Calibri" w:eastAsia="Calibri" w:hAnsi="Calibri" w:cs="Calibri"/>
        </w:rPr>
      </w:pPr>
      <w:bookmarkStart w:id="36" w:name="_fenxwh7d7t1t" w:colFirst="0" w:colLast="0"/>
      <w:bookmarkEnd w:id="36"/>
      <w:r>
        <w:rPr>
          <w:rFonts w:ascii="Calibri" w:eastAsia="Calibri" w:hAnsi="Calibri" w:cs="Calibri"/>
          <w:sz w:val="34"/>
          <w:szCs w:val="34"/>
        </w:rPr>
        <w:t>Section Overview: Direct Deposit</w:t>
      </w:r>
    </w:p>
    <w:p w14:paraId="58F9BBA4" w14:textId="77777777" w:rsidR="0013489C" w:rsidRDefault="0062232A">
      <w:pPr>
        <w:pBdr>
          <w:top w:val="nil"/>
          <w:left w:val="nil"/>
          <w:bottom w:val="nil"/>
          <w:right w:val="nil"/>
          <w:between w:val="nil"/>
        </w:pBdr>
        <w:shd w:val="clear" w:color="auto" w:fill="FFFFFF"/>
        <w:spacing w:after="240"/>
        <w:rPr>
          <w:color w:val="000000"/>
        </w:rPr>
      </w:pPr>
      <w:r>
        <w:rPr>
          <w:color w:val="000000"/>
        </w:rPr>
        <w:t>The Direct Deposit feature on VA.gov allows users to see and change their bank information for benefits payments made by VA. There are two categories of benefits: compensation and pension (C&amp;P) and education (EDU).</w:t>
      </w:r>
    </w:p>
    <w:p w14:paraId="58F9BBA5" w14:textId="77777777" w:rsidR="0013489C" w:rsidRDefault="0062232A">
      <w:pPr>
        <w:pStyle w:val="Heading3"/>
        <w:pBdr>
          <w:bottom w:val="single" w:sz="6" w:space="5" w:color="EAECEF"/>
        </w:pBdr>
        <w:shd w:val="clear" w:color="auto" w:fill="FFFFFF"/>
        <w:spacing w:before="360" w:after="240"/>
        <w:ind w:left="-300"/>
      </w:pPr>
      <w:bookmarkStart w:id="37" w:name="_3j2qqm3" w:colFirst="0" w:colLast="0"/>
      <w:bookmarkEnd w:id="37"/>
      <w:r>
        <w:t>User Access</w:t>
      </w:r>
    </w:p>
    <w:p w14:paraId="58F9BBA6" w14:textId="77777777" w:rsidR="0013489C" w:rsidRDefault="0062232A">
      <w:pPr>
        <w:pBdr>
          <w:top w:val="nil"/>
          <w:left w:val="nil"/>
          <w:bottom w:val="nil"/>
          <w:right w:val="nil"/>
          <w:between w:val="nil"/>
        </w:pBdr>
        <w:shd w:val="clear" w:color="auto" w:fill="FFFFFF"/>
        <w:rPr>
          <w:color w:val="000000"/>
        </w:rPr>
      </w:pPr>
      <w:r>
        <w:rPr>
          <w:color w:val="000000"/>
        </w:rPr>
        <w:t xml:space="preserve">The </w:t>
      </w:r>
      <w:r>
        <w:rPr>
          <w:b/>
          <w:color w:val="000000"/>
        </w:rPr>
        <w:t>Direct deposit section</w:t>
      </w:r>
      <w:r>
        <w:rPr>
          <w:color w:val="000000"/>
        </w:rPr>
        <w:t xml:space="preserve"> is only available to users who meet the following criteria:</w:t>
      </w:r>
    </w:p>
    <w:p w14:paraId="58F9BBA7" w14:textId="77777777" w:rsidR="0013489C" w:rsidRDefault="0013489C">
      <w:pPr>
        <w:pBdr>
          <w:top w:val="nil"/>
          <w:left w:val="nil"/>
          <w:bottom w:val="nil"/>
          <w:right w:val="nil"/>
          <w:between w:val="nil"/>
        </w:pBdr>
        <w:shd w:val="clear" w:color="auto" w:fill="FFFFFF"/>
        <w:rPr>
          <w:color w:val="000000"/>
        </w:rPr>
      </w:pPr>
    </w:p>
    <w:p w14:paraId="58F9BBA8"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receive either compensation and pension payments, education payments, or both types of payments from VA.</w:t>
      </w:r>
    </w:p>
    <w:p w14:paraId="58F9BBA9"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be logged in to VA.gov.</w:t>
      </w:r>
    </w:p>
    <w:p w14:paraId="58F9BBAA"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have verified their identity (LOA3) on VA.gov to access the profile. If they have not verified their identity (LOA1), they will need to do so before accessing the profile and their direct deposit information.</w:t>
      </w:r>
    </w:p>
    <w:p w14:paraId="58F9BBAB"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have 2-factor authentication (2FA) set up on VA.gov.</w:t>
      </w:r>
    </w:p>
    <w:p w14:paraId="58F9BBAC" w14:textId="77777777" w:rsidR="0013489C" w:rsidRDefault="0013489C">
      <w:pPr>
        <w:pBdr>
          <w:top w:val="nil"/>
          <w:left w:val="nil"/>
          <w:bottom w:val="nil"/>
          <w:right w:val="nil"/>
          <w:between w:val="nil"/>
        </w:pBdr>
        <w:shd w:val="clear" w:color="auto" w:fill="FFFFFF"/>
        <w:rPr>
          <w:color w:val="000000"/>
        </w:rPr>
      </w:pPr>
    </w:p>
    <w:p w14:paraId="58F9BBAD" w14:textId="77777777" w:rsidR="0013489C" w:rsidRDefault="0062232A">
      <w:pPr>
        <w:pBdr>
          <w:top w:val="nil"/>
          <w:left w:val="nil"/>
          <w:bottom w:val="nil"/>
          <w:right w:val="nil"/>
          <w:between w:val="nil"/>
        </w:pBdr>
        <w:shd w:val="clear" w:color="auto" w:fill="FFFFFF"/>
        <w:spacing w:after="200"/>
        <w:rPr>
          <w:color w:val="000000"/>
        </w:rPr>
      </w:pPr>
      <w:r>
        <w:rPr>
          <w:b/>
          <w:color w:val="000000"/>
        </w:rPr>
        <w:t xml:space="preserve">Note: </w:t>
      </w:r>
      <w:r>
        <w:rPr>
          <w:color w:val="000000"/>
        </w:rPr>
        <w:t>Users who meet the above criteria and have either C&amp;P payments</w:t>
      </w:r>
      <w:r>
        <w:t xml:space="preserve"> or</w:t>
      </w:r>
      <w:r>
        <w:rPr>
          <w:color w:val="000000"/>
        </w:rPr>
        <w:t xml:space="preserve"> EDU payments</w:t>
      </w:r>
      <w:r>
        <w:t xml:space="preserve"> </w:t>
      </w:r>
      <w:r>
        <w:rPr>
          <w:color w:val="000000"/>
        </w:rPr>
        <w:t xml:space="preserve">will see the </w:t>
      </w:r>
      <w:r>
        <w:rPr>
          <w:b/>
          <w:color w:val="000000"/>
        </w:rPr>
        <w:t>Direct deposit</w:t>
      </w:r>
      <w:r>
        <w:rPr>
          <w:color w:val="000000"/>
        </w:rPr>
        <w:t xml:space="preserve"> section in their profile:</w:t>
      </w:r>
    </w:p>
    <w:p w14:paraId="58F9BBAE" w14:textId="77777777" w:rsidR="0013489C" w:rsidRDefault="0062232A">
      <w:pPr>
        <w:pBdr>
          <w:top w:val="nil"/>
          <w:left w:val="nil"/>
          <w:bottom w:val="nil"/>
          <w:right w:val="nil"/>
          <w:between w:val="nil"/>
        </w:pBdr>
        <w:shd w:val="clear" w:color="auto" w:fill="FFFFFF"/>
        <w:jc w:val="center"/>
        <w:rPr>
          <w:color w:val="000000"/>
        </w:rPr>
      </w:pPr>
      <w:r>
        <w:rPr>
          <w:b/>
          <w:noProof/>
        </w:rPr>
        <w:lastRenderedPageBreak/>
        <w:drawing>
          <wp:inline distT="114300" distB="114300" distL="114300" distR="114300" wp14:anchorId="58F9BDB3" wp14:editId="58F9BDB4">
            <wp:extent cx="5943600" cy="7772400"/>
            <wp:effectExtent l="12700" t="12700" r="12700" b="1270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7"/>
                    <a:srcRect/>
                    <a:stretch>
                      <a:fillRect/>
                    </a:stretch>
                  </pic:blipFill>
                  <pic:spPr>
                    <a:xfrm>
                      <a:off x="0" y="0"/>
                      <a:ext cx="5943600" cy="7772400"/>
                    </a:xfrm>
                    <a:prstGeom prst="rect">
                      <a:avLst/>
                    </a:prstGeom>
                    <a:ln w="12700">
                      <a:solidFill>
                        <a:srgbClr val="666666"/>
                      </a:solidFill>
                      <a:prstDash val="solid"/>
                    </a:ln>
                  </pic:spPr>
                </pic:pic>
              </a:graphicData>
            </a:graphic>
          </wp:inline>
        </w:drawing>
      </w:r>
      <w:r>
        <w:br w:type="page"/>
      </w:r>
    </w:p>
    <w:p w14:paraId="58F9BBAF" w14:textId="77777777" w:rsidR="0013489C" w:rsidRDefault="0062232A">
      <w:pPr>
        <w:pBdr>
          <w:top w:val="nil"/>
          <w:left w:val="nil"/>
          <w:bottom w:val="nil"/>
          <w:right w:val="nil"/>
          <w:between w:val="nil"/>
        </w:pBdr>
        <w:shd w:val="clear" w:color="auto" w:fill="FFFFFF"/>
        <w:rPr>
          <w:color w:val="000000"/>
        </w:rPr>
      </w:pPr>
      <w:r>
        <w:rPr>
          <w:color w:val="000000"/>
        </w:rPr>
        <w:lastRenderedPageBreak/>
        <w:t xml:space="preserve">However, if someone does not meet all the above criteria, they will not see the </w:t>
      </w:r>
      <w:r>
        <w:rPr>
          <w:b/>
          <w:color w:val="000000"/>
        </w:rPr>
        <w:t>Direct deposit</w:t>
      </w:r>
      <w:r>
        <w:rPr>
          <w:color w:val="000000"/>
        </w:rPr>
        <w:t xml:space="preserve"> section. That section will be missing from the profile navigation:</w:t>
      </w:r>
    </w:p>
    <w:p w14:paraId="58F9BBB0" w14:textId="77777777" w:rsidR="0013489C" w:rsidRDefault="0013489C">
      <w:pPr>
        <w:pBdr>
          <w:top w:val="nil"/>
          <w:left w:val="nil"/>
          <w:bottom w:val="nil"/>
          <w:right w:val="nil"/>
          <w:between w:val="nil"/>
        </w:pBdr>
        <w:shd w:val="clear" w:color="auto" w:fill="FFFFFF"/>
        <w:rPr>
          <w:color w:val="000000"/>
        </w:rPr>
      </w:pPr>
    </w:p>
    <w:p w14:paraId="58F9BBB1" w14:textId="77777777" w:rsidR="0013489C" w:rsidRDefault="0062232A">
      <w:pPr>
        <w:pBdr>
          <w:top w:val="nil"/>
          <w:left w:val="nil"/>
          <w:bottom w:val="nil"/>
          <w:right w:val="nil"/>
          <w:between w:val="nil"/>
        </w:pBdr>
        <w:shd w:val="clear" w:color="auto" w:fill="FFFFFF"/>
        <w:jc w:val="center"/>
        <w:rPr>
          <w:color w:val="000000"/>
        </w:rPr>
      </w:pPr>
      <w:r>
        <w:rPr>
          <w:b/>
          <w:noProof/>
        </w:rPr>
        <w:drawing>
          <wp:inline distT="114300" distB="114300" distL="114300" distR="114300" wp14:anchorId="58F9BDB5" wp14:editId="58F9BDB6">
            <wp:extent cx="3121169" cy="3814763"/>
            <wp:effectExtent l="12700" t="12700" r="12700" b="1270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8"/>
                    <a:srcRect/>
                    <a:stretch>
                      <a:fillRect/>
                    </a:stretch>
                  </pic:blipFill>
                  <pic:spPr>
                    <a:xfrm>
                      <a:off x="0" y="0"/>
                      <a:ext cx="3121169" cy="3814763"/>
                    </a:xfrm>
                    <a:prstGeom prst="rect">
                      <a:avLst/>
                    </a:prstGeom>
                    <a:ln w="12700">
                      <a:solidFill>
                        <a:srgbClr val="666666"/>
                      </a:solidFill>
                      <a:prstDash val="solid"/>
                    </a:ln>
                  </pic:spPr>
                </pic:pic>
              </a:graphicData>
            </a:graphic>
          </wp:inline>
        </w:drawing>
      </w:r>
    </w:p>
    <w:p w14:paraId="58F9BBB2" w14:textId="77777777" w:rsidR="0013489C" w:rsidRDefault="0013489C">
      <w:pPr>
        <w:pBdr>
          <w:top w:val="nil"/>
          <w:left w:val="nil"/>
          <w:bottom w:val="nil"/>
          <w:right w:val="nil"/>
          <w:between w:val="nil"/>
        </w:pBdr>
        <w:shd w:val="clear" w:color="auto" w:fill="FFFFFF"/>
        <w:rPr>
          <w:color w:val="000000"/>
        </w:rPr>
      </w:pPr>
    </w:p>
    <w:p w14:paraId="58F9BBB3" w14:textId="77777777" w:rsidR="0013489C" w:rsidRDefault="0062232A">
      <w:pPr>
        <w:pBdr>
          <w:top w:val="nil"/>
          <w:left w:val="nil"/>
          <w:bottom w:val="nil"/>
          <w:right w:val="nil"/>
          <w:between w:val="nil"/>
        </w:pBdr>
        <w:shd w:val="clear" w:color="auto" w:fill="FFFFFF"/>
        <w:rPr>
          <w:color w:val="000000"/>
        </w:rPr>
      </w:pPr>
      <w:r>
        <w:rPr>
          <w:color w:val="000000"/>
        </w:rPr>
        <w:t xml:space="preserve">If </w:t>
      </w:r>
      <w:r>
        <w:t>a user</w:t>
      </w:r>
      <w:r>
        <w:rPr>
          <w:color w:val="000000"/>
        </w:rPr>
        <w:t xml:space="preserve"> calls the help line and expects to see direct deposit information in their profile but does not see it, please confirm the following:</w:t>
      </w:r>
    </w:p>
    <w:p w14:paraId="58F9BBB4" w14:textId="77777777" w:rsidR="0013489C" w:rsidRDefault="0013489C">
      <w:pPr>
        <w:pBdr>
          <w:top w:val="nil"/>
          <w:left w:val="nil"/>
          <w:bottom w:val="nil"/>
          <w:right w:val="nil"/>
          <w:between w:val="nil"/>
        </w:pBdr>
        <w:shd w:val="clear" w:color="auto" w:fill="FFFFFF"/>
        <w:rPr>
          <w:color w:val="000000"/>
        </w:rPr>
      </w:pPr>
    </w:p>
    <w:p w14:paraId="58F9BBB5"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Make sure they are currently receiving disability and compensation or education payments from the VA.</w:t>
      </w:r>
    </w:p>
    <w:p w14:paraId="58F9BBB6"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Make sure they are logged in to VA.gov.</w:t>
      </w:r>
    </w:p>
    <w:p w14:paraId="58F9BBB7"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If they are logged in, confirm that they have verified their identity on VA.gov. If they have not yet done so, they will see a prompt to verify their identity when they log in and go to the profile.</w:t>
      </w:r>
    </w:p>
    <w:p w14:paraId="58F9BBB8"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If they are logged in and have verified their identity, make sure they have 2-factor authentication (2FA) set up.</w:t>
      </w:r>
    </w:p>
    <w:p w14:paraId="58F9BBB9" w14:textId="77777777" w:rsidR="0013489C" w:rsidRDefault="0062232A">
      <w:pPr>
        <w:pStyle w:val="Heading3"/>
        <w:pBdr>
          <w:bottom w:val="single" w:sz="6" w:space="5" w:color="EAECEF"/>
        </w:pBdr>
        <w:shd w:val="clear" w:color="auto" w:fill="FFFFFF"/>
        <w:spacing w:before="360" w:after="240"/>
        <w:ind w:left="-300"/>
      </w:pPr>
      <w:bookmarkStart w:id="38" w:name="_1y810tw" w:colFirst="0" w:colLast="0"/>
      <w:bookmarkEnd w:id="38"/>
      <w:r>
        <w:t>Navigation</w:t>
      </w:r>
    </w:p>
    <w:p w14:paraId="58F9BBBA" w14:textId="77777777" w:rsidR="0013489C" w:rsidRDefault="0062232A">
      <w:pPr>
        <w:numPr>
          <w:ilvl w:val="0"/>
          <w:numId w:val="42"/>
        </w:numPr>
        <w:pBdr>
          <w:top w:val="nil"/>
          <w:left w:val="nil"/>
          <w:bottom w:val="nil"/>
          <w:right w:val="nil"/>
          <w:between w:val="nil"/>
        </w:pBdr>
        <w:shd w:val="clear" w:color="auto" w:fill="FFFFFF"/>
        <w:spacing w:before="60"/>
        <w:rPr>
          <w:color w:val="000000"/>
        </w:rPr>
      </w:pPr>
      <w:r>
        <w:rPr>
          <w:color w:val="000000"/>
        </w:rPr>
        <w:t>Sign into VA.gov (</w:t>
      </w:r>
      <w:hyperlink r:id="rId89">
        <w:r>
          <w:rPr>
            <w:color w:val="000000"/>
            <w:u w:val="single"/>
          </w:rPr>
          <w:t>https://www.va.gov/</w:t>
        </w:r>
      </w:hyperlink>
      <w:r>
        <w:rPr>
          <w:color w:val="000000"/>
        </w:rPr>
        <w:t>).</w:t>
      </w:r>
      <w:r>
        <w:rPr>
          <w:color w:val="000000"/>
        </w:rPr>
        <w:br/>
      </w:r>
    </w:p>
    <w:p w14:paraId="58F9BBBB" w14:textId="77777777" w:rsidR="0013489C" w:rsidRDefault="0062232A">
      <w:pPr>
        <w:pBdr>
          <w:top w:val="nil"/>
          <w:left w:val="nil"/>
          <w:bottom w:val="nil"/>
          <w:right w:val="nil"/>
          <w:between w:val="nil"/>
        </w:pBdr>
        <w:shd w:val="clear" w:color="auto" w:fill="FFFFFF"/>
        <w:spacing w:before="60"/>
        <w:jc w:val="center"/>
        <w:rPr>
          <w:color w:val="000000"/>
        </w:rPr>
      </w:pPr>
      <w:r>
        <w:rPr>
          <w:noProof/>
          <w:color w:val="000000"/>
        </w:rPr>
        <w:lastRenderedPageBreak/>
        <w:drawing>
          <wp:inline distT="0" distB="0" distL="0" distR="0" wp14:anchorId="58F9BDB7" wp14:editId="58F9BDB8">
            <wp:extent cx="5943600" cy="3094355"/>
            <wp:effectExtent l="12700" t="12700" r="12700" b="12700"/>
            <wp:docPr id="63"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78"/>
                    <a:srcRect/>
                    <a:stretch>
                      <a:fillRect/>
                    </a:stretch>
                  </pic:blipFill>
                  <pic:spPr>
                    <a:xfrm>
                      <a:off x="0" y="0"/>
                      <a:ext cx="5943600" cy="3094355"/>
                    </a:xfrm>
                    <a:prstGeom prst="rect">
                      <a:avLst/>
                    </a:prstGeom>
                    <a:ln w="12700">
                      <a:solidFill>
                        <a:srgbClr val="666666"/>
                      </a:solidFill>
                      <a:prstDash val="solid"/>
                    </a:ln>
                  </pic:spPr>
                </pic:pic>
              </a:graphicData>
            </a:graphic>
          </wp:inline>
        </w:drawing>
      </w:r>
    </w:p>
    <w:p w14:paraId="58F9BBBC" w14:textId="77777777" w:rsidR="0013489C" w:rsidRDefault="0013489C">
      <w:pPr>
        <w:pBdr>
          <w:top w:val="nil"/>
          <w:left w:val="nil"/>
          <w:bottom w:val="nil"/>
          <w:right w:val="nil"/>
          <w:between w:val="nil"/>
        </w:pBdr>
        <w:shd w:val="clear" w:color="auto" w:fill="FFFFFF"/>
      </w:pPr>
    </w:p>
    <w:p w14:paraId="58F9BBBD" w14:textId="77777777" w:rsidR="0013489C" w:rsidRDefault="0062232A">
      <w:pPr>
        <w:numPr>
          <w:ilvl w:val="0"/>
          <w:numId w:val="42"/>
        </w:numPr>
        <w:pBdr>
          <w:top w:val="nil"/>
          <w:left w:val="nil"/>
          <w:bottom w:val="nil"/>
          <w:right w:val="nil"/>
          <w:between w:val="nil"/>
        </w:pBdr>
        <w:shd w:val="clear" w:color="auto" w:fill="FFFFFF"/>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58F9BBBE" w14:textId="77777777" w:rsidR="0013489C" w:rsidRDefault="0013489C">
      <w:pPr>
        <w:pBdr>
          <w:top w:val="nil"/>
          <w:left w:val="nil"/>
          <w:bottom w:val="nil"/>
          <w:right w:val="nil"/>
          <w:between w:val="nil"/>
        </w:pBdr>
        <w:shd w:val="clear" w:color="auto" w:fill="FFFFFF"/>
        <w:ind w:left="720"/>
        <w:rPr>
          <w:color w:val="000000"/>
        </w:rPr>
      </w:pPr>
    </w:p>
    <w:p w14:paraId="58F9BBBF" w14:textId="77777777" w:rsidR="0013489C" w:rsidRDefault="0062232A">
      <w:pPr>
        <w:pBdr>
          <w:top w:val="nil"/>
          <w:left w:val="nil"/>
          <w:bottom w:val="nil"/>
          <w:right w:val="nil"/>
          <w:between w:val="nil"/>
        </w:pBdr>
        <w:shd w:val="clear" w:color="auto" w:fill="FFFFFF"/>
        <w:jc w:val="center"/>
        <w:rPr>
          <w:color w:val="000000"/>
        </w:rPr>
      </w:pPr>
      <w:r>
        <w:rPr>
          <w:noProof/>
          <w:color w:val="000000"/>
        </w:rPr>
        <w:drawing>
          <wp:inline distT="0" distB="0" distL="0" distR="0" wp14:anchorId="58F9BDB9" wp14:editId="58F9BDBA">
            <wp:extent cx="5267325" cy="2524125"/>
            <wp:effectExtent l="12700" t="12700" r="12700" b="12700"/>
            <wp:docPr id="64" name="image64.png"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text, website&#10;&#10;Description automatically generated"/>
                    <pic:cNvPicPr preferRelativeResize="0"/>
                  </pic:nvPicPr>
                  <pic:blipFill>
                    <a:blip r:embed="rId90"/>
                    <a:srcRect l="11378" b="25141"/>
                    <a:stretch>
                      <a:fillRect/>
                    </a:stretch>
                  </pic:blipFill>
                  <pic:spPr>
                    <a:xfrm>
                      <a:off x="0" y="0"/>
                      <a:ext cx="5267325" cy="2524125"/>
                    </a:xfrm>
                    <a:prstGeom prst="rect">
                      <a:avLst/>
                    </a:prstGeom>
                    <a:ln w="12700">
                      <a:solidFill>
                        <a:srgbClr val="666666"/>
                      </a:solidFill>
                      <a:prstDash val="solid"/>
                    </a:ln>
                  </pic:spPr>
                </pic:pic>
              </a:graphicData>
            </a:graphic>
          </wp:inline>
        </w:drawing>
      </w:r>
      <w:r>
        <w:br w:type="page"/>
      </w:r>
    </w:p>
    <w:p w14:paraId="58F9BBC0" w14:textId="77777777" w:rsidR="0013489C" w:rsidRDefault="0062232A">
      <w:pPr>
        <w:numPr>
          <w:ilvl w:val="0"/>
          <w:numId w:val="42"/>
        </w:numPr>
        <w:pBdr>
          <w:top w:val="nil"/>
          <w:left w:val="nil"/>
          <w:bottom w:val="nil"/>
          <w:right w:val="nil"/>
          <w:between w:val="nil"/>
        </w:pBdr>
        <w:shd w:val="clear" w:color="auto" w:fill="FFFFFF"/>
        <w:spacing w:before="60"/>
        <w:rPr>
          <w:color w:val="000000"/>
        </w:rPr>
      </w:pPr>
      <w:r>
        <w:rPr>
          <w:color w:val="000000"/>
        </w:rPr>
        <w:lastRenderedPageBreak/>
        <w:t xml:space="preserve">Click on </w:t>
      </w:r>
      <w:r>
        <w:rPr>
          <w:b/>
          <w:color w:val="000000"/>
        </w:rPr>
        <w:t>Direct Deposit</w:t>
      </w:r>
      <w:r>
        <w:rPr>
          <w:color w:val="000000"/>
        </w:rPr>
        <w:t xml:space="preserve"> in the side navigation menu on the left.</w:t>
      </w:r>
      <w:r>
        <w:rPr>
          <w:color w:val="000000"/>
        </w:rPr>
        <w:br/>
      </w:r>
    </w:p>
    <w:p w14:paraId="58F9BBC1" w14:textId="77777777" w:rsidR="0013489C" w:rsidRDefault="0062232A">
      <w:pPr>
        <w:pBdr>
          <w:top w:val="nil"/>
          <w:left w:val="nil"/>
          <w:bottom w:val="nil"/>
          <w:right w:val="nil"/>
          <w:between w:val="nil"/>
        </w:pBdr>
        <w:shd w:val="clear" w:color="auto" w:fill="FFFFFF"/>
        <w:spacing w:before="60"/>
        <w:ind w:left="720"/>
        <w:jc w:val="center"/>
        <w:rPr>
          <w:color w:val="000000"/>
        </w:rPr>
      </w:pPr>
      <w:r>
        <w:rPr>
          <w:noProof/>
          <w:color w:val="000000"/>
        </w:rPr>
        <w:drawing>
          <wp:inline distT="0" distB="0" distL="0" distR="0" wp14:anchorId="58F9BDBB" wp14:editId="58F9BDBC">
            <wp:extent cx="5372100" cy="3724275"/>
            <wp:effectExtent l="12700" t="12700" r="12700" b="12700"/>
            <wp:docPr id="65" name="image5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website&#10;&#10;Description automatically generated"/>
                    <pic:cNvPicPr preferRelativeResize="0"/>
                  </pic:nvPicPr>
                  <pic:blipFill>
                    <a:blip r:embed="rId91"/>
                    <a:srcRect l="1602" r="8012"/>
                    <a:stretch>
                      <a:fillRect/>
                    </a:stretch>
                  </pic:blipFill>
                  <pic:spPr>
                    <a:xfrm>
                      <a:off x="0" y="0"/>
                      <a:ext cx="5372100" cy="3724275"/>
                    </a:xfrm>
                    <a:prstGeom prst="rect">
                      <a:avLst/>
                    </a:prstGeom>
                    <a:ln w="12700">
                      <a:solidFill>
                        <a:srgbClr val="666666"/>
                      </a:solidFill>
                      <a:prstDash val="solid"/>
                    </a:ln>
                  </pic:spPr>
                </pic:pic>
              </a:graphicData>
            </a:graphic>
          </wp:inline>
        </w:drawing>
      </w:r>
    </w:p>
    <w:p w14:paraId="58F9BBC2" w14:textId="77777777" w:rsidR="0013489C" w:rsidRDefault="0062232A">
      <w:pPr>
        <w:pStyle w:val="Heading3"/>
        <w:pBdr>
          <w:bottom w:val="single" w:sz="6" w:space="5" w:color="EAECEF"/>
        </w:pBdr>
        <w:shd w:val="clear" w:color="auto" w:fill="FFFFFF"/>
        <w:spacing w:before="360" w:after="240"/>
      </w:pPr>
      <w:bookmarkStart w:id="39" w:name="_4i7ojhp" w:colFirst="0" w:colLast="0"/>
      <w:bookmarkEnd w:id="39"/>
      <w:r>
        <w:br w:type="page"/>
      </w:r>
    </w:p>
    <w:p w14:paraId="58F9BBC3" w14:textId="77777777" w:rsidR="0013489C" w:rsidRDefault="0062232A">
      <w:pPr>
        <w:pStyle w:val="Heading3"/>
        <w:pBdr>
          <w:bottom w:val="single" w:sz="6" w:space="5" w:color="EAECEF"/>
        </w:pBdr>
        <w:shd w:val="clear" w:color="auto" w:fill="FFFFFF"/>
        <w:spacing w:before="360" w:after="240"/>
      </w:pPr>
      <w:bookmarkStart w:id="40" w:name="_ws7ttpp9hnuz" w:colFirst="0" w:colLast="0"/>
      <w:bookmarkEnd w:id="40"/>
      <w:r>
        <w:lastRenderedPageBreak/>
        <w:t>Functionality</w:t>
      </w:r>
    </w:p>
    <w:p w14:paraId="58F9BBC4" w14:textId="77777777" w:rsidR="0013489C" w:rsidRDefault="0062232A">
      <w:pPr>
        <w:pBdr>
          <w:top w:val="nil"/>
          <w:left w:val="nil"/>
          <w:bottom w:val="nil"/>
          <w:right w:val="nil"/>
          <w:between w:val="nil"/>
        </w:pBdr>
        <w:shd w:val="clear" w:color="auto" w:fill="FFFFFF"/>
        <w:rPr>
          <w:color w:val="000000"/>
        </w:rPr>
      </w:pPr>
      <w:r>
        <w:rPr>
          <w:b/>
          <w:color w:val="000000"/>
          <w:sz w:val="28"/>
          <w:szCs w:val="28"/>
        </w:rPr>
        <w:t>Direct deposit information for disability compensation and pension (C&amp;P) payments</w:t>
      </w:r>
      <w:r>
        <w:rPr>
          <w:b/>
          <w:color w:val="000000"/>
          <w:sz w:val="28"/>
          <w:szCs w:val="28"/>
        </w:rPr>
        <w:br/>
      </w:r>
    </w:p>
    <w:p w14:paraId="58F9BBC5" w14:textId="77777777" w:rsidR="0013489C" w:rsidRDefault="0062232A">
      <w:pPr>
        <w:pBdr>
          <w:top w:val="nil"/>
          <w:left w:val="nil"/>
          <w:bottom w:val="nil"/>
          <w:right w:val="nil"/>
          <w:between w:val="nil"/>
        </w:pBdr>
      </w:pPr>
      <w:r>
        <w:rPr>
          <w:b/>
          <w:color w:val="000000"/>
          <w:sz w:val="22"/>
          <w:szCs w:val="22"/>
        </w:rPr>
        <w:t xml:space="preserve">Note: </w:t>
      </w:r>
      <w:r>
        <w:rPr>
          <w:color w:val="000000"/>
          <w:sz w:val="22"/>
          <w:szCs w:val="22"/>
        </w:rPr>
        <w:t>This function is only available for C&amp;P payments.</w:t>
      </w:r>
    </w:p>
    <w:p w14:paraId="58F9BBC6" w14:textId="77777777" w:rsidR="0013489C" w:rsidRDefault="0013489C">
      <w:pPr>
        <w:pBdr>
          <w:top w:val="nil"/>
          <w:left w:val="nil"/>
          <w:bottom w:val="nil"/>
          <w:right w:val="nil"/>
          <w:between w:val="nil"/>
        </w:pBdr>
      </w:pPr>
    </w:p>
    <w:p w14:paraId="58F9BBC7" w14:textId="77777777" w:rsidR="0013489C" w:rsidRDefault="0062232A">
      <w:pPr>
        <w:pBdr>
          <w:top w:val="nil"/>
          <w:left w:val="nil"/>
          <w:bottom w:val="nil"/>
          <w:right w:val="nil"/>
          <w:between w:val="nil"/>
        </w:pBdr>
        <w:rPr>
          <w:color w:val="000000"/>
        </w:rPr>
      </w:pPr>
      <w:r>
        <w:rPr>
          <w:b/>
          <w:color w:val="000000"/>
        </w:rPr>
        <w:t>How to add direct deposit information for compensation and pension</w:t>
      </w:r>
    </w:p>
    <w:p w14:paraId="58F9BBC8" w14:textId="77777777" w:rsidR="0013489C" w:rsidRDefault="0013489C">
      <w:pPr>
        <w:pBdr>
          <w:top w:val="nil"/>
          <w:left w:val="nil"/>
          <w:bottom w:val="nil"/>
          <w:right w:val="nil"/>
          <w:between w:val="nil"/>
        </w:pBdr>
        <w:shd w:val="clear" w:color="auto" w:fill="FFFFFF"/>
        <w:rPr>
          <w:color w:val="000000"/>
        </w:rPr>
      </w:pPr>
    </w:p>
    <w:p w14:paraId="58F9BBC9" w14:textId="77777777" w:rsidR="0013489C" w:rsidRDefault="0062232A">
      <w:r>
        <w:t xml:space="preserve">From the </w:t>
      </w:r>
      <w:r>
        <w:rPr>
          <w:b/>
        </w:rPr>
        <w:t>Direct deposit information</w:t>
      </w:r>
      <w:r>
        <w:t xml:space="preserve"> section of the profile:</w:t>
      </w:r>
    </w:p>
    <w:p w14:paraId="58F9BBCA" w14:textId="77777777" w:rsidR="0013489C" w:rsidRDefault="0013489C">
      <w:pPr>
        <w:pBdr>
          <w:top w:val="nil"/>
          <w:left w:val="nil"/>
          <w:bottom w:val="nil"/>
          <w:right w:val="nil"/>
          <w:between w:val="nil"/>
        </w:pBdr>
        <w:shd w:val="clear" w:color="auto" w:fill="FFFFFF"/>
        <w:rPr>
          <w:color w:val="000000"/>
        </w:rPr>
      </w:pPr>
    </w:p>
    <w:p w14:paraId="58F9BBCB" w14:textId="77777777" w:rsidR="0013489C" w:rsidRDefault="0062232A">
      <w:pPr>
        <w:numPr>
          <w:ilvl w:val="0"/>
          <w:numId w:val="44"/>
        </w:numPr>
        <w:pBdr>
          <w:top w:val="nil"/>
          <w:left w:val="nil"/>
          <w:bottom w:val="nil"/>
          <w:right w:val="nil"/>
          <w:between w:val="nil"/>
        </w:pBdr>
        <w:shd w:val="clear" w:color="auto" w:fill="FFFFFF"/>
        <w:spacing w:before="60"/>
        <w:rPr>
          <w:rFonts w:ascii="Arial" w:eastAsia="Arial" w:hAnsi="Arial" w:cs="Arial"/>
          <w:color w:val="000000"/>
          <w:sz w:val="22"/>
          <w:szCs w:val="22"/>
        </w:rPr>
      </w:pPr>
      <w:r>
        <w:rPr>
          <w:color w:val="000000"/>
        </w:rPr>
        <w:t xml:space="preserve">Click </w:t>
      </w:r>
      <w:r>
        <w:rPr>
          <w:b/>
          <w:color w:val="000000"/>
        </w:rPr>
        <w:t>Please add your bank information</w:t>
      </w:r>
      <w:r>
        <w:rPr>
          <w:color w:val="000000"/>
        </w:rPr>
        <w:t>.</w:t>
      </w:r>
    </w:p>
    <w:p w14:paraId="58F9BBCC" w14:textId="77777777" w:rsidR="0013489C" w:rsidRDefault="0013489C">
      <w:pPr>
        <w:pBdr>
          <w:top w:val="nil"/>
          <w:left w:val="nil"/>
          <w:bottom w:val="nil"/>
          <w:right w:val="nil"/>
          <w:between w:val="nil"/>
        </w:pBdr>
        <w:shd w:val="clear" w:color="auto" w:fill="FFFFFF"/>
        <w:spacing w:before="60"/>
        <w:rPr>
          <w:color w:val="000000"/>
        </w:rPr>
      </w:pPr>
    </w:p>
    <w:p w14:paraId="58F9BBCD" w14:textId="77777777" w:rsidR="0013489C" w:rsidRDefault="0062232A">
      <w:pPr>
        <w:pBdr>
          <w:top w:val="nil"/>
          <w:left w:val="nil"/>
          <w:bottom w:val="nil"/>
          <w:right w:val="nil"/>
          <w:between w:val="nil"/>
        </w:pBdr>
        <w:shd w:val="clear" w:color="auto" w:fill="FFFFFF"/>
        <w:jc w:val="center"/>
        <w:rPr>
          <w:color w:val="000000"/>
        </w:rPr>
      </w:pPr>
      <w:r>
        <w:rPr>
          <w:noProof/>
          <w:color w:val="000000"/>
        </w:rPr>
        <w:drawing>
          <wp:inline distT="0" distB="0" distL="0" distR="0" wp14:anchorId="58F9BDBD" wp14:editId="58F9BDBE">
            <wp:extent cx="5943600" cy="3276600"/>
            <wp:effectExtent l="12700" t="12700" r="12700" b="12700"/>
            <wp:docPr id="66" name="image6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jpg" descr="Graphical user interface, website&#10;&#10;Description automatically generated"/>
                    <pic:cNvPicPr preferRelativeResize="0"/>
                  </pic:nvPicPr>
                  <pic:blipFill>
                    <a:blip r:embed="rId92"/>
                    <a:srcRect t="40173"/>
                    <a:stretch>
                      <a:fillRect/>
                    </a:stretch>
                  </pic:blipFill>
                  <pic:spPr>
                    <a:xfrm>
                      <a:off x="0" y="0"/>
                      <a:ext cx="5943600" cy="3276600"/>
                    </a:xfrm>
                    <a:prstGeom prst="rect">
                      <a:avLst/>
                    </a:prstGeom>
                    <a:ln w="12700">
                      <a:solidFill>
                        <a:srgbClr val="666666"/>
                      </a:solidFill>
                      <a:prstDash val="solid"/>
                    </a:ln>
                  </pic:spPr>
                </pic:pic>
              </a:graphicData>
            </a:graphic>
          </wp:inline>
        </w:drawing>
      </w:r>
    </w:p>
    <w:p w14:paraId="58F9BBCE" w14:textId="77777777" w:rsidR="0013489C" w:rsidRDefault="0062232A">
      <w:pPr>
        <w:pBdr>
          <w:top w:val="nil"/>
          <w:left w:val="nil"/>
          <w:bottom w:val="nil"/>
          <w:right w:val="nil"/>
          <w:between w:val="nil"/>
        </w:pBdr>
        <w:shd w:val="clear" w:color="auto" w:fill="FFFFFF"/>
        <w:spacing w:before="60"/>
        <w:rPr>
          <w:color w:val="000000"/>
        </w:rPr>
      </w:pPr>
      <w:r>
        <w:rPr>
          <w:color w:val="000000"/>
        </w:rPr>
        <w:t xml:space="preserve">If a user has questions related to finding their account number or routing number, they can click the </w:t>
      </w:r>
      <w:r>
        <w:rPr>
          <w:b/>
          <w:color w:val="000000"/>
        </w:rPr>
        <w:t>Where can I find these numbers?</w:t>
      </w:r>
      <w:r>
        <w:rPr>
          <w:color w:val="000000"/>
        </w:rPr>
        <w:t xml:space="preserve"> dropdown.</w:t>
      </w:r>
    </w:p>
    <w:p w14:paraId="58F9BBCF" w14:textId="77777777" w:rsidR="0013489C" w:rsidRDefault="0013489C"/>
    <w:p w14:paraId="58F9BBD0" w14:textId="77777777" w:rsidR="0013489C" w:rsidRDefault="0062232A">
      <w:pPr>
        <w:numPr>
          <w:ilvl w:val="0"/>
          <w:numId w:val="44"/>
        </w:numPr>
        <w:pBdr>
          <w:top w:val="nil"/>
          <w:left w:val="nil"/>
          <w:bottom w:val="nil"/>
          <w:right w:val="nil"/>
          <w:between w:val="nil"/>
        </w:pBdr>
        <w:shd w:val="clear" w:color="auto" w:fill="FFFFFF"/>
        <w:spacing w:before="60"/>
        <w:rPr>
          <w:color w:val="000000"/>
        </w:rPr>
      </w:pPr>
      <w:r>
        <w:rPr>
          <w:color w:val="000000"/>
        </w:rPr>
        <w:t>Enter the new bank account information.</w:t>
      </w:r>
      <w:r>
        <w:rPr>
          <w:color w:val="000000"/>
        </w:rPr>
        <w:br/>
      </w:r>
    </w:p>
    <w:p w14:paraId="58F9BBD1" w14:textId="77777777" w:rsidR="0013489C" w:rsidRDefault="0062232A">
      <w:pPr>
        <w:pBdr>
          <w:top w:val="nil"/>
          <w:left w:val="nil"/>
          <w:bottom w:val="nil"/>
          <w:right w:val="nil"/>
          <w:between w:val="nil"/>
        </w:pBdr>
        <w:shd w:val="clear" w:color="auto" w:fill="FFFFFF"/>
        <w:spacing w:before="60"/>
        <w:jc w:val="center"/>
        <w:rPr>
          <w:color w:val="000000"/>
        </w:rPr>
      </w:pPr>
      <w:r>
        <w:rPr>
          <w:noProof/>
          <w:color w:val="000000"/>
        </w:rPr>
        <w:lastRenderedPageBreak/>
        <w:drawing>
          <wp:inline distT="0" distB="0" distL="0" distR="0" wp14:anchorId="58F9BDBF" wp14:editId="58F9BDC0">
            <wp:extent cx="5943600" cy="4486275"/>
            <wp:effectExtent l="12700" t="12700" r="12700" b="12700"/>
            <wp:docPr id="67" name="image6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Graphical user interface, application&#10;&#10;Description automatically generated"/>
                    <pic:cNvPicPr preferRelativeResize="0"/>
                  </pic:nvPicPr>
                  <pic:blipFill>
                    <a:blip r:embed="rId93"/>
                    <a:srcRect t="15135"/>
                    <a:stretch>
                      <a:fillRect/>
                    </a:stretch>
                  </pic:blipFill>
                  <pic:spPr>
                    <a:xfrm>
                      <a:off x="0" y="0"/>
                      <a:ext cx="5943600" cy="4486275"/>
                    </a:xfrm>
                    <a:prstGeom prst="rect">
                      <a:avLst/>
                    </a:prstGeom>
                    <a:ln w="12700">
                      <a:solidFill>
                        <a:srgbClr val="666666"/>
                      </a:solidFill>
                      <a:prstDash val="solid"/>
                    </a:ln>
                  </pic:spPr>
                </pic:pic>
              </a:graphicData>
            </a:graphic>
          </wp:inline>
        </w:drawing>
      </w:r>
      <w:r>
        <w:br w:type="page"/>
      </w:r>
    </w:p>
    <w:p w14:paraId="58F9BBD2" w14:textId="77777777" w:rsidR="0013489C" w:rsidRDefault="0062232A">
      <w:pPr>
        <w:numPr>
          <w:ilvl w:val="0"/>
          <w:numId w:val="44"/>
        </w:numPr>
        <w:pBdr>
          <w:top w:val="nil"/>
          <w:left w:val="nil"/>
          <w:bottom w:val="nil"/>
          <w:right w:val="nil"/>
          <w:between w:val="nil"/>
        </w:pBdr>
        <w:shd w:val="clear" w:color="auto" w:fill="FFFFFF"/>
        <w:spacing w:before="60"/>
        <w:rPr>
          <w:color w:val="000000"/>
        </w:rPr>
      </w:pPr>
      <w:r>
        <w:rPr>
          <w:color w:val="000000"/>
        </w:rPr>
        <w:lastRenderedPageBreak/>
        <w:t xml:space="preserve">Click </w:t>
      </w:r>
      <w:r>
        <w:rPr>
          <w:b/>
          <w:color w:val="000000"/>
        </w:rPr>
        <w:t>Update</w:t>
      </w:r>
      <w:r>
        <w:rPr>
          <w:color w:val="000000"/>
        </w:rPr>
        <w:t xml:space="preserve"> to save. Once they </w:t>
      </w:r>
      <w:r>
        <w:t>click</w:t>
      </w:r>
      <w:r>
        <w:rPr>
          <w:color w:val="000000"/>
        </w:rPr>
        <w:t xml:space="preserve"> </w:t>
      </w:r>
      <w:r>
        <w:rPr>
          <w:b/>
          <w:color w:val="000000"/>
        </w:rPr>
        <w:t xml:space="preserve">Update, </w:t>
      </w:r>
      <w:r>
        <w:rPr>
          <w:color w:val="000000"/>
        </w:rPr>
        <w:t>they should see a message letting them know their information was saved:</w:t>
      </w:r>
      <w:r>
        <w:rPr>
          <w:color w:val="000000"/>
        </w:rPr>
        <w:br/>
      </w:r>
    </w:p>
    <w:p w14:paraId="58F9BBD3" w14:textId="77777777" w:rsidR="0013489C" w:rsidRDefault="0062232A">
      <w:pPr>
        <w:pBdr>
          <w:top w:val="nil"/>
          <w:left w:val="nil"/>
          <w:bottom w:val="nil"/>
          <w:right w:val="nil"/>
          <w:between w:val="nil"/>
        </w:pBdr>
        <w:shd w:val="clear" w:color="auto" w:fill="FFFFFF"/>
        <w:spacing w:before="60"/>
        <w:jc w:val="center"/>
        <w:rPr>
          <w:color w:val="000000"/>
        </w:rPr>
      </w:pPr>
      <w:r>
        <w:rPr>
          <w:b/>
          <w:noProof/>
          <w:color w:val="000000"/>
        </w:rPr>
        <w:drawing>
          <wp:inline distT="0" distB="0" distL="0" distR="0" wp14:anchorId="58F9BDC1" wp14:editId="58F9BDC2">
            <wp:extent cx="5943600" cy="4643120"/>
            <wp:effectExtent l="12700" t="12700" r="12700" b="12700"/>
            <wp:docPr id="68" name="image73.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jpg" descr="Graphical user interface, website&#10;&#10;Description automatically generated"/>
                    <pic:cNvPicPr preferRelativeResize="0"/>
                  </pic:nvPicPr>
                  <pic:blipFill>
                    <a:blip r:embed="rId94"/>
                    <a:srcRect/>
                    <a:stretch>
                      <a:fillRect/>
                    </a:stretch>
                  </pic:blipFill>
                  <pic:spPr>
                    <a:xfrm>
                      <a:off x="0" y="0"/>
                      <a:ext cx="5943600" cy="4643120"/>
                    </a:xfrm>
                    <a:prstGeom prst="rect">
                      <a:avLst/>
                    </a:prstGeom>
                    <a:ln w="12700">
                      <a:solidFill>
                        <a:srgbClr val="666666"/>
                      </a:solidFill>
                      <a:prstDash val="solid"/>
                    </a:ln>
                  </pic:spPr>
                </pic:pic>
              </a:graphicData>
            </a:graphic>
          </wp:inline>
        </w:drawing>
      </w:r>
    </w:p>
    <w:p w14:paraId="58F9BBD4" w14:textId="77777777" w:rsidR="0013489C" w:rsidRDefault="0062232A">
      <w:pPr>
        <w:pBdr>
          <w:top w:val="nil"/>
          <w:left w:val="nil"/>
          <w:bottom w:val="nil"/>
          <w:right w:val="nil"/>
          <w:between w:val="nil"/>
        </w:pBdr>
        <w:shd w:val="clear" w:color="auto" w:fill="FFFFFF"/>
        <w:spacing w:before="60"/>
        <w:rPr>
          <w:color w:val="000000"/>
        </w:rPr>
      </w:pPr>
      <w:r>
        <w:rPr>
          <w:color w:val="000000"/>
        </w:rPr>
        <w:t xml:space="preserve">After </w:t>
      </w:r>
      <w:r>
        <w:t>a user’s</w:t>
      </w:r>
      <w:r>
        <w:rPr>
          <w:color w:val="000000"/>
        </w:rPr>
        <w:t xml:space="preserve"> direct deposit information has been updated, they should receive an automatically generated confirmation email from VA.gov. This is a no-reply address and any emails sent to this address will not be received by our team or anyone else.</w:t>
      </w:r>
    </w:p>
    <w:p w14:paraId="58F9BBD5" w14:textId="77777777" w:rsidR="0013489C" w:rsidRDefault="0013489C">
      <w:pPr>
        <w:pBdr>
          <w:top w:val="nil"/>
          <w:left w:val="nil"/>
          <w:bottom w:val="nil"/>
          <w:right w:val="nil"/>
          <w:between w:val="nil"/>
        </w:pBdr>
        <w:shd w:val="clear" w:color="auto" w:fill="FFFFFF"/>
        <w:spacing w:before="60"/>
        <w:ind w:left="1440"/>
        <w:rPr>
          <w:color w:val="000000"/>
        </w:rPr>
      </w:pPr>
    </w:p>
    <w:p w14:paraId="58F9BBD6" w14:textId="77777777" w:rsidR="0013489C" w:rsidRDefault="0062232A">
      <w:pPr>
        <w:rPr>
          <w:b/>
        </w:rPr>
      </w:pPr>
      <w:r>
        <w:br w:type="page"/>
      </w:r>
    </w:p>
    <w:p w14:paraId="58F9BBD7" w14:textId="77777777" w:rsidR="0013489C" w:rsidRDefault="0062232A">
      <w:pPr>
        <w:pBdr>
          <w:top w:val="nil"/>
          <w:left w:val="nil"/>
          <w:bottom w:val="nil"/>
          <w:right w:val="nil"/>
          <w:between w:val="nil"/>
        </w:pBdr>
        <w:shd w:val="clear" w:color="auto" w:fill="FFFFFF"/>
        <w:spacing w:before="60"/>
        <w:rPr>
          <w:color w:val="000000"/>
        </w:rPr>
      </w:pPr>
      <w:r>
        <w:rPr>
          <w:b/>
          <w:color w:val="000000"/>
        </w:rPr>
        <w:lastRenderedPageBreak/>
        <w:t>How to edit direct deposit information for disability and compensation payments</w:t>
      </w:r>
    </w:p>
    <w:p w14:paraId="58F9BBD8" w14:textId="77777777" w:rsidR="0013489C" w:rsidRDefault="0013489C">
      <w:pPr>
        <w:pBdr>
          <w:top w:val="nil"/>
          <w:left w:val="nil"/>
          <w:bottom w:val="nil"/>
          <w:right w:val="nil"/>
          <w:between w:val="nil"/>
        </w:pBdr>
        <w:shd w:val="clear" w:color="auto" w:fill="FFFFFF"/>
        <w:rPr>
          <w:color w:val="000000"/>
        </w:rPr>
      </w:pPr>
    </w:p>
    <w:p w14:paraId="58F9BBD9"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r>
        <w:rPr>
          <w:color w:val="000000"/>
        </w:rPr>
        <w:br/>
      </w:r>
    </w:p>
    <w:p w14:paraId="58F9BBDA" w14:textId="77777777" w:rsidR="0013489C" w:rsidRDefault="0062232A">
      <w:pPr>
        <w:numPr>
          <w:ilvl w:val="0"/>
          <w:numId w:val="31"/>
        </w:numPr>
        <w:pBdr>
          <w:top w:val="nil"/>
          <w:left w:val="nil"/>
          <w:bottom w:val="nil"/>
          <w:right w:val="nil"/>
          <w:between w:val="nil"/>
        </w:pBdr>
        <w:rPr>
          <w:color w:val="000000"/>
        </w:rPr>
      </w:pPr>
      <w:r>
        <w:rPr>
          <w:color w:val="000000"/>
        </w:rPr>
        <w:t xml:space="preserve">Click the </w:t>
      </w:r>
      <w:r>
        <w:rPr>
          <w:b/>
          <w:color w:val="000000"/>
        </w:rPr>
        <w:t xml:space="preserve">Edit </w:t>
      </w:r>
      <w:r>
        <w:rPr>
          <w:color w:val="000000"/>
        </w:rPr>
        <w:t xml:space="preserve">link to the right of </w:t>
      </w:r>
      <w:r>
        <w:rPr>
          <w:b/>
          <w:color w:val="000000"/>
        </w:rPr>
        <w:t xml:space="preserve">Account </w:t>
      </w:r>
      <w:r>
        <w:rPr>
          <w:color w:val="000000"/>
        </w:rPr>
        <w:t xml:space="preserve">within the </w:t>
      </w:r>
      <w:r>
        <w:rPr>
          <w:b/>
          <w:color w:val="000000"/>
        </w:rPr>
        <w:t>Disability compensation and pension benefits</w:t>
      </w:r>
      <w:r>
        <w:rPr>
          <w:color w:val="000000"/>
        </w:rPr>
        <w:t xml:space="preserve"> box.</w:t>
      </w:r>
      <w:r>
        <w:rPr>
          <w:color w:val="000000"/>
        </w:rPr>
        <w:br/>
      </w:r>
    </w:p>
    <w:p w14:paraId="58F9BBDB" w14:textId="77777777" w:rsidR="0013489C" w:rsidRDefault="0062232A">
      <w:pPr>
        <w:pBdr>
          <w:top w:val="nil"/>
          <w:left w:val="nil"/>
          <w:bottom w:val="nil"/>
          <w:right w:val="nil"/>
          <w:between w:val="nil"/>
        </w:pBdr>
        <w:shd w:val="clear" w:color="auto" w:fill="FFFFFF"/>
        <w:spacing w:before="60"/>
        <w:jc w:val="center"/>
        <w:rPr>
          <w:b/>
          <w:color w:val="000000"/>
        </w:rPr>
      </w:pPr>
      <w:r>
        <w:rPr>
          <w:b/>
          <w:noProof/>
          <w:color w:val="000000"/>
        </w:rPr>
        <w:drawing>
          <wp:inline distT="0" distB="0" distL="0" distR="0" wp14:anchorId="58F9BDC3" wp14:editId="58F9BDC4">
            <wp:extent cx="5943600" cy="4533900"/>
            <wp:effectExtent l="12700" t="12700" r="12700" b="12700"/>
            <wp:docPr id="69" name="image6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jpg" descr="Graphical user interface, application&#10;&#10;Description automatically generated"/>
                    <pic:cNvPicPr preferRelativeResize="0"/>
                  </pic:nvPicPr>
                  <pic:blipFill>
                    <a:blip r:embed="rId95"/>
                    <a:srcRect t="15000"/>
                    <a:stretch>
                      <a:fillRect/>
                    </a:stretch>
                  </pic:blipFill>
                  <pic:spPr>
                    <a:xfrm>
                      <a:off x="0" y="0"/>
                      <a:ext cx="5943600" cy="4533900"/>
                    </a:xfrm>
                    <a:prstGeom prst="rect">
                      <a:avLst/>
                    </a:prstGeom>
                    <a:ln w="12700">
                      <a:solidFill>
                        <a:srgbClr val="666666"/>
                      </a:solidFill>
                      <a:prstDash val="solid"/>
                    </a:ln>
                  </pic:spPr>
                </pic:pic>
              </a:graphicData>
            </a:graphic>
          </wp:inline>
        </w:drawing>
      </w:r>
      <w:r>
        <w:br w:type="page"/>
      </w:r>
    </w:p>
    <w:p w14:paraId="58F9BBDC" w14:textId="77777777" w:rsidR="0013489C" w:rsidRDefault="0062232A">
      <w:pPr>
        <w:numPr>
          <w:ilvl w:val="0"/>
          <w:numId w:val="31"/>
        </w:numPr>
        <w:pBdr>
          <w:top w:val="nil"/>
          <w:left w:val="nil"/>
          <w:bottom w:val="nil"/>
          <w:right w:val="nil"/>
          <w:between w:val="nil"/>
        </w:pBdr>
        <w:shd w:val="clear" w:color="auto" w:fill="FFFFFF"/>
        <w:rPr>
          <w:color w:val="000000"/>
        </w:rPr>
      </w:pPr>
      <w:r>
        <w:rPr>
          <w:color w:val="000000"/>
        </w:rPr>
        <w:lastRenderedPageBreak/>
        <w:t xml:space="preserve">Once the form opens,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58F9BBDD" w14:textId="77777777" w:rsidR="0013489C" w:rsidRDefault="0013489C">
      <w:pPr>
        <w:pBdr>
          <w:top w:val="nil"/>
          <w:left w:val="nil"/>
          <w:bottom w:val="nil"/>
          <w:right w:val="nil"/>
          <w:between w:val="nil"/>
        </w:pBdr>
        <w:shd w:val="clear" w:color="auto" w:fill="FFFFFF"/>
        <w:ind w:left="720"/>
        <w:rPr>
          <w:color w:val="000000"/>
        </w:rPr>
      </w:pPr>
    </w:p>
    <w:p w14:paraId="58F9BBDE" w14:textId="77777777" w:rsidR="0013489C" w:rsidRDefault="0062232A">
      <w:pPr>
        <w:pBdr>
          <w:top w:val="nil"/>
          <w:left w:val="nil"/>
          <w:bottom w:val="nil"/>
          <w:right w:val="nil"/>
          <w:between w:val="nil"/>
        </w:pBdr>
        <w:shd w:val="clear" w:color="auto" w:fill="FFFFFF"/>
        <w:spacing w:before="60"/>
        <w:jc w:val="center"/>
        <w:rPr>
          <w:b/>
          <w:color w:val="000000"/>
        </w:rPr>
      </w:pPr>
      <w:r>
        <w:rPr>
          <w:b/>
          <w:noProof/>
          <w:color w:val="000000"/>
        </w:rPr>
        <w:drawing>
          <wp:inline distT="0" distB="0" distL="0" distR="0" wp14:anchorId="58F9BDC5" wp14:editId="58F9BDC6">
            <wp:extent cx="5943600" cy="4505325"/>
            <wp:effectExtent l="12700" t="12700" r="12700" b="12700"/>
            <wp:docPr id="71" name="image6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Graphical user interface, application&#10;&#10;Description automatically generated"/>
                    <pic:cNvPicPr preferRelativeResize="0"/>
                  </pic:nvPicPr>
                  <pic:blipFill>
                    <a:blip r:embed="rId93"/>
                    <a:srcRect t="14620"/>
                    <a:stretch>
                      <a:fillRect/>
                    </a:stretch>
                  </pic:blipFill>
                  <pic:spPr>
                    <a:xfrm>
                      <a:off x="0" y="0"/>
                      <a:ext cx="5943600" cy="4505325"/>
                    </a:xfrm>
                    <a:prstGeom prst="rect">
                      <a:avLst/>
                    </a:prstGeom>
                    <a:ln w="12700">
                      <a:solidFill>
                        <a:srgbClr val="666666"/>
                      </a:solidFill>
                      <a:prstDash val="solid"/>
                    </a:ln>
                  </pic:spPr>
                </pic:pic>
              </a:graphicData>
            </a:graphic>
          </wp:inline>
        </w:drawing>
      </w:r>
    </w:p>
    <w:p w14:paraId="58F9BBDF" w14:textId="77777777" w:rsidR="0013489C" w:rsidRDefault="0013489C">
      <w:pPr>
        <w:pBdr>
          <w:top w:val="nil"/>
          <w:left w:val="nil"/>
          <w:bottom w:val="nil"/>
          <w:right w:val="nil"/>
          <w:between w:val="nil"/>
        </w:pBdr>
        <w:shd w:val="clear" w:color="auto" w:fill="FFFFFF"/>
        <w:spacing w:before="60"/>
        <w:jc w:val="center"/>
        <w:rPr>
          <w:b/>
        </w:rPr>
      </w:pPr>
    </w:p>
    <w:p w14:paraId="58F9BBE0" w14:textId="77777777" w:rsidR="0013489C" w:rsidRDefault="0062232A">
      <w:pPr>
        <w:numPr>
          <w:ilvl w:val="0"/>
          <w:numId w:val="31"/>
        </w:numPr>
        <w:pBdr>
          <w:top w:val="nil"/>
          <w:left w:val="nil"/>
          <w:bottom w:val="nil"/>
          <w:right w:val="nil"/>
          <w:between w:val="nil"/>
        </w:pBdr>
        <w:shd w:val="clear" w:color="auto" w:fill="FFFFFF"/>
        <w:rPr>
          <w:color w:val="000000"/>
        </w:rPr>
      </w:pPr>
      <w:r>
        <w:rPr>
          <w:color w:val="000000"/>
        </w:rPr>
        <w:t xml:space="preserve">Click </w:t>
      </w:r>
      <w:r>
        <w:rPr>
          <w:b/>
          <w:color w:val="000000"/>
        </w:rPr>
        <w:t>Update</w:t>
      </w:r>
      <w:r>
        <w:rPr>
          <w:color w:val="000000"/>
        </w:rPr>
        <w:t xml:space="preserve"> to save.</w:t>
      </w:r>
    </w:p>
    <w:p w14:paraId="58F9BBE1" w14:textId="77777777" w:rsidR="0013489C" w:rsidRDefault="0013489C"/>
    <w:p w14:paraId="58F9BBE2" w14:textId="77777777" w:rsidR="0013489C" w:rsidRDefault="0062232A">
      <w:pPr>
        <w:rPr>
          <w:b/>
        </w:rPr>
      </w:pPr>
      <w:r>
        <w:br w:type="page"/>
      </w:r>
    </w:p>
    <w:p w14:paraId="58F9BBE3" w14:textId="77777777" w:rsidR="0013489C" w:rsidRDefault="0062232A">
      <w:pPr>
        <w:pBdr>
          <w:top w:val="nil"/>
          <w:left w:val="nil"/>
          <w:bottom w:val="nil"/>
          <w:right w:val="nil"/>
          <w:between w:val="nil"/>
        </w:pBdr>
        <w:shd w:val="clear" w:color="auto" w:fill="FFFFFF"/>
        <w:spacing w:before="60"/>
        <w:rPr>
          <w:color w:val="000000"/>
        </w:rPr>
      </w:pPr>
      <w:r>
        <w:rPr>
          <w:b/>
          <w:color w:val="000000"/>
        </w:rPr>
        <w:lastRenderedPageBreak/>
        <w:t>How to edit direct deposit information for Education payments</w:t>
      </w:r>
    </w:p>
    <w:p w14:paraId="58F9BBE4" w14:textId="77777777" w:rsidR="0013489C" w:rsidRDefault="0013489C">
      <w:pPr>
        <w:pBdr>
          <w:top w:val="nil"/>
          <w:left w:val="nil"/>
          <w:bottom w:val="nil"/>
          <w:right w:val="nil"/>
          <w:between w:val="nil"/>
        </w:pBdr>
        <w:shd w:val="clear" w:color="auto" w:fill="FFFFFF"/>
        <w:rPr>
          <w:color w:val="000000"/>
        </w:rPr>
      </w:pPr>
    </w:p>
    <w:p w14:paraId="58F9BBE5"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p>
    <w:p w14:paraId="58F9BBE6" w14:textId="77777777" w:rsidR="0013489C" w:rsidRDefault="0013489C">
      <w:pPr>
        <w:pBdr>
          <w:top w:val="nil"/>
          <w:left w:val="nil"/>
          <w:bottom w:val="nil"/>
          <w:right w:val="nil"/>
          <w:between w:val="nil"/>
        </w:pBdr>
        <w:shd w:val="clear" w:color="auto" w:fill="FFFFFF"/>
      </w:pPr>
    </w:p>
    <w:p w14:paraId="58F9BBE7" w14:textId="77777777" w:rsidR="0013489C" w:rsidRDefault="0062232A">
      <w:pPr>
        <w:numPr>
          <w:ilvl w:val="0"/>
          <w:numId w:val="32"/>
        </w:numPr>
        <w:pBdr>
          <w:top w:val="nil"/>
          <w:left w:val="nil"/>
          <w:bottom w:val="nil"/>
          <w:right w:val="nil"/>
          <w:between w:val="nil"/>
        </w:pBdr>
        <w:shd w:val="clear" w:color="auto" w:fill="FFFFFF"/>
        <w:rPr>
          <w:color w:val="000000"/>
        </w:rPr>
      </w:pPr>
      <w:r>
        <w:rPr>
          <w:color w:val="000000"/>
        </w:rPr>
        <w:t xml:space="preserve">Click </w:t>
      </w:r>
      <w:r>
        <w:rPr>
          <w:b/>
          <w:color w:val="000000"/>
        </w:rPr>
        <w:t>Edit</w:t>
      </w:r>
      <w:r>
        <w:rPr>
          <w:color w:val="000000"/>
        </w:rPr>
        <w:t xml:space="preserve"> to the right of </w:t>
      </w:r>
      <w:r>
        <w:rPr>
          <w:b/>
          <w:color w:val="000000"/>
        </w:rPr>
        <w:t xml:space="preserve">Account </w:t>
      </w:r>
      <w:r>
        <w:rPr>
          <w:color w:val="000000"/>
        </w:rPr>
        <w:t xml:space="preserve">within the </w:t>
      </w:r>
      <w:r>
        <w:rPr>
          <w:b/>
          <w:color w:val="000000"/>
        </w:rPr>
        <w:t>Education benefits</w:t>
      </w:r>
      <w:r>
        <w:rPr>
          <w:color w:val="000000"/>
        </w:rPr>
        <w:t xml:space="preserve"> box.</w:t>
      </w:r>
      <w:r>
        <w:rPr>
          <w:color w:val="000000"/>
        </w:rPr>
        <w:br/>
      </w:r>
      <w:r>
        <w:rPr>
          <w:color w:val="000000"/>
        </w:rPr>
        <w:br/>
      </w:r>
      <w:r>
        <w:rPr>
          <w:b/>
          <w:noProof/>
          <w:color w:val="000000"/>
        </w:rPr>
        <w:drawing>
          <wp:inline distT="0" distB="0" distL="0" distR="0" wp14:anchorId="58F9BDC7" wp14:editId="58F9BDC8">
            <wp:extent cx="5943600" cy="6067425"/>
            <wp:effectExtent l="12700" t="12700" r="12700" b="12700"/>
            <wp:docPr id="60" name="image53.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 application, Teams&#10;&#10;Description automatically generated"/>
                    <pic:cNvPicPr preferRelativeResize="0"/>
                  </pic:nvPicPr>
                  <pic:blipFill>
                    <a:blip r:embed="rId96"/>
                    <a:srcRect t="12559" b="4429"/>
                    <a:stretch>
                      <a:fillRect/>
                    </a:stretch>
                  </pic:blipFill>
                  <pic:spPr>
                    <a:xfrm>
                      <a:off x="0" y="0"/>
                      <a:ext cx="5943600" cy="6067425"/>
                    </a:xfrm>
                    <a:prstGeom prst="rect">
                      <a:avLst/>
                    </a:prstGeom>
                    <a:ln w="12700">
                      <a:solidFill>
                        <a:srgbClr val="434343"/>
                      </a:solidFill>
                      <a:prstDash val="solid"/>
                    </a:ln>
                  </pic:spPr>
                </pic:pic>
              </a:graphicData>
            </a:graphic>
          </wp:inline>
        </w:drawing>
      </w:r>
    </w:p>
    <w:p w14:paraId="58F9BBE8" w14:textId="77777777" w:rsidR="0013489C" w:rsidRDefault="0062232A">
      <w:pPr>
        <w:rPr>
          <w:b/>
        </w:rPr>
      </w:pPr>
      <w:r>
        <w:br w:type="page"/>
      </w:r>
    </w:p>
    <w:p w14:paraId="58F9BBE9" w14:textId="77777777" w:rsidR="0013489C" w:rsidRDefault="0062232A">
      <w:pPr>
        <w:numPr>
          <w:ilvl w:val="0"/>
          <w:numId w:val="32"/>
        </w:numPr>
        <w:pBdr>
          <w:top w:val="nil"/>
          <w:left w:val="nil"/>
          <w:bottom w:val="nil"/>
          <w:right w:val="nil"/>
          <w:between w:val="nil"/>
        </w:pBdr>
        <w:shd w:val="clear" w:color="auto" w:fill="FFFFFF"/>
        <w:rPr>
          <w:color w:val="000000"/>
        </w:rPr>
      </w:pPr>
      <w:r>
        <w:rPr>
          <w:color w:val="000000"/>
        </w:rPr>
        <w:lastRenderedPageBreak/>
        <w:t xml:space="preserve">Once the form opens,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58F9BBEA" w14:textId="77777777" w:rsidR="0013489C" w:rsidRDefault="0013489C">
      <w:pPr>
        <w:pBdr>
          <w:top w:val="nil"/>
          <w:left w:val="nil"/>
          <w:bottom w:val="nil"/>
          <w:right w:val="nil"/>
          <w:between w:val="nil"/>
        </w:pBdr>
        <w:shd w:val="clear" w:color="auto" w:fill="FFFFFF"/>
        <w:ind w:left="720"/>
        <w:rPr>
          <w:color w:val="000000"/>
        </w:rPr>
      </w:pPr>
    </w:p>
    <w:p w14:paraId="58F9BBEB" w14:textId="77777777" w:rsidR="0013489C" w:rsidRDefault="0062232A">
      <w:pPr>
        <w:pBdr>
          <w:top w:val="nil"/>
          <w:left w:val="nil"/>
          <w:bottom w:val="nil"/>
          <w:right w:val="nil"/>
          <w:between w:val="nil"/>
        </w:pBdr>
        <w:shd w:val="clear" w:color="auto" w:fill="FFFFFF"/>
        <w:spacing w:before="60"/>
        <w:jc w:val="center"/>
        <w:rPr>
          <w:b/>
        </w:rPr>
      </w:pPr>
      <w:r>
        <w:rPr>
          <w:b/>
          <w:noProof/>
          <w:color w:val="000000"/>
        </w:rPr>
        <w:drawing>
          <wp:inline distT="0" distB="0" distL="0" distR="0" wp14:anchorId="58F9BDC9" wp14:editId="58F9BDCA">
            <wp:extent cx="5943600" cy="6257925"/>
            <wp:effectExtent l="12700" t="12700" r="12700" b="12700"/>
            <wp:docPr id="61" name="image65.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jpg" descr="Graphical user interface, application, Teams&#10;&#10;Description automatically generated"/>
                    <pic:cNvPicPr preferRelativeResize="0"/>
                  </pic:nvPicPr>
                  <pic:blipFill>
                    <a:blip r:embed="rId97"/>
                    <a:srcRect t="10400" b="4056"/>
                    <a:stretch>
                      <a:fillRect/>
                    </a:stretch>
                  </pic:blipFill>
                  <pic:spPr>
                    <a:xfrm>
                      <a:off x="0" y="0"/>
                      <a:ext cx="5943600" cy="6257925"/>
                    </a:xfrm>
                    <a:prstGeom prst="rect">
                      <a:avLst/>
                    </a:prstGeom>
                    <a:ln w="12700">
                      <a:solidFill>
                        <a:srgbClr val="666666"/>
                      </a:solidFill>
                      <a:prstDash val="solid"/>
                    </a:ln>
                  </pic:spPr>
                </pic:pic>
              </a:graphicData>
            </a:graphic>
          </wp:inline>
        </w:drawing>
      </w:r>
    </w:p>
    <w:p w14:paraId="58F9BBEC" w14:textId="77777777" w:rsidR="0013489C" w:rsidRDefault="0062232A">
      <w:pPr>
        <w:pBdr>
          <w:top w:val="nil"/>
          <w:left w:val="nil"/>
          <w:bottom w:val="nil"/>
          <w:right w:val="nil"/>
          <w:between w:val="nil"/>
        </w:pBdr>
        <w:shd w:val="clear" w:color="auto" w:fill="FFFFFF"/>
        <w:ind w:left="720"/>
      </w:pPr>
      <w:r>
        <w:br w:type="page"/>
      </w:r>
    </w:p>
    <w:p w14:paraId="58F9BBED" w14:textId="77777777" w:rsidR="0013489C" w:rsidRDefault="0062232A">
      <w:pPr>
        <w:numPr>
          <w:ilvl w:val="0"/>
          <w:numId w:val="32"/>
        </w:numPr>
        <w:pBdr>
          <w:top w:val="nil"/>
          <w:left w:val="nil"/>
          <w:bottom w:val="nil"/>
          <w:right w:val="nil"/>
          <w:between w:val="nil"/>
        </w:pBdr>
        <w:shd w:val="clear" w:color="auto" w:fill="FFFFFF"/>
        <w:rPr>
          <w:color w:val="000000"/>
        </w:rPr>
      </w:pPr>
      <w:r>
        <w:rPr>
          <w:color w:val="000000"/>
        </w:rPr>
        <w:lastRenderedPageBreak/>
        <w:t xml:space="preserve">Click </w:t>
      </w:r>
      <w:r>
        <w:rPr>
          <w:b/>
          <w:color w:val="000000"/>
        </w:rPr>
        <w:t>Update</w:t>
      </w:r>
      <w:r>
        <w:rPr>
          <w:color w:val="000000"/>
        </w:rPr>
        <w:t xml:space="preserve"> to save.</w:t>
      </w:r>
    </w:p>
    <w:p w14:paraId="58F9BBEE" w14:textId="77777777" w:rsidR="0013489C" w:rsidRDefault="0013489C">
      <w:pPr>
        <w:pBdr>
          <w:top w:val="nil"/>
          <w:left w:val="nil"/>
          <w:bottom w:val="nil"/>
          <w:right w:val="nil"/>
          <w:between w:val="nil"/>
        </w:pBdr>
        <w:shd w:val="clear" w:color="auto" w:fill="FFFFFF"/>
        <w:rPr>
          <w:color w:val="000000"/>
        </w:rPr>
      </w:pPr>
    </w:p>
    <w:p w14:paraId="58F9BBEF" w14:textId="77777777" w:rsidR="0013489C" w:rsidRDefault="0062232A">
      <w:pPr>
        <w:pBdr>
          <w:top w:val="nil"/>
          <w:left w:val="nil"/>
          <w:bottom w:val="nil"/>
          <w:right w:val="nil"/>
          <w:between w:val="nil"/>
        </w:pBdr>
        <w:shd w:val="clear" w:color="auto" w:fill="FFFFFF"/>
        <w:rPr>
          <w:color w:val="000000"/>
        </w:rPr>
      </w:pPr>
      <w:r>
        <w:rPr>
          <w:noProof/>
          <w:color w:val="000000"/>
        </w:rPr>
        <w:drawing>
          <wp:inline distT="0" distB="0" distL="0" distR="0" wp14:anchorId="58F9BDCB" wp14:editId="58F9BDCC">
            <wp:extent cx="5943600" cy="3371850"/>
            <wp:effectExtent l="12700" t="12700" r="12700" b="12700"/>
            <wp:docPr id="62" name="image62.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application, Teams&#10;&#10;Description automatically generated"/>
                    <pic:cNvPicPr preferRelativeResize="0"/>
                  </pic:nvPicPr>
                  <pic:blipFill>
                    <a:blip r:embed="rId98"/>
                    <a:srcRect t="13447"/>
                    <a:stretch>
                      <a:fillRect/>
                    </a:stretch>
                  </pic:blipFill>
                  <pic:spPr>
                    <a:xfrm>
                      <a:off x="0" y="0"/>
                      <a:ext cx="5943600" cy="3371850"/>
                    </a:xfrm>
                    <a:prstGeom prst="rect">
                      <a:avLst/>
                    </a:prstGeom>
                    <a:ln w="12700">
                      <a:solidFill>
                        <a:srgbClr val="666666"/>
                      </a:solidFill>
                      <a:prstDash val="solid"/>
                    </a:ln>
                  </pic:spPr>
                </pic:pic>
              </a:graphicData>
            </a:graphic>
          </wp:inline>
        </w:drawing>
      </w:r>
    </w:p>
    <w:p w14:paraId="58F9BBF0" w14:textId="77777777" w:rsidR="0013489C" w:rsidRDefault="0013489C">
      <w:pPr>
        <w:pBdr>
          <w:top w:val="nil"/>
          <w:left w:val="nil"/>
          <w:bottom w:val="nil"/>
          <w:right w:val="nil"/>
          <w:between w:val="nil"/>
        </w:pBdr>
        <w:shd w:val="clear" w:color="auto" w:fill="FFFFFF"/>
        <w:rPr>
          <w:b/>
        </w:rPr>
      </w:pPr>
    </w:p>
    <w:p w14:paraId="58F9BBF1" w14:textId="77777777" w:rsidR="0013489C" w:rsidRDefault="0062232A">
      <w:pPr>
        <w:pBdr>
          <w:top w:val="nil"/>
          <w:left w:val="nil"/>
          <w:bottom w:val="nil"/>
          <w:right w:val="nil"/>
          <w:between w:val="nil"/>
        </w:pBdr>
        <w:shd w:val="clear" w:color="auto" w:fill="FFFFFF"/>
        <w:rPr>
          <w:color w:val="000000"/>
        </w:rPr>
      </w:pPr>
      <w:r>
        <w:rPr>
          <w:b/>
          <w:color w:val="000000"/>
        </w:rPr>
        <w:t>How to view payment history</w:t>
      </w:r>
    </w:p>
    <w:p w14:paraId="58F9BBF2" w14:textId="77777777" w:rsidR="0013489C" w:rsidRDefault="0013489C">
      <w:pPr>
        <w:pBdr>
          <w:top w:val="nil"/>
          <w:left w:val="nil"/>
          <w:bottom w:val="nil"/>
          <w:right w:val="nil"/>
          <w:between w:val="nil"/>
        </w:pBdr>
        <w:shd w:val="clear" w:color="auto" w:fill="FFFFFF"/>
        <w:rPr>
          <w:color w:val="000000"/>
        </w:rPr>
      </w:pPr>
    </w:p>
    <w:p w14:paraId="58F9BBF3"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p>
    <w:p w14:paraId="58F9BBF4" w14:textId="77777777" w:rsidR="0013489C" w:rsidRDefault="0062232A">
      <w:pPr>
        <w:numPr>
          <w:ilvl w:val="0"/>
          <w:numId w:val="52"/>
        </w:numPr>
        <w:pBdr>
          <w:top w:val="nil"/>
          <w:left w:val="nil"/>
          <w:bottom w:val="nil"/>
          <w:right w:val="nil"/>
          <w:between w:val="nil"/>
        </w:pBdr>
        <w:shd w:val="clear" w:color="auto" w:fill="FFFFFF"/>
        <w:spacing w:before="60"/>
        <w:rPr>
          <w:rFonts w:ascii="Arial" w:eastAsia="Arial" w:hAnsi="Arial" w:cs="Arial"/>
          <w:color w:val="000000"/>
        </w:rPr>
      </w:pPr>
      <w:r>
        <w:rPr>
          <w:color w:val="000000"/>
        </w:rPr>
        <w:t xml:space="preserve">Click the </w:t>
      </w:r>
      <w:r>
        <w:rPr>
          <w:b/>
          <w:color w:val="000000"/>
        </w:rPr>
        <w:t>View your payment history</w:t>
      </w:r>
      <w:r>
        <w:rPr>
          <w:color w:val="000000"/>
        </w:rPr>
        <w:t xml:space="preserve"> link. This will take them to the View Payments page on VA.gov.</w:t>
      </w:r>
    </w:p>
    <w:p w14:paraId="58F9BBF5" w14:textId="77777777" w:rsidR="0013489C" w:rsidRDefault="0013489C">
      <w:pPr>
        <w:pBdr>
          <w:top w:val="nil"/>
          <w:left w:val="nil"/>
          <w:bottom w:val="nil"/>
          <w:right w:val="nil"/>
          <w:between w:val="nil"/>
        </w:pBdr>
        <w:shd w:val="clear" w:color="auto" w:fill="FFFFFF"/>
        <w:spacing w:before="60"/>
        <w:rPr>
          <w:color w:val="000000"/>
        </w:rPr>
      </w:pPr>
    </w:p>
    <w:p w14:paraId="58F9BBF6" w14:textId="77777777" w:rsidR="0013489C" w:rsidRDefault="0062232A">
      <w:pPr>
        <w:pBdr>
          <w:top w:val="nil"/>
          <w:left w:val="nil"/>
          <w:bottom w:val="nil"/>
          <w:right w:val="nil"/>
          <w:between w:val="nil"/>
        </w:pBdr>
        <w:shd w:val="clear" w:color="auto" w:fill="FFFFFF"/>
        <w:spacing w:before="60"/>
        <w:jc w:val="center"/>
        <w:rPr>
          <w:color w:val="000000"/>
        </w:rPr>
      </w:pPr>
      <w:r>
        <w:rPr>
          <w:noProof/>
          <w:color w:val="000000"/>
        </w:rPr>
        <w:drawing>
          <wp:inline distT="0" distB="0" distL="0" distR="0" wp14:anchorId="58F9BDCD" wp14:editId="58F9BDCE">
            <wp:extent cx="4876800" cy="1666875"/>
            <wp:effectExtent l="12700" t="12700" r="12700" b="12700"/>
            <wp:docPr id="52" name="image54.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Graphical user interface, text, application, email&#10;&#10;Description automatically generated"/>
                    <pic:cNvPicPr preferRelativeResize="0"/>
                  </pic:nvPicPr>
                  <pic:blipFill>
                    <a:blip r:embed="rId99"/>
                    <a:srcRect l="15705" r="2243"/>
                    <a:stretch>
                      <a:fillRect/>
                    </a:stretch>
                  </pic:blipFill>
                  <pic:spPr>
                    <a:xfrm>
                      <a:off x="0" y="0"/>
                      <a:ext cx="4876800" cy="1666875"/>
                    </a:xfrm>
                    <a:prstGeom prst="rect">
                      <a:avLst/>
                    </a:prstGeom>
                    <a:ln w="12700">
                      <a:solidFill>
                        <a:srgbClr val="666666"/>
                      </a:solidFill>
                      <a:prstDash val="solid"/>
                    </a:ln>
                  </pic:spPr>
                </pic:pic>
              </a:graphicData>
            </a:graphic>
          </wp:inline>
        </w:drawing>
      </w:r>
      <w:r>
        <w:br w:type="page"/>
      </w:r>
    </w:p>
    <w:p w14:paraId="58F9BBF7" w14:textId="77777777" w:rsidR="0013489C" w:rsidRDefault="0062232A">
      <w:pPr>
        <w:pStyle w:val="Heading3"/>
        <w:pBdr>
          <w:bottom w:val="single" w:sz="6" w:space="5" w:color="EAECEF"/>
        </w:pBdr>
        <w:shd w:val="clear" w:color="auto" w:fill="FFFFFF"/>
        <w:spacing w:before="360" w:after="240"/>
        <w:ind w:left="-300"/>
      </w:pPr>
      <w:bookmarkStart w:id="41" w:name="_2xcytpi" w:colFirst="0" w:colLast="0"/>
      <w:bookmarkEnd w:id="41"/>
      <w:r>
        <w:lastRenderedPageBreak/>
        <w:t>Major Issues and Error Messages</w:t>
      </w:r>
    </w:p>
    <w:p w14:paraId="58F9BBF8" w14:textId="77777777" w:rsidR="0013489C" w:rsidRDefault="0062232A">
      <w:pPr>
        <w:pBdr>
          <w:top w:val="nil"/>
          <w:left w:val="nil"/>
          <w:bottom w:val="nil"/>
          <w:right w:val="nil"/>
          <w:between w:val="nil"/>
        </w:pBdr>
        <w:rPr>
          <w:color w:val="000000"/>
        </w:rPr>
      </w:pPr>
      <w:r>
        <w:rPr>
          <w:color w:val="000000"/>
        </w:rPr>
        <w:t>There are a few errors that users may see when they are interacting with the direct deposit feature:</w:t>
      </w:r>
    </w:p>
    <w:p w14:paraId="58F9BBF9" w14:textId="77777777" w:rsidR="0013489C" w:rsidRDefault="0013489C">
      <w:pPr>
        <w:pBdr>
          <w:top w:val="nil"/>
          <w:left w:val="nil"/>
          <w:bottom w:val="nil"/>
          <w:right w:val="nil"/>
          <w:between w:val="nil"/>
        </w:pBdr>
        <w:rPr>
          <w:color w:val="000000"/>
        </w:rPr>
      </w:pPr>
    </w:p>
    <w:p w14:paraId="58F9BBFA" w14:textId="77777777" w:rsidR="0013489C" w:rsidRDefault="0062232A">
      <w:pPr>
        <w:pBdr>
          <w:top w:val="nil"/>
          <w:left w:val="nil"/>
          <w:bottom w:val="nil"/>
          <w:right w:val="nil"/>
          <w:between w:val="nil"/>
        </w:pBdr>
        <w:rPr>
          <w:color w:val="000000"/>
        </w:rPr>
      </w:pPr>
      <w:r>
        <w:rPr>
          <w:b/>
          <w:color w:val="000000"/>
        </w:rPr>
        <w:t>Required Errors</w:t>
      </w:r>
      <w:r>
        <w:rPr>
          <w:b/>
          <w:color w:val="000000"/>
        </w:rPr>
        <w:br/>
      </w:r>
    </w:p>
    <w:p w14:paraId="58F9BBFB" w14:textId="77777777" w:rsidR="0013489C" w:rsidRDefault="0062232A">
      <w:pPr>
        <w:pBdr>
          <w:top w:val="nil"/>
          <w:left w:val="nil"/>
          <w:bottom w:val="nil"/>
          <w:right w:val="nil"/>
          <w:between w:val="nil"/>
        </w:pBdr>
        <w:rPr>
          <w:color w:val="000000"/>
        </w:rPr>
      </w:pPr>
      <w:r>
        <w:rPr>
          <w:color w:val="000000"/>
        </w:rPr>
        <w:t xml:space="preserve">If a user tries to submit the direct deposit form without filling out </w:t>
      </w:r>
      <w:proofErr w:type="gramStart"/>
      <w:r>
        <w:rPr>
          <w:color w:val="000000"/>
        </w:rPr>
        <w:t>any/all of</w:t>
      </w:r>
      <w:proofErr w:type="gramEnd"/>
      <w:r>
        <w:rPr>
          <w:color w:val="000000"/>
        </w:rPr>
        <w:t xml:space="preserve"> the fields, they will receive “required” errors that correspond with the fields they have left blank. Below is an image of what this would look like if all the fields were left blank:</w:t>
      </w:r>
    </w:p>
    <w:p w14:paraId="58F9BBFC" w14:textId="77777777" w:rsidR="0013489C" w:rsidRDefault="0013489C">
      <w:pPr>
        <w:pBdr>
          <w:top w:val="nil"/>
          <w:left w:val="nil"/>
          <w:bottom w:val="nil"/>
          <w:right w:val="nil"/>
          <w:between w:val="nil"/>
        </w:pBdr>
        <w:shd w:val="clear" w:color="auto" w:fill="FFFFFF"/>
        <w:rPr>
          <w:b/>
          <w:color w:val="000000"/>
        </w:rPr>
      </w:pPr>
    </w:p>
    <w:p w14:paraId="58F9BBFD" w14:textId="77777777" w:rsidR="0013489C" w:rsidRDefault="0062232A">
      <w:pPr>
        <w:pBdr>
          <w:top w:val="nil"/>
          <w:left w:val="nil"/>
          <w:bottom w:val="nil"/>
          <w:right w:val="nil"/>
          <w:between w:val="nil"/>
        </w:pBdr>
        <w:shd w:val="clear" w:color="auto" w:fill="FFFFFF"/>
        <w:jc w:val="center"/>
        <w:rPr>
          <w:b/>
          <w:color w:val="000000"/>
        </w:rPr>
      </w:pPr>
      <w:r>
        <w:rPr>
          <w:b/>
          <w:noProof/>
          <w:color w:val="000000"/>
        </w:rPr>
        <w:drawing>
          <wp:inline distT="0" distB="0" distL="0" distR="0" wp14:anchorId="58F9BDCF" wp14:editId="58F9BDD0">
            <wp:extent cx="5943600" cy="4830445"/>
            <wp:effectExtent l="12700" t="12700" r="12700" b="12700"/>
            <wp:docPr id="53" name="image5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application&#10;&#10;Description automatically generated"/>
                    <pic:cNvPicPr preferRelativeResize="0"/>
                  </pic:nvPicPr>
                  <pic:blipFill>
                    <a:blip r:embed="rId100"/>
                    <a:srcRect/>
                    <a:stretch>
                      <a:fillRect/>
                    </a:stretch>
                  </pic:blipFill>
                  <pic:spPr>
                    <a:xfrm>
                      <a:off x="0" y="0"/>
                      <a:ext cx="5943600" cy="4830445"/>
                    </a:xfrm>
                    <a:prstGeom prst="rect">
                      <a:avLst/>
                    </a:prstGeom>
                    <a:ln w="12700">
                      <a:solidFill>
                        <a:srgbClr val="666666"/>
                      </a:solidFill>
                      <a:prstDash val="solid"/>
                    </a:ln>
                  </pic:spPr>
                </pic:pic>
              </a:graphicData>
            </a:graphic>
          </wp:inline>
        </w:drawing>
      </w:r>
      <w:r>
        <w:br w:type="page"/>
      </w:r>
    </w:p>
    <w:p w14:paraId="58F9BBFE" w14:textId="77777777" w:rsidR="0013489C" w:rsidRDefault="0062232A">
      <w:pPr>
        <w:pBdr>
          <w:top w:val="nil"/>
          <w:left w:val="nil"/>
          <w:bottom w:val="nil"/>
          <w:right w:val="nil"/>
          <w:between w:val="nil"/>
        </w:pBdr>
        <w:rPr>
          <w:color w:val="000000"/>
        </w:rPr>
      </w:pPr>
      <w:r>
        <w:rPr>
          <w:b/>
          <w:color w:val="000000"/>
        </w:rPr>
        <w:lastRenderedPageBreak/>
        <w:t>Routing number can’t be found</w:t>
      </w:r>
      <w:r>
        <w:rPr>
          <w:b/>
          <w:color w:val="000000"/>
        </w:rPr>
        <w:br/>
      </w:r>
    </w:p>
    <w:p w14:paraId="58F9BBFF" w14:textId="3BAFB302" w:rsidR="0013489C" w:rsidRDefault="0062232A">
      <w:pPr>
        <w:pBdr>
          <w:top w:val="nil"/>
          <w:left w:val="nil"/>
          <w:bottom w:val="nil"/>
          <w:right w:val="nil"/>
          <w:between w:val="nil"/>
        </w:pBdr>
        <w:rPr>
          <w:color w:val="000000"/>
        </w:rPr>
      </w:pPr>
      <w:r>
        <w:rPr>
          <w:color w:val="000000"/>
        </w:rPr>
        <w:t xml:space="preserve">If a user submits an invalid bank routing number, we will return the error below. This error would </w:t>
      </w:r>
      <w:r w:rsidR="00FC0ADB">
        <w:rPr>
          <w:color w:val="000000"/>
        </w:rPr>
        <w:t>occur</w:t>
      </w:r>
      <w:r>
        <w:rPr>
          <w:color w:val="000000"/>
        </w:rPr>
        <w:t xml:space="preserve"> if someone accidentally mistyped their bank’s routing number:</w:t>
      </w:r>
    </w:p>
    <w:p w14:paraId="58F9BC00" w14:textId="77777777" w:rsidR="0013489C" w:rsidRDefault="0013489C">
      <w:pPr>
        <w:pBdr>
          <w:top w:val="nil"/>
          <w:left w:val="nil"/>
          <w:bottom w:val="nil"/>
          <w:right w:val="nil"/>
          <w:between w:val="nil"/>
        </w:pBdr>
        <w:rPr>
          <w:color w:val="000000"/>
        </w:rPr>
      </w:pPr>
    </w:p>
    <w:p w14:paraId="58F9BC01" w14:textId="77777777" w:rsidR="0013489C" w:rsidRDefault="0062232A">
      <w:pPr>
        <w:pBdr>
          <w:top w:val="nil"/>
          <w:left w:val="nil"/>
          <w:bottom w:val="nil"/>
          <w:right w:val="nil"/>
          <w:between w:val="nil"/>
        </w:pBdr>
        <w:shd w:val="clear" w:color="auto" w:fill="FFFFFF"/>
        <w:jc w:val="center"/>
        <w:rPr>
          <w:b/>
          <w:color w:val="000000"/>
        </w:rPr>
      </w:pPr>
      <w:r>
        <w:rPr>
          <w:b/>
          <w:noProof/>
          <w:color w:val="000000"/>
        </w:rPr>
        <w:drawing>
          <wp:inline distT="0" distB="0" distL="0" distR="0" wp14:anchorId="58F9BDD1" wp14:editId="58F9BDD2">
            <wp:extent cx="5943600" cy="4143375"/>
            <wp:effectExtent l="12700" t="12700" r="12700" b="12700"/>
            <wp:docPr id="5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101"/>
                    <a:srcRect t="13690"/>
                    <a:stretch>
                      <a:fillRect/>
                    </a:stretch>
                  </pic:blipFill>
                  <pic:spPr>
                    <a:xfrm>
                      <a:off x="0" y="0"/>
                      <a:ext cx="5943600" cy="4143375"/>
                    </a:xfrm>
                    <a:prstGeom prst="rect">
                      <a:avLst/>
                    </a:prstGeom>
                    <a:ln w="12700">
                      <a:solidFill>
                        <a:srgbClr val="666666"/>
                      </a:solidFill>
                      <a:prstDash val="solid"/>
                    </a:ln>
                  </pic:spPr>
                </pic:pic>
              </a:graphicData>
            </a:graphic>
          </wp:inline>
        </w:drawing>
      </w:r>
      <w:r>
        <w:br w:type="page"/>
      </w:r>
    </w:p>
    <w:p w14:paraId="58F9BC02" w14:textId="77777777" w:rsidR="0013489C" w:rsidRDefault="0062232A">
      <w:pPr>
        <w:pBdr>
          <w:top w:val="nil"/>
          <w:left w:val="nil"/>
          <w:bottom w:val="nil"/>
          <w:right w:val="nil"/>
          <w:between w:val="nil"/>
        </w:pBdr>
        <w:rPr>
          <w:color w:val="000000"/>
        </w:rPr>
      </w:pPr>
      <w:r>
        <w:rPr>
          <w:b/>
          <w:color w:val="000000"/>
        </w:rPr>
        <w:lastRenderedPageBreak/>
        <w:t>Backend system is down/generic error</w:t>
      </w:r>
      <w:r>
        <w:rPr>
          <w:b/>
          <w:color w:val="000000"/>
        </w:rPr>
        <w:br/>
      </w:r>
    </w:p>
    <w:p w14:paraId="58F9BC03" w14:textId="77777777" w:rsidR="0013489C" w:rsidRDefault="0062232A">
      <w:pPr>
        <w:pBdr>
          <w:top w:val="nil"/>
          <w:left w:val="nil"/>
          <w:bottom w:val="nil"/>
          <w:right w:val="nil"/>
          <w:between w:val="nil"/>
        </w:pBdr>
        <w:rPr>
          <w:color w:val="000000"/>
        </w:rPr>
      </w:pPr>
      <w:r>
        <w:rPr>
          <w:color w:val="000000"/>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try again later:</w:t>
      </w:r>
      <w:r>
        <w:rPr>
          <w:color w:val="000000"/>
        </w:rPr>
        <w:br/>
      </w:r>
    </w:p>
    <w:p w14:paraId="58F9BC04" w14:textId="77777777" w:rsidR="0013489C" w:rsidRDefault="0062232A">
      <w:pPr>
        <w:pBdr>
          <w:top w:val="nil"/>
          <w:left w:val="nil"/>
          <w:bottom w:val="nil"/>
          <w:right w:val="nil"/>
          <w:between w:val="nil"/>
        </w:pBdr>
        <w:shd w:val="clear" w:color="auto" w:fill="FFFFFF"/>
        <w:jc w:val="center"/>
        <w:rPr>
          <w:b/>
          <w:color w:val="000000"/>
        </w:rPr>
      </w:pPr>
      <w:bookmarkStart w:id="42" w:name="_1ci93xb" w:colFirst="0" w:colLast="0"/>
      <w:bookmarkEnd w:id="42"/>
      <w:r>
        <w:rPr>
          <w:b/>
          <w:noProof/>
          <w:color w:val="000000"/>
        </w:rPr>
        <w:drawing>
          <wp:inline distT="0" distB="0" distL="0" distR="0" wp14:anchorId="58F9BDD3" wp14:editId="58F9BDD4">
            <wp:extent cx="5943600" cy="2400300"/>
            <wp:effectExtent l="12700" t="12700" r="12700" b="12700"/>
            <wp:docPr id="55" name="image5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application, Teams&#10;&#10;Description automatically generated"/>
                    <pic:cNvPicPr preferRelativeResize="0"/>
                  </pic:nvPicPr>
                  <pic:blipFill>
                    <a:blip r:embed="rId102"/>
                    <a:srcRect t="32075"/>
                    <a:stretch>
                      <a:fillRect/>
                    </a:stretch>
                  </pic:blipFill>
                  <pic:spPr>
                    <a:xfrm>
                      <a:off x="0" y="0"/>
                      <a:ext cx="5943600" cy="2400300"/>
                    </a:xfrm>
                    <a:prstGeom prst="rect">
                      <a:avLst/>
                    </a:prstGeom>
                    <a:ln w="12700">
                      <a:solidFill>
                        <a:srgbClr val="666666"/>
                      </a:solidFill>
                      <a:prstDash val="solid"/>
                    </a:ln>
                  </pic:spPr>
                </pic:pic>
              </a:graphicData>
            </a:graphic>
          </wp:inline>
        </w:drawing>
      </w:r>
      <w:r>
        <w:br w:type="page"/>
      </w:r>
    </w:p>
    <w:p w14:paraId="58F9BC05" w14:textId="77777777" w:rsidR="0013489C" w:rsidRDefault="0062232A">
      <w:pPr>
        <w:shd w:val="clear" w:color="auto" w:fill="FFFFFF"/>
      </w:pPr>
      <w:r>
        <w:rPr>
          <w:b/>
        </w:rPr>
        <w:lastRenderedPageBreak/>
        <w:t>Payment information won’t load</w:t>
      </w:r>
      <w:r>
        <w:br/>
      </w:r>
    </w:p>
    <w:p w14:paraId="58F9BC06" w14:textId="77777777" w:rsidR="0013489C" w:rsidRDefault="0062232A">
      <w:pPr>
        <w:pBdr>
          <w:top w:val="nil"/>
          <w:left w:val="nil"/>
          <w:bottom w:val="nil"/>
          <w:right w:val="nil"/>
          <w:between w:val="nil"/>
        </w:pBdr>
        <w:rPr>
          <w:color w:val="000000"/>
        </w:rPr>
      </w:pPr>
      <w:r>
        <w:rPr>
          <w:color w:val="000000"/>
        </w:rPr>
        <w:t>If we can’t retrieve someone’s direct deposit information, they will see this error. This is caused by issues with the backend system, and there isn’t anything the user can do to resolve it. They should just try again later:</w:t>
      </w:r>
    </w:p>
    <w:p w14:paraId="58F9BC07" w14:textId="77777777" w:rsidR="0013489C" w:rsidRDefault="0013489C">
      <w:pPr>
        <w:pBdr>
          <w:top w:val="nil"/>
          <w:left w:val="nil"/>
          <w:bottom w:val="nil"/>
          <w:right w:val="nil"/>
          <w:between w:val="nil"/>
        </w:pBdr>
        <w:shd w:val="clear" w:color="auto" w:fill="FFFFFF"/>
        <w:rPr>
          <w:color w:val="000000"/>
        </w:rPr>
      </w:pPr>
    </w:p>
    <w:p w14:paraId="58F9BC08" w14:textId="77777777" w:rsidR="0013489C" w:rsidRDefault="0062232A">
      <w:pPr>
        <w:pBdr>
          <w:top w:val="nil"/>
          <w:left w:val="nil"/>
          <w:bottom w:val="nil"/>
          <w:right w:val="nil"/>
          <w:between w:val="nil"/>
        </w:pBdr>
        <w:shd w:val="clear" w:color="auto" w:fill="FFFFFF"/>
        <w:jc w:val="center"/>
        <w:rPr>
          <w:color w:val="000000"/>
        </w:rPr>
      </w:pPr>
      <w:r>
        <w:rPr>
          <w:b/>
          <w:noProof/>
          <w:color w:val="000000"/>
        </w:rPr>
        <w:drawing>
          <wp:inline distT="0" distB="0" distL="0" distR="0" wp14:anchorId="58F9BDD5" wp14:editId="58F9BDD6">
            <wp:extent cx="5943600" cy="2819400"/>
            <wp:effectExtent l="12700" t="12700" r="12700" b="12700"/>
            <wp:docPr id="56" name="image48.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Graphical user interface, application, Teams&#10;&#10;Description automatically generated"/>
                    <pic:cNvPicPr preferRelativeResize="0"/>
                  </pic:nvPicPr>
                  <pic:blipFill>
                    <a:blip r:embed="rId103"/>
                    <a:srcRect t="22309"/>
                    <a:stretch>
                      <a:fillRect/>
                    </a:stretch>
                  </pic:blipFill>
                  <pic:spPr>
                    <a:xfrm>
                      <a:off x="0" y="0"/>
                      <a:ext cx="5943600" cy="2819400"/>
                    </a:xfrm>
                    <a:prstGeom prst="rect">
                      <a:avLst/>
                    </a:prstGeom>
                    <a:ln w="12700">
                      <a:solidFill>
                        <a:srgbClr val="666666"/>
                      </a:solidFill>
                      <a:prstDash val="solid"/>
                    </a:ln>
                  </pic:spPr>
                </pic:pic>
              </a:graphicData>
            </a:graphic>
          </wp:inline>
        </w:drawing>
      </w:r>
    </w:p>
    <w:p w14:paraId="58F9BC09" w14:textId="77777777" w:rsidR="0013489C" w:rsidRDefault="0013489C">
      <w:pPr>
        <w:pBdr>
          <w:top w:val="nil"/>
          <w:left w:val="nil"/>
          <w:bottom w:val="nil"/>
          <w:right w:val="nil"/>
          <w:between w:val="nil"/>
        </w:pBdr>
        <w:rPr>
          <w:b/>
        </w:rPr>
      </w:pPr>
    </w:p>
    <w:p w14:paraId="58F9BC0A" w14:textId="77777777" w:rsidR="0013489C" w:rsidRDefault="0062232A">
      <w:pPr>
        <w:pBdr>
          <w:top w:val="nil"/>
          <w:left w:val="nil"/>
          <w:bottom w:val="nil"/>
          <w:right w:val="nil"/>
          <w:between w:val="nil"/>
        </w:pBdr>
        <w:spacing w:after="200"/>
        <w:rPr>
          <w:b/>
        </w:rPr>
      </w:pPr>
      <w:r>
        <w:br w:type="page"/>
      </w:r>
    </w:p>
    <w:p w14:paraId="58F9BC0B" w14:textId="77777777" w:rsidR="0013489C" w:rsidRDefault="0062232A">
      <w:pPr>
        <w:pBdr>
          <w:top w:val="nil"/>
          <w:left w:val="nil"/>
          <w:bottom w:val="nil"/>
          <w:right w:val="nil"/>
          <w:between w:val="nil"/>
        </w:pBdr>
        <w:spacing w:after="200"/>
        <w:rPr>
          <w:color w:val="000000"/>
        </w:rPr>
      </w:pPr>
      <w:r>
        <w:rPr>
          <w:b/>
          <w:color w:val="000000"/>
        </w:rPr>
        <w:lastRenderedPageBreak/>
        <w:t>Fraud error</w:t>
      </w:r>
    </w:p>
    <w:p w14:paraId="58F9BC0C" w14:textId="01F3E808" w:rsidR="0013489C" w:rsidRDefault="0062232A">
      <w:pPr>
        <w:pBdr>
          <w:top w:val="nil"/>
          <w:left w:val="nil"/>
          <w:bottom w:val="nil"/>
          <w:right w:val="nil"/>
          <w:between w:val="nil"/>
        </w:pBdr>
        <w:rPr>
          <w:color w:val="000000"/>
        </w:rPr>
      </w:pPr>
      <w:r>
        <w:rPr>
          <w:color w:val="000000"/>
        </w:rPr>
        <w:t xml:space="preserve">If someone reports suspicion of fraud to the VA and the VA finds that there is a credible threat, they will suspend the ability for the associated account to update their direct deposit information until the fraud issue is resolved. This </w:t>
      </w:r>
      <w:r w:rsidR="00AB712B">
        <w:rPr>
          <w:color w:val="000000"/>
        </w:rPr>
        <w:t>is</w:t>
      </w:r>
      <w:r>
        <w:rPr>
          <w:color w:val="000000"/>
        </w:rPr>
        <w:t xml:space="preserve"> an extremely rare use case, but </w:t>
      </w:r>
      <w:r w:rsidR="00FC0ADB">
        <w:rPr>
          <w:color w:val="000000"/>
        </w:rPr>
        <w:t>if</w:t>
      </w:r>
      <w:r>
        <w:rPr>
          <w:color w:val="000000"/>
        </w:rPr>
        <w:t xml:space="preserve"> it happens, a user </w:t>
      </w:r>
      <w:r w:rsidR="00263A2D">
        <w:rPr>
          <w:color w:val="000000"/>
        </w:rPr>
        <w:t>will</w:t>
      </w:r>
      <w:r>
        <w:rPr>
          <w:color w:val="000000"/>
        </w:rPr>
        <w:t xml:space="preserve"> see this if they tr</w:t>
      </w:r>
      <w:r w:rsidR="00263A2D">
        <w:rPr>
          <w:color w:val="000000"/>
        </w:rPr>
        <w:t>y</w:t>
      </w:r>
      <w:r>
        <w:rPr>
          <w:color w:val="000000"/>
        </w:rPr>
        <w:t xml:space="preserve"> to update their direct deposit information:</w:t>
      </w:r>
    </w:p>
    <w:p w14:paraId="58F9BC0D" w14:textId="77777777" w:rsidR="0013489C" w:rsidRDefault="0013489C"/>
    <w:p w14:paraId="58F9BC0E" w14:textId="77777777" w:rsidR="0013489C" w:rsidRDefault="0062232A">
      <w:pPr>
        <w:pBdr>
          <w:top w:val="nil"/>
          <w:left w:val="nil"/>
          <w:bottom w:val="nil"/>
          <w:right w:val="nil"/>
          <w:between w:val="nil"/>
        </w:pBdr>
        <w:shd w:val="clear" w:color="auto" w:fill="FFFFFF"/>
        <w:jc w:val="center"/>
        <w:rPr>
          <w:color w:val="000000"/>
        </w:rPr>
      </w:pPr>
      <w:r>
        <w:rPr>
          <w:b/>
          <w:noProof/>
          <w:color w:val="000000"/>
        </w:rPr>
        <w:drawing>
          <wp:inline distT="0" distB="0" distL="0" distR="0" wp14:anchorId="58F9BDD7" wp14:editId="58F9BDD8">
            <wp:extent cx="5095875" cy="4181475"/>
            <wp:effectExtent l="12700" t="12700" r="12700" b="12700"/>
            <wp:docPr id="57" name="image5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application&#10;&#10;Description automatically generated"/>
                    <pic:cNvPicPr preferRelativeResize="0"/>
                  </pic:nvPicPr>
                  <pic:blipFill>
                    <a:blip r:embed="rId104"/>
                    <a:srcRect l="4807" r="9455"/>
                    <a:stretch>
                      <a:fillRect/>
                    </a:stretch>
                  </pic:blipFill>
                  <pic:spPr>
                    <a:xfrm>
                      <a:off x="0" y="0"/>
                      <a:ext cx="5095875" cy="4181475"/>
                    </a:xfrm>
                    <a:prstGeom prst="rect">
                      <a:avLst/>
                    </a:prstGeom>
                    <a:ln w="12700">
                      <a:solidFill>
                        <a:srgbClr val="666666"/>
                      </a:solidFill>
                      <a:prstDash val="solid"/>
                    </a:ln>
                  </pic:spPr>
                </pic:pic>
              </a:graphicData>
            </a:graphic>
          </wp:inline>
        </w:drawing>
      </w:r>
    </w:p>
    <w:p w14:paraId="58F9BC0F" w14:textId="77777777" w:rsidR="0013489C" w:rsidRDefault="0013489C">
      <w:pPr>
        <w:pBdr>
          <w:top w:val="nil"/>
          <w:left w:val="nil"/>
          <w:bottom w:val="nil"/>
          <w:right w:val="nil"/>
          <w:between w:val="nil"/>
        </w:pBdr>
        <w:rPr>
          <w:b/>
        </w:rPr>
      </w:pPr>
    </w:p>
    <w:p w14:paraId="58F9BC10" w14:textId="77777777" w:rsidR="0013489C" w:rsidRDefault="0062232A">
      <w:pPr>
        <w:pBdr>
          <w:top w:val="nil"/>
          <w:left w:val="nil"/>
          <w:bottom w:val="nil"/>
          <w:right w:val="nil"/>
          <w:between w:val="nil"/>
        </w:pBdr>
        <w:spacing w:after="200"/>
        <w:rPr>
          <w:color w:val="000000"/>
        </w:rPr>
      </w:pPr>
      <w:r>
        <w:rPr>
          <w:b/>
          <w:color w:val="000000"/>
        </w:rPr>
        <w:t>Mailing address errors</w:t>
      </w:r>
    </w:p>
    <w:p w14:paraId="58F9BC11" w14:textId="77777777" w:rsidR="0013489C" w:rsidRDefault="0062232A">
      <w:pPr>
        <w:pBdr>
          <w:top w:val="nil"/>
          <w:left w:val="nil"/>
          <w:bottom w:val="nil"/>
          <w:right w:val="nil"/>
          <w:between w:val="nil"/>
        </w:pBdr>
        <w:rPr>
          <w:color w:val="000000"/>
        </w:rPr>
      </w:pPr>
      <w:r>
        <w:rPr>
          <w:color w:val="000000"/>
        </w:rPr>
        <w:t>Some people may not be able to update their direct deposit information because of an issue with the mailing address on file. If we detect that their mailing address is “invalid”—either incomplete or an address which the U.S. Postal system may not recognize—the update of the direct deposit information will fail. The technical specifics are not important to convey to the end user, just that this has something to do with how direct deposit data and mailing addresses are coupled in the backend database.</w:t>
      </w:r>
    </w:p>
    <w:p w14:paraId="58F9BC12" w14:textId="77777777" w:rsidR="0013489C" w:rsidRDefault="0013489C">
      <w:pPr>
        <w:pBdr>
          <w:top w:val="nil"/>
          <w:left w:val="nil"/>
          <w:bottom w:val="nil"/>
          <w:right w:val="nil"/>
          <w:between w:val="nil"/>
        </w:pBdr>
        <w:rPr>
          <w:color w:val="000000"/>
        </w:rPr>
      </w:pPr>
    </w:p>
    <w:p w14:paraId="58F9BC13" w14:textId="77777777" w:rsidR="0013489C" w:rsidRDefault="0062232A">
      <w:pPr>
        <w:pBdr>
          <w:top w:val="nil"/>
          <w:left w:val="nil"/>
          <w:bottom w:val="nil"/>
          <w:right w:val="nil"/>
          <w:between w:val="nil"/>
        </w:pBdr>
        <w:rPr>
          <w:color w:val="000000"/>
        </w:rPr>
      </w:pPr>
      <w:r>
        <w:rPr>
          <w:color w:val="000000"/>
        </w:rPr>
        <w:t>If someone sees this error, they should update their mailing address in the VA.gov profile, and then try to update their direct deposit again. Once they are successfully able to save a new and valid mailing address, then their direct deposit information should be able to be saved</w:t>
      </w:r>
      <w:r>
        <w:rPr>
          <w:b/>
          <w:color w:val="000000"/>
        </w:rPr>
        <w:t xml:space="preserve"> unless</w:t>
      </w:r>
      <w:r>
        <w:rPr>
          <w:color w:val="000000"/>
        </w:rPr>
        <w:t xml:space="preserve"> there are issues with their phone numbers on file (see the next section for more information on phone number errors).</w:t>
      </w:r>
    </w:p>
    <w:p w14:paraId="58F9BC14" w14:textId="77777777" w:rsidR="0013489C" w:rsidRDefault="0013489C">
      <w:pPr>
        <w:pBdr>
          <w:top w:val="nil"/>
          <w:left w:val="nil"/>
          <w:bottom w:val="nil"/>
          <w:right w:val="nil"/>
          <w:between w:val="nil"/>
        </w:pBdr>
        <w:rPr>
          <w:color w:val="000000"/>
        </w:rPr>
      </w:pPr>
    </w:p>
    <w:p w14:paraId="58F9BC15" w14:textId="77777777" w:rsidR="0013489C" w:rsidRDefault="0062232A">
      <w:pPr>
        <w:pBdr>
          <w:top w:val="nil"/>
          <w:left w:val="nil"/>
          <w:bottom w:val="nil"/>
          <w:right w:val="nil"/>
          <w:between w:val="nil"/>
        </w:pBdr>
        <w:rPr>
          <w:color w:val="000000"/>
        </w:rPr>
      </w:pPr>
      <w:r>
        <w:rPr>
          <w:color w:val="000000"/>
        </w:rPr>
        <w:t>The flow will look like this:</w:t>
      </w:r>
    </w:p>
    <w:p w14:paraId="58F9BC16" w14:textId="77777777" w:rsidR="0013489C" w:rsidRDefault="0013489C">
      <w:pPr>
        <w:pBdr>
          <w:top w:val="nil"/>
          <w:left w:val="nil"/>
          <w:bottom w:val="nil"/>
          <w:right w:val="nil"/>
          <w:between w:val="nil"/>
        </w:pBdr>
        <w:rPr>
          <w:color w:val="000000"/>
        </w:rPr>
      </w:pPr>
    </w:p>
    <w:p w14:paraId="58F9BC17" w14:textId="77777777" w:rsidR="0013489C" w:rsidRDefault="0062232A">
      <w:pPr>
        <w:numPr>
          <w:ilvl w:val="0"/>
          <w:numId w:val="17"/>
        </w:numPr>
        <w:pBdr>
          <w:top w:val="nil"/>
          <w:left w:val="nil"/>
          <w:bottom w:val="nil"/>
          <w:right w:val="nil"/>
          <w:between w:val="nil"/>
        </w:pBdr>
        <w:spacing w:after="200"/>
        <w:rPr>
          <w:color w:val="000000"/>
          <w:sz w:val="22"/>
          <w:szCs w:val="22"/>
        </w:rPr>
      </w:pPr>
      <w:r>
        <w:rPr>
          <w:color w:val="000000"/>
        </w:rPr>
        <w:t>A user tries to update their direct deposit information in the VA.gov profile. They may get this error saying their mailing address is invalid.</w:t>
      </w:r>
    </w:p>
    <w:p w14:paraId="58F9BC18" w14:textId="77777777" w:rsidR="0013489C" w:rsidRDefault="0062232A">
      <w:pPr>
        <w:numPr>
          <w:ilvl w:val="0"/>
          <w:numId w:val="17"/>
        </w:numPr>
        <w:pBdr>
          <w:top w:val="nil"/>
          <w:left w:val="nil"/>
          <w:bottom w:val="nil"/>
          <w:right w:val="nil"/>
          <w:between w:val="nil"/>
        </w:pBdr>
        <w:rPr>
          <w:color w:val="000000"/>
          <w:sz w:val="22"/>
          <w:szCs w:val="22"/>
        </w:rPr>
      </w:pPr>
      <w:r>
        <w:rPr>
          <w:color w:val="000000"/>
        </w:rPr>
        <w:t xml:space="preserve">From here, they should leave the </w:t>
      </w:r>
      <w:r>
        <w:rPr>
          <w:b/>
          <w:color w:val="000000"/>
        </w:rPr>
        <w:t>Direct deposit</w:t>
      </w:r>
      <w:r>
        <w:rPr>
          <w:color w:val="000000"/>
        </w:rPr>
        <w:t xml:space="preserve"> section and go to the </w:t>
      </w:r>
      <w:proofErr w:type="gramStart"/>
      <w:r>
        <w:rPr>
          <w:b/>
          <w:color w:val="000000"/>
        </w:rPr>
        <w:t>Personal</w:t>
      </w:r>
      <w:proofErr w:type="gramEnd"/>
      <w:r>
        <w:rPr>
          <w:b/>
          <w:color w:val="000000"/>
        </w:rPr>
        <w:t xml:space="preserve"> and contact information</w:t>
      </w:r>
      <w:r>
        <w:rPr>
          <w:color w:val="000000"/>
        </w:rPr>
        <w:t xml:space="preserve"> section of the profile. Under there, they will see an option to update their mailing address. They should click </w:t>
      </w:r>
      <w:r>
        <w:rPr>
          <w:b/>
          <w:color w:val="000000"/>
        </w:rPr>
        <w:t>Edit</w:t>
      </w:r>
      <w:r>
        <w:rPr>
          <w:color w:val="000000"/>
        </w:rPr>
        <w:t xml:space="preserve"> to update their mailing address.</w:t>
      </w:r>
    </w:p>
    <w:p w14:paraId="58F9BC19" w14:textId="77777777" w:rsidR="0013489C" w:rsidRDefault="0062232A">
      <w:pPr>
        <w:pBdr>
          <w:top w:val="nil"/>
          <w:left w:val="nil"/>
          <w:bottom w:val="nil"/>
          <w:right w:val="nil"/>
          <w:between w:val="nil"/>
        </w:pBdr>
        <w:shd w:val="clear" w:color="auto" w:fill="FFFFFF"/>
        <w:spacing w:before="60"/>
        <w:jc w:val="center"/>
        <w:rPr>
          <w:color w:val="000000"/>
        </w:rPr>
      </w:pPr>
      <w:r>
        <w:rPr>
          <w:color w:val="000000"/>
        </w:rPr>
        <w:tab/>
      </w:r>
      <w:r>
        <w:rPr>
          <w:noProof/>
          <w:color w:val="000000"/>
        </w:rPr>
        <w:drawing>
          <wp:inline distT="0" distB="0" distL="0" distR="0" wp14:anchorId="58F9BDD9" wp14:editId="58F9BDDA">
            <wp:extent cx="4538663" cy="3424331"/>
            <wp:effectExtent l="12700" t="12700" r="12700" b="12700"/>
            <wp:docPr id="58" name="image5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application&#10;&#10;Description automatically generated"/>
                    <pic:cNvPicPr preferRelativeResize="0"/>
                  </pic:nvPicPr>
                  <pic:blipFill>
                    <a:blip r:embed="rId37"/>
                    <a:srcRect l="3365" r="7211"/>
                    <a:stretch>
                      <a:fillRect/>
                    </a:stretch>
                  </pic:blipFill>
                  <pic:spPr>
                    <a:xfrm>
                      <a:off x="0" y="0"/>
                      <a:ext cx="4538663" cy="3424331"/>
                    </a:xfrm>
                    <a:prstGeom prst="rect">
                      <a:avLst/>
                    </a:prstGeom>
                    <a:ln w="12700">
                      <a:solidFill>
                        <a:srgbClr val="666666"/>
                      </a:solidFill>
                      <a:prstDash val="solid"/>
                    </a:ln>
                  </pic:spPr>
                </pic:pic>
              </a:graphicData>
            </a:graphic>
          </wp:inline>
        </w:drawing>
      </w:r>
    </w:p>
    <w:p w14:paraId="58F9BC1A" w14:textId="77777777" w:rsidR="0013489C" w:rsidRDefault="0013489C"/>
    <w:p w14:paraId="58F9BC1B" w14:textId="77777777" w:rsidR="0013489C" w:rsidRDefault="0062232A">
      <w:pPr>
        <w:numPr>
          <w:ilvl w:val="0"/>
          <w:numId w:val="17"/>
        </w:numPr>
        <w:pBdr>
          <w:top w:val="nil"/>
          <w:left w:val="nil"/>
          <w:bottom w:val="nil"/>
          <w:right w:val="nil"/>
          <w:between w:val="nil"/>
        </w:pBdr>
        <w:rPr>
          <w:rFonts w:ascii="Arial" w:eastAsia="Arial" w:hAnsi="Arial" w:cs="Arial"/>
          <w:color w:val="000000"/>
          <w:sz w:val="22"/>
          <w:szCs w:val="22"/>
        </w:rPr>
      </w:pPr>
      <w:r>
        <w:rPr>
          <w:color w:val="000000"/>
        </w:rPr>
        <w:t xml:space="preserve">In the mailing address form, they will enter their current mailing address and click </w:t>
      </w:r>
      <w:r>
        <w:rPr>
          <w:b/>
          <w:color w:val="000000"/>
        </w:rPr>
        <w:t>Update</w:t>
      </w:r>
      <w:r>
        <w:rPr>
          <w:color w:val="000000"/>
        </w:rPr>
        <w:t>.</w:t>
      </w:r>
      <w:r>
        <w:rPr>
          <w:color w:val="000000"/>
        </w:rPr>
        <w:br/>
      </w:r>
    </w:p>
    <w:p w14:paraId="58F9BC1C" w14:textId="77777777" w:rsidR="0013489C" w:rsidRDefault="0062232A">
      <w:pPr>
        <w:pBdr>
          <w:top w:val="nil"/>
          <w:left w:val="nil"/>
          <w:bottom w:val="nil"/>
          <w:right w:val="nil"/>
          <w:between w:val="nil"/>
        </w:pBdr>
        <w:shd w:val="clear" w:color="auto" w:fill="FFFFFF"/>
        <w:spacing w:before="60"/>
        <w:rPr>
          <w:color w:val="000000"/>
        </w:rPr>
      </w:pPr>
      <w:r>
        <w:rPr>
          <w:noProof/>
          <w:color w:val="000000"/>
        </w:rPr>
        <w:lastRenderedPageBreak/>
        <w:drawing>
          <wp:inline distT="0" distB="0" distL="0" distR="0" wp14:anchorId="58F9BDDB" wp14:editId="58F9BDDC">
            <wp:extent cx="5943600" cy="4803140"/>
            <wp:effectExtent l="0" t="0" r="0" b="0"/>
            <wp:docPr id="48" name="image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10;&#10;Description automatically generated"/>
                    <pic:cNvPicPr preferRelativeResize="0"/>
                  </pic:nvPicPr>
                  <pic:blipFill>
                    <a:blip r:embed="rId105"/>
                    <a:srcRect/>
                    <a:stretch>
                      <a:fillRect/>
                    </a:stretch>
                  </pic:blipFill>
                  <pic:spPr>
                    <a:xfrm>
                      <a:off x="0" y="0"/>
                      <a:ext cx="5943600" cy="4803140"/>
                    </a:xfrm>
                    <a:prstGeom prst="rect">
                      <a:avLst/>
                    </a:prstGeom>
                    <a:ln/>
                  </pic:spPr>
                </pic:pic>
              </a:graphicData>
            </a:graphic>
          </wp:inline>
        </w:drawing>
      </w:r>
    </w:p>
    <w:p w14:paraId="58F9BC1D" w14:textId="77777777" w:rsidR="0013489C" w:rsidRDefault="0062232A">
      <w:pPr>
        <w:numPr>
          <w:ilvl w:val="0"/>
          <w:numId w:val="17"/>
        </w:numPr>
        <w:pBdr>
          <w:top w:val="nil"/>
          <w:left w:val="nil"/>
          <w:bottom w:val="nil"/>
          <w:right w:val="nil"/>
          <w:between w:val="nil"/>
        </w:pBdr>
        <w:rPr>
          <w:color w:val="000000"/>
          <w:sz w:val="22"/>
          <w:szCs w:val="22"/>
        </w:rPr>
      </w:pPr>
      <w:r>
        <w:rPr>
          <w:color w:val="000000"/>
        </w:rPr>
        <w:t>Once they update their mailing address, they should try to update their direct deposit information again. It should work this time.</w:t>
      </w:r>
    </w:p>
    <w:p w14:paraId="58F9BC1E" w14:textId="77777777" w:rsidR="0013489C" w:rsidRDefault="0013489C"/>
    <w:p w14:paraId="58F9BC1F" w14:textId="77777777" w:rsidR="0013489C" w:rsidRDefault="0062232A">
      <w:pPr>
        <w:pBdr>
          <w:top w:val="nil"/>
          <w:left w:val="nil"/>
          <w:bottom w:val="nil"/>
          <w:right w:val="nil"/>
          <w:between w:val="nil"/>
        </w:pBdr>
        <w:rPr>
          <w:color w:val="000000"/>
        </w:rPr>
      </w:pPr>
      <w:r>
        <w:rPr>
          <w:b/>
          <w:color w:val="000000"/>
        </w:rPr>
        <w:t>Note</w:t>
      </w:r>
      <w:r>
        <w:rPr>
          <w:color w:val="000000"/>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58F9BC20" w14:textId="77777777" w:rsidR="0013489C" w:rsidRDefault="0013489C"/>
    <w:p w14:paraId="58F9BC21" w14:textId="77777777" w:rsidR="0013489C" w:rsidRDefault="0062232A">
      <w:pPr>
        <w:pBdr>
          <w:top w:val="nil"/>
          <w:left w:val="nil"/>
          <w:bottom w:val="nil"/>
          <w:right w:val="nil"/>
          <w:between w:val="nil"/>
        </w:pBdr>
        <w:rPr>
          <w:color w:val="000000"/>
        </w:rPr>
      </w:pPr>
      <w:r>
        <w:rPr>
          <w:b/>
          <w:color w:val="000000"/>
        </w:rPr>
        <w:t>Phone number errors</w:t>
      </w:r>
      <w:r>
        <w:rPr>
          <w:b/>
          <w:color w:val="000000"/>
        </w:rPr>
        <w:br/>
      </w:r>
    </w:p>
    <w:p w14:paraId="58F9BC22" w14:textId="77777777" w:rsidR="0013489C" w:rsidRDefault="0062232A">
      <w:pPr>
        <w:pBdr>
          <w:top w:val="nil"/>
          <w:left w:val="nil"/>
          <w:bottom w:val="nil"/>
          <w:right w:val="nil"/>
          <w:between w:val="nil"/>
        </w:pBdr>
        <w:rPr>
          <w:color w:val="000000"/>
        </w:rPr>
      </w:pPr>
      <w:r>
        <w:rPr>
          <w:color w:val="000000"/>
        </w:rPr>
        <w:t>Like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Note to the user that this has something to do with how direct deposit data and home or work phone numbers are coupled in the backend database.</w:t>
      </w:r>
    </w:p>
    <w:p w14:paraId="58F9BC23" w14:textId="77777777" w:rsidR="0013489C" w:rsidRDefault="0013489C">
      <w:pPr>
        <w:pBdr>
          <w:top w:val="nil"/>
          <w:left w:val="nil"/>
          <w:bottom w:val="nil"/>
          <w:right w:val="nil"/>
          <w:between w:val="nil"/>
        </w:pBdr>
        <w:rPr>
          <w:color w:val="000000"/>
        </w:rPr>
      </w:pPr>
    </w:p>
    <w:p w14:paraId="58F9BC24" w14:textId="77777777" w:rsidR="0013489C" w:rsidRDefault="0062232A">
      <w:pPr>
        <w:pBdr>
          <w:top w:val="nil"/>
          <w:left w:val="nil"/>
          <w:bottom w:val="nil"/>
          <w:right w:val="nil"/>
          <w:between w:val="nil"/>
        </w:pBdr>
        <w:rPr>
          <w:color w:val="000000"/>
        </w:rPr>
      </w:pPr>
      <w:r>
        <w:rPr>
          <w:color w:val="000000"/>
        </w:rPr>
        <w:lastRenderedPageBreak/>
        <w:t>If someone sees this error, they should update their home or phone number in the VA.gov profile, then try to update their direct deposit again. Please</w:t>
      </w:r>
      <w:r>
        <w:rPr>
          <w:b/>
          <w:color w:val="000000"/>
        </w:rPr>
        <w:t xml:space="preserve"> </w:t>
      </w:r>
      <w:r>
        <w:rPr>
          <w:color w:val="000000"/>
        </w:rPr>
        <w:t>note that the error message will specify whether they need to update the home OR work phone number.</w:t>
      </w:r>
    </w:p>
    <w:p w14:paraId="58F9BC25" w14:textId="77777777" w:rsidR="0013489C" w:rsidRDefault="0013489C">
      <w:pPr>
        <w:pBdr>
          <w:top w:val="nil"/>
          <w:left w:val="nil"/>
          <w:bottom w:val="nil"/>
          <w:right w:val="nil"/>
          <w:between w:val="nil"/>
        </w:pBdr>
        <w:rPr>
          <w:color w:val="000000"/>
        </w:rPr>
      </w:pPr>
    </w:p>
    <w:p w14:paraId="58F9BC26" w14:textId="77777777" w:rsidR="0013489C" w:rsidRDefault="0062232A">
      <w:pPr>
        <w:pBdr>
          <w:top w:val="nil"/>
          <w:left w:val="nil"/>
          <w:bottom w:val="nil"/>
          <w:right w:val="nil"/>
          <w:between w:val="nil"/>
        </w:pBdr>
        <w:rPr>
          <w:color w:val="000000"/>
        </w:rPr>
      </w:pPr>
      <w:r>
        <w:rPr>
          <w:color w:val="000000"/>
        </w:rPr>
        <w:t>Once they are successfully able to save a new home or work phone number, then their direct deposit information should be able to be saved</w:t>
      </w:r>
      <w:r>
        <w:rPr>
          <w:b/>
          <w:color w:val="000000"/>
        </w:rPr>
        <w:t xml:space="preserve"> unless</w:t>
      </w:r>
      <w:r>
        <w:rPr>
          <w:color w:val="000000"/>
        </w:rPr>
        <w:t xml:space="preserve"> there are issues with their mailing address on file (see the previous section for more information on mailing address errors) </w:t>
      </w:r>
      <w:r>
        <w:rPr>
          <w:b/>
          <w:color w:val="000000"/>
        </w:rPr>
        <w:t>or</w:t>
      </w:r>
      <w:r>
        <w:rPr>
          <w:color w:val="000000"/>
        </w:rPr>
        <w:t xml:space="preserve"> there are issues with a different phone number (e.g., they had to fix their home number and then got a different error that they need to fix their work phone number).</w:t>
      </w:r>
    </w:p>
    <w:p w14:paraId="58F9BC27" w14:textId="77777777" w:rsidR="0013489C" w:rsidRDefault="0013489C">
      <w:pPr>
        <w:pBdr>
          <w:top w:val="nil"/>
          <w:left w:val="nil"/>
          <w:bottom w:val="nil"/>
          <w:right w:val="nil"/>
          <w:between w:val="nil"/>
        </w:pBdr>
        <w:rPr>
          <w:color w:val="000000"/>
        </w:rPr>
      </w:pPr>
    </w:p>
    <w:p w14:paraId="58F9BC28" w14:textId="77777777" w:rsidR="0013489C" w:rsidRDefault="0062232A">
      <w:pPr>
        <w:pBdr>
          <w:top w:val="nil"/>
          <w:left w:val="nil"/>
          <w:bottom w:val="nil"/>
          <w:right w:val="nil"/>
          <w:between w:val="nil"/>
        </w:pBdr>
        <w:rPr>
          <w:color w:val="000000"/>
        </w:rPr>
      </w:pPr>
      <w:r>
        <w:rPr>
          <w:color w:val="000000"/>
        </w:rPr>
        <w:t>For the end user, the flow will look like this:</w:t>
      </w:r>
    </w:p>
    <w:p w14:paraId="58F9BC29" w14:textId="77777777" w:rsidR="0013489C" w:rsidRDefault="0013489C">
      <w:pPr>
        <w:pBdr>
          <w:top w:val="nil"/>
          <w:left w:val="nil"/>
          <w:bottom w:val="nil"/>
          <w:right w:val="nil"/>
          <w:between w:val="nil"/>
        </w:pBdr>
        <w:rPr>
          <w:color w:val="000000"/>
        </w:rPr>
      </w:pPr>
    </w:p>
    <w:p w14:paraId="58F9BC2A" w14:textId="77777777" w:rsidR="0013489C" w:rsidRDefault="0062232A">
      <w:pPr>
        <w:numPr>
          <w:ilvl w:val="0"/>
          <w:numId w:val="3"/>
        </w:numPr>
        <w:pBdr>
          <w:top w:val="nil"/>
          <w:left w:val="nil"/>
          <w:bottom w:val="nil"/>
          <w:right w:val="nil"/>
          <w:between w:val="nil"/>
        </w:pBdr>
        <w:rPr>
          <w:rFonts w:ascii="Arial" w:eastAsia="Arial" w:hAnsi="Arial" w:cs="Arial"/>
          <w:color w:val="000000"/>
        </w:rPr>
      </w:pPr>
      <w:r>
        <w:rPr>
          <w:color w:val="000000"/>
        </w:rPr>
        <w:t>A user tries to update their direct deposit information in the VA.gov profile. They may get an error saying their home or work phone number is invalid (</w:t>
      </w:r>
      <w:r>
        <w:rPr>
          <w:b/>
          <w:color w:val="000000"/>
        </w:rPr>
        <w:t>Note</w:t>
      </w:r>
      <w:r>
        <w:rPr>
          <w:color w:val="000000"/>
        </w:rPr>
        <w:t>: the error will specify which phone number they need to update).</w:t>
      </w:r>
    </w:p>
    <w:p w14:paraId="58F9BC2B" w14:textId="77777777" w:rsidR="0013489C" w:rsidRDefault="0013489C"/>
    <w:p w14:paraId="58F9BC2C" w14:textId="77777777" w:rsidR="0013489C" w:rsidRDefault="0062232A">
      <w:pPr>
        <w:numPr>
          <w:ilvl w:val="0"/>
          <w:numId w:val="3"/>
        </w:numPr>
        <w:pBdr>
          <w:top w:val="nil"/>
          <w:left w:val="nil"/>
          <w:bottom w:val="nil"/>
          <w:right w:val="nil"/>
          <w:between w:val="nil"/>
        </w:pBdr>
      </w:pPr>
      <w:r>
        <w:rPr>
          <w:color w:val="000000"/>
        </w:rPr>
        <w:t xml:space="preserve">From here, they should leave the </w:t>
      </w:r>
      <w:r>
        <w:rPr>
          <w:b/>
          <w:color w:val="000000"/>
        </w:rPr>
        <w:t>Direct deposit</w:t>
      </w:r>
      <w:r>
        <w:rPr>
          <w:color w:val="000000"/>
        </w:rPr>
        <w:t xml:space="preserve"> section and go to the </w:t>
      </w:r>
      <w:proofErr w:type="gramStart"/>
      <w:r>
        <w:rPr>
          <w:b/>
          <w:color w:val="000000"/>
        </w:rPr>
        <w:t>Personal</w:t>
      </w:r>
      <w:proofErr w:type="gramEnd"/>
      <w:r>
        <w:rPr>
          <w:b/>
          <w:color w:val="000000"/>
        </w:rPr>
        <w:t xml:space="preserve"> and contact Information</w:t>
      </w:r>
      <w:r>
        <w:rPr>
          <w:color w:val="000000"/>
        </w:rPr>
        <w:t xml:space="preserve"> section of the profile. Under there, they will see an option to update their home or work phone number. They should click </w:t>
      </w:r>
      <w:r>
        <w:rPr>
          <w:b/>
          <w:color w:val="000000"/>
        </w:rPr>
        <w:t>Edit</w:t>
      </w:r>
      <w:r>
        <w:rPr>
          <w:color w:val="000000"/>
        </w:rPr>
        <w:t xml:space="preserve"> next to whichever phone number they need to update.</w:t>
      </w:r>
      <w:r>
        <w:rPr>
          <w:color w:val="000000"/>
        </w:rPr>
        <w:br/>
      </w:r>
    </w:p>
    <w:p w14:paraId="58F9BC2D" w14:textId="77777777" w:rsidR="0013489C" w:rsidRDefault="0062232A">
      <w:pPr>
        <w:pBdr>
          <w:top w:val="nil"/>
          <w:left w:val="nil"/>
          <w:bottom w:val="nil"/>
          <w:right w:val="nil"/>
          <w:between w:val="nil"/>
        </w:pBdr>
        <w:shd w:val="clear" w:color="auto" w:fill="FFFFFF"/>
        <w:spacing w:before="60"/>
        <w:jc w:val="center"/>
        <w:rPr>
          <w:color w:val="000000"/>
        </w:rPr>
      </w:pPr>
      <w:r>
        <w:rPr>
          <w:noProof/>
          <w:color w:val="000000"/>
        </w:rPr>
        <w:drawing>
          <wp:inline distT="0" distB="0" distL="0" distR="0" wp14:anchorId="58F9BDDD" wp14:editId="58F9BDDE">
            <wp:extent cx="5389967" cy="4033838"/>
            <wp:effectExtent l="12700" t="12700" r="12700" b="12700"/>
            <wp:docPr id="49"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0"/>
                    <a:srcRect/>
                    <a:stretch>
                      <a:fillRect/>
                    </a:stretch>
                  </pic:blipFill>
                  <pic:spPr>
                    <a:xfrm>
                      <a:off x="0" y="0"/>
                      <a:ext cx="5389967" cy="4033838"/>
                    </a:xfrm>
                    <a:prstGeom prst="rect">
                      <a:avLst/>
                    </a:prstGeom>
                    <a:ln w="12700">
                      <a:solidFill>
                        <a:srgbClr val="666666"/>
                      </a:solidFill>
                      <a:prstDash val="solid"/>
                    </a:ln>
                  </pic:spPr>
                </pic:pic>
              </a:graphicData>
            </a:graphic>
          </wp:inline>
        </w:drawing>
      </w:r>
    </w:p>
    <w:p w14:paraId="58F9BC2E" w14:textId="77777777" w:rsidR="0013489C" w:rsidRDefault="0062232A">
      <w:r>
        <w:br w:type="page"/>
      </w:r>
    </w:p>
    <w:p w14:paraId="58F9BC2F" w14:textId="77777777" w:rsidR="0013489C" w:rsidRDefault="0062232A">
      <w:pPr>
        <w:numPr>
          <w:ilvl w:val="0"/>
          <w:numId w:val="3"/>
        </w:numPr>
        <w:pBdr>
          <w:top w:val="nil"/>
          <w:left w:val="nil"/>
          <w:bottom w:val="nil"/>
          <w:right w:val="nil"/>
          <w:between w:val="nil"/>
        </w:pBdr>
        <w:rPr>
          <w:rFonts w:ascii="Arial" w:eastAsia="Arial" w:hAnsi="Arial" w:cs="Arial"/>
          <w:color w:val="000000"/>
          <w:sz w:val="22"/>
          <w:szCs w:val="22"/>
        </w:rPr>
      </w:pPr>
      <w:r>
        <w:rPr>
          <w:color w:val="000000"/>
        </w:rPr>
        <w:lastRenderedPageBreak/>
        <w:t xml:space="preserve">In the phone number form, have them enter their current home or work phone number and click </w:t>
      </w:r>
      <w:r>
        <w:rPr>
          <w:b/>
          <w:color w:val="000000"/>
        </w:rPr>
        <w:t>Update</w:t>
      </w:r>
      <w:r>
        <w:rPr>
          <w:color w:val="000000"/>
        </w:rPr>
        <w:t>.</w:t>
      </w:r>
      <w:r>
        <w:rPr>
          <w:color w:val="000000"/>
        </w:rPr>
        <w:br/>
      </w:r>
    </w:p>
    <w:p w14:paraId="58F9BC30" w14:textId="77777777" w:rsidR="0013489C" w:rsidRDefault="0062232A">
      <w:pPr>
        <w:pBdr>
          <w:top w:val="nil"/>
          <w:left w:val="nil"/>
          <w:bottom w:val="nil"/>
          <w:right w:val="nil"/>
          <w:between w:val="nil"/>
        </w:pBdr>
        <w:shd w:val="clear" w:color="auto" w:fill="FFFFFF"/>
        <w:spacing w:before="60" w:after="200"/>
        <w:jc w:val="center"/>
        <w:rPr>
          <w:b/>
        </w:rPr>
      </w:pPr>
      <w:r>
        <w:rPr>
          <w:b/>
          <w:noProof/>
          <w:color w:val="000000"/>
        </w:rPr>
        <w:drawing>
          <wp:inline distT="0" distB="0" distL="0" distR="0" wp14:anchorId="58F9BDDF" wp14:editId="58F9BDE0">
            <wp:extent cx="4486275" cy="4200525"/>
            <wp:effectExtent l="12700" t="12700" r="12700" b="12700"/>
            <wp:docPr id="50" name="image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application&#10;&#10;Description automatically generated"/>
                    <pic:cNvPicPr preferRelativeResize="0"/>
                  </pic:nvPicPr>
                  <pic:blipFill>
                    <a:blip r:embed="rId106"/>
                    <a:srcRect l="12179" r="12339"/>
                    <a:stretch>
                      <a:fillRect/>
                    </a:stretch>
                  </pic:blipFill>
                  <pic:spPr>
                    <a:xfrm>
                      <a:off x="0" y="0"/>
                      <a:ext cx="4486275" cy="4200525"/>
                    </a:xfrm>
                    <a:prstGeom prst="rect">
                      <a:avLst/>
                    </a:prstGeom>
                    <a:ln w="12700">
                      <a:solidFill>
                        <a:srgbClr val="666666"/>
                      </a:solidFill>
                      <a:prstDash val="solid"/>
                    </a:ln>
                  </pic:spPr>
                </pic:pic>
              </a:graphicData>
            </a:graphic>
          </wp:inline>
        </w:drawing>
      </w:r>
    </w:p>
    <w:p w14:paraId="58F9BC31" w14:textId="77777777" w:rsidR="0013489C" w:rsidRDefault="0062232A">
      <w:pPr>
        <w:numPr>
          <w:ilvl w:val="0"/>
          <w:numId w:val="3"/>
        </w:numPr>
        <w:pBdr>
          <w:top w:val="nil"/>
          <w:left w:val="nil"/>
          <w:bottom w:val="nil"/>
          <w:right w:val="nil"/>
          <w:between w:val="nil"/>
        </w:pBdr>
        <w:rPr>
          <w:color w:val="000000"/>
          <w:sz w:val="22"/>
          <w:szCs w:val="22"/>
        </w:rPr>
      </w:pPr>
      <w:r>
        <w:rPr>
          <w:color w:val="000000"/>
        </w:rPr>
        <w:t>Once they update their home or work phone number, they should try again to update their direct deposit information. It should work this time.</w:t>
      </w:r>
    </w:p>
    <w:p w14:paraId="58F9BC32" w14:textId="77777777" w:rsidR="0013489C" w:rsidRDefault="0013489C"/>
    <w:p w14:paraId="58F9BC33" w14:textId="77777777" w:rsidR="0013489C" w:rsidRDefault="0062232A">
      <w:pPr>
        <w:pBdr>
          <w:top w:val="nil"/>
          <w:left w:val="nil"/>
          <w:bottom w:val="nil"/>
          <w:right w:val="nil"/>
          <w:between w:val="nil"/>
        </w:pBdr>
        <w:rPr>
          <w:color w:val="000000"/>
        </w:rPr>
      </w:pPr>
      <w:r>
        <w:rPr>
          <w:b/>
          <w:color w:val="000000"/>
        </w:rPr>
        <w:t>Note</w:t>
      </w:r>
      <w:r>
        <w:rPr>
          <w:color w:val="000000"/>
        </w:rPr>
        <w:t>: This is unlikely, but it is possible that someone will get another error related to changing a different phone number or</w:t>
      </w:r>
      <w:r>
        <w:rPr>
          <w:b/>
          <w:color w:val="000000"/>
        </w:rPr>
        <w:t xml:space="preserve"> </w:t>
      </w:r>
      <w:r>
        <w:rPr>
          <w:color w:val="000000"/>
        </w:rPr>
        <w:t>to changing their mailing address (see Mailing Address section above) after they’ve fixed their phone number. Once they fix their phone number(s) and/or mailing address, they should be able to update their direct deposit information.</w:t>
      </w:r>
    </w:p>
    <w:p w14:paraId="58F9BC34" w14:textId="77777777" w:rsidR="0013489C" w:rsidRDefault="0013489C"/>
    <w:p w14:paraId="58F9BC35" w14:textId="77777777" w:rsidR="0013489C" w:rsidRDefault="0062232A">
      <w:pPr>
        <w:pStyle w:val="Heading3"/>
        <w:pBdr>
          <w:bottom w:val="single" w:sz="6" w:space="5" w:color="EAECEF"/>
        </w:pBdr>
        <w:shd w:val="clear" w:color="auto" w:fill="FFFFFF"/>
        <w:spacing w:after="240"/>
        <w:ind w:left="-300"/>
      </w:pPr>
      <w:bookmarkStart w:id="43" w:name="_3whwml4" w:colFirst="0" w:colLast="0"/>
      <w:bookmarkEnd w:id="43"/>
      <w:r>
        <w:t>Additional Information</w:t>
      </w:r>
    </w:p>
    <w:p w14:paraId="58F9BC36" w14:textId="77777777" w:rsidR="0013489C" w:rsidRDefault="0062232A">
      <w:pPr>
        <w:pBdr>
          <w:top w:val="nil"/>
          <w:left w:val="nil"/>
          <w:bottom w:val="nil"/>
          <w:right w:val="nil"/>
          <w:between w:val="nil"/>
        </w:pBdr>
        <w:rPr>
          <w:color w:val="000000"/>
        </w:rPr>
      </w:pPr>
      <w:r>
        <w:rPr>
          <w:b/>
          <w:color w:val="000000"/>
          <w:sz w:val="28"/>
          <w:szCs w:val="28"/>
        </w:rPr>
        <w:t>Additional Information on Direct Deposit</w:t>
      </w:r>
    </w:p>
    <w:p w14:paraId="58F9BC37" w14:textId="77777777" w:rsidR="0013489C" w:rsidRDefault="0013489C">
      <w:pPr>
        <w:pBdr>
          <w:top w:val="nil"/>
          <w:left w:val="nil"/>
          <w:bottom w:val="nil"/>
          <w:right w:val="nil"/>
          <w:between w:val="nil"/>
        </w:pBdr>
        <w:rPr>
          <w:color w:val="000000"/>
        </w:rPr>
      </w:pPr>
    </w:p>
    <w:p w14:paraId="58F9BC38" w14:textId="77777777" w:rsidR="0013489C" w:rsidRDefault="0062232A">
      <w:pPr>
        <w:pBdr>
          <w:top w:val="nil"/>
          <w:left w:val="nil"/>
          <w:bottom w:val="nil"/>
          <w:right w:val="nil"/>
          <w:between w:val="nil"/>
        </w:pBdr>
        <w:rPr>
          <w:color w:val="000000"/>
        </w:rPr>
      </w:pPr>
      <w:r>
        <w:rPr>
          <w:color w:val="000000"/>
        </w:rPr>
        <w:t>There is additional content that users can read and bookmark on direct deposit. This content can be found at</w:t>
      </w:r>
      <w:hyperlink r:id="rId107">
        <w:r>
          <w:rPr>
            <w:color w:val="000000"/>
            <w:u w:val="single"/>
          </w:rPr>
          <w:t xml:space="preserve"> https://www.va.gov/change-direct-deposit/</w:t>
        </w:r>
      </w:hyperlink>
      <w:r>
        <w:rPr>
          <w:color w:val="000000"/>
        </w:rPr>
        <w:t>.</w:t>
      </w:r>
    </w:p>
    <w:p w14:paraId="58F9BC39" w14:textId="77777777" w:rsidR="0013489C" w:rsidRDefault="0013489C">
      <w:pPr>
        <w:pBdr>
          <w:top w:val="nil"/>
          <w:left w:val="nil"/>
          <w:bottom w:val="nil"/>
          <w:right w:val="nil"/>
          <w:between w:val="nil"/>
        </w:pBdr>
        <w:rPr>
          <w:color w:val="000000"/>
        </w:rPr>
      </w:pPr>
    </w:p>
    <w:p w14:paraId="58F9BC3A" w14:textId="77777777" w:rsidR="0013489C" w:rsidRDefault="0062232A">
      <w:pPr>
        <w:rPr>
          <w:b/>
        </w:rPr>
      </w:pPr>
      <w:r>
        <w:br w:type="page"/>
      </w:r>
    </w:p>
    <w:p w14:paraId="58F9BC3B" w14:textId="77777777" w:rsidR="0013489C" w:rsidRDefault="0062232A">
      <w:pPr>
        <w:pBdr>
          <w:top w:val="nil"/>
          <w:left w:val="nil"/>
          <w:bottom w:val="nil"/>
          <w:right w:val="nil"/>
          <w:between w:val="nil"/>
        </w:pBdr>
        <w:rPr>
          <w:color w:val="000000"/>
        </w:rPr>
      </w:pPr>
      <w:r>
        <w:rPr>
          <w:b/>
          <w:color w:val="000000"/>
        </w:rPr>
        <w:lastRenderedPageBreak/>
        <w:t>Switching between paper checks and direct deposit</w:t>
      </w:r>
      <w:r>
        <w:rPr>
          <w:b/>
          <w:color w:val="000000"/>
        </w:rPr>
        <w:br/>
      </w:r>
    </w:p>
    <w:p w14:paraId="58F9BC3C" w14:textId="77777777" w:rsidR="0013489C" w:rsidRDefault="0062232A">
      <w:pPr>
        <w:pBdr>
          <w:top w:val="nil"/>
          <w:left w:val="nil"/>
          <w:bottom w:val="nil"/>
          <w:right w:val="nil"/>
          <w:between w:val="nil"/>
        </w:pBdr>
        <w:rPr>
          <w:color w:val="000000"/>
        </w:rPr>
      </w:pPr>
      <w:r>
        <w:rPr>
          <w:color w:val="000000"/>
        </w:rPr>
        <w:t>On this page, we address how recipients can opt-in to direct deposit after receiving paper checks or switch back to paper checks after receiving direct deposit.</w:t>
      </w:r>
    </w:p>
    <w:p w14:paraId="58F9BC3D" w14:textId="77777777" w:rsidR="0013489C" w:rsidRDefault="0013489C">
      <w:pPr>
        <w:pBdr>
          <w:top w:val="nil"/>
          <w:left w:val="nil"/>
          <w:bottom w:val="nil"/>
          <w:right w:val="nil"/>
          <w:between w:val="nil"/>
        </w:pBdr>
        <w:rPr>
          <w:color w:val="000000"/>
        </w:rPr>
      </w:pPr>
    </w:p>
    <w:p w14:paraId="58F9BC3E" w14:textId="77777777" w:rsidR="0013489C" w:rsidRDefault="0062232A">
      <w:pPr>
        <w:pBdr>
          <w:top w:val="nil"/>
          <w:left w:val="nil"/>
          <w:bottom w:val="nil"/>
          <w:right w:val="nil"/>
          <w:between w:val="nil"/>
        </w:pBdr>
        <w:rPr>
          <w:color w:val="000000"/>
        </w:rPr>
      </w:pPr>
      <w:r>
        <w:rPr>
          <w:color w:val="000000"/>
        </w:rPr>
        <w:t>On VA.gov, we tell people to do the following if they want to switch back and forth:</w:t>
      </w:r>
    </w:p>
    <w:p w14:paraId="58F9BC3F" w14:textId="77777777" w:rsidR="0013489C" w:rsidRDefault="0013489C">
      <w:pPr>
        <w:pBdr>
          <w:top w:val="nil"/>
          <w:left w:val="nil"/>
          <w:bottom w:val="nil"/>
          <w:right w:val="nil"/>
          <w:between w:val="nil"/>
        </w:pBdr>
        <w:rPr>
          <w:color w:val="000000"/>
        </w:rPr>
      </w:pPr>
    </w:p>
    <w:p w14:paraId="58F9BC40" w14:textId="77777777" w:rsidR="0013489C" w:rsidRDefault="0062232A">
      <w:pPr>
        <w:pBdr>
          <w:top w:val="nil"/>
          <w:left w:val="nil"/>
          <w:bottom w:val="nil"/>
          <w:right w:val="nil"/>
          <w:between w:val="nil"/>
        </w:pBdr>
        <w:rPr>
          <w:color w:val="000000"/>
        </w:rPr>
      </w:pPr>
      <w:r>
        <w:rPr>
          <w:b/>
          <w:color w:val="000000"/>
        </w:rPr>
        <w:t>For people who want to switch from paper checks to direct deposit</w:t>
      </w:r>
      <w:r>
        <w:rPr>
          <w:color w:val="000000"/>
        </w:rPr>
        <w:t>:</w:t>
      </w:r>
    </w:p>
    <w:p w14:paraId="58F9BC41" w14:textId="77777777" w:rsidR="0013489C" w:rsidRDefault="0062232A">
      <w:pPr>
        <w:numPr>
          <w:ilvl w:val="0"/>
          <w:numId w:val="12"/>
        </w:numPr>
        <w:pBdr>
          <w:top w:val="nil"/>
          <w:left w:val="nil"/>
          <w:bottom w:val="nil"/>
          <w:right w:val="nil"/>
          <w:between w:val="nil"/>
        </w:pBdr>
        <w:rPr>
          <w:color w:val="000000"/>
          <w:sz w:val="22"/>
          <w:szCs w:val="22"/>
        </w:rPr>
      </w:pPr>
      <w:r>
        <w:rPr>
          <w:color w:val="000000"/>
        </w:rPr>
        <w:t xml:space="preserve">Fill out VA Form 24-0296 and submit this to a regional office </w:t>
      </w:r>
      <w:hyperlink r:id="rId108">
        <w:r>
          <w:rPr>
            <w:color w:val="000000"/>
            <w:u w:val="single"/>
          </w:rPr>
          <w:t>https://vbaw.vba.va.gov/bl/20/cio/20s5/forms/VBA-24-0296-ARE.pdf</w:t>
        </w:r>
      </w:hyperlink>
      <w:r>
        <w:rPr>
          <w:color w:val="000000"/>
          <w:u w:val="single"/>
        </w:rPr>
        <w:t>.</w:t>
      </w:r>
    </w:p>
    <w:p w14:paraId="58F9BC42" w14:textId="77777777" w:rsidR="0013489C" w:rsidRDefault="0062232A">
      <w:pPr>
        <w:numPr>
          <w:ilvl w:val="0"/>
          <w:numId w:val="12"/>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this change can be done over the phone by the National Call Center.</w:t>
      </w:r>
    </w:p>
    <w:p w14:paraId="58F9BC43" w14:textId="77777777" w:rsidR="0013489C" w:rsidRDefault="0062232A">
      <w:pPr>
        <w:numPr>
          <w:ilvl w:val="0"/>
          <w:numId w:val="12"/>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they can make this change in person at their regional office.</w:t>
      </w:r>
    </w:p>
    <w:p w14:paraId="58F9BC44" w14:textId="77777777" w:rsidR="0013489C" w:rsidRDefault="0013489C"/>
    <w:p w14:paraId="58F9BC45" w14:textId="77777777" w:rsidR="0013489C" w:rsidRDefault="0062232A">
      <w:pPr>
        <w:pBdr>
          <w:top w:val="nil"/>
          <w:left w:val="nil"/>
          <w:bottom w:val="nil"/>
          <w:right w:val="nil"/>
          <w:between w:val="nil"/>
        </w:pBdr>
        <w:rPr>
          <w:color w:val="000000"/>
        </w:rPr>
      </w:pPr>
      <w:r>
        <w:rPr>
          <w:b/>
          <w:color w:val="000000"/>
        </w:rPr>
        <w:t>For people who want to switch from direct deposit to paper checks, or change the address to which their paper checks are sent</w:t>
      </w:r>
      <w:r>
        <w:rPr>
          <w:color w:val="000000"/>
        </w:rPr>
        <w:t>:</w:t>
      </w:r>
      <w:r>
        <w:rPr>
          <w:color w:val="000000"/>
        </w:rPr>
        <w:br/>
      </w:r>
    </w:p>
    <w:p w14:paraId="58F9BC46" w14:textId="77777777" w:rsidR="0013489C" w:rsidRDefault="0062232A">
      <w:pPr>
        <w:numPr>
          <w:ilvl w:val="0"/>
          <w:numId w:val="14"/>
        </w:numPr>
        <w:pBdr>
          <w:top w:val="nil"/>
          <w:left w:val="nil"/>
          <w:bottom w:val="nil"/>
          <w:right w:val="nil"/>
          <w:between w:val="nil"/>
        </w:pBdr>
        <w:rPr>
          <w:color w:val="000000"/>
        </w:rPr>
      </w:pPr>
      <w:r>
        <w:rPr>
          <w:color w:val="000000"/>
        </w:rPr>
        <w:t xml:space="preserve">Fill out VA Form 21-572 and submit this to a regional office </w:t>
      </w:r>
      <w:hyperlink r:id="rId109">
        <w:r>
          <w:rPr>
            <w:color w:val="000000"/>
            <w:u w:val="single"/>
          </w:rPr>
          <w:t>https://vbaw.vba.va.gov/bl/20/cio/20s5/forms/VBA-20-572-ARE.pdf</w:t>
        </w:r>
      </w:hyperlink>
      <w:r>
        <w:rPr>
          <w:color w:val="000000"/>
          <w:u w:val="single"/>
        </w:rPr>
        <w:t>.</w:t>
      </w:r>
    </w:p>
    <w:p w14:paraId="58F9BC47" w14:textId="77777777" w:rsidR="0013489C" w:rsidRDefault="0062232A">
      <w:pPr>
        <w:numPr>
          <w:ilvl w:val="0"/>
          <w:numId w:val="14"/>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this change can be done over the phone by the National Call Center.</w:t>
      </w:r>
    </w:p>
    <w:p w14:paraId="58F9BC48" w14:textId="77777777" w:rsidR="0013489C" w:rsidRDefault="0062232A">
      <w:pPr>
        <w:numPr>
          <w:ilvl w:val="0"/>
          <w:numId w:val="14"/>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they can make this change in person at their regional office.</w:t>
      </w:r>
    </w:p>
    <w:p w14:paraId="58F9BC49" w14:textId="77777777" w:rsidR="0013489C" w:rsidRDefault="0013489C">
      <w:pPr>
        <w:pBdr>
          <w:top w:val="nil"/>
          <w:left w:val="nil"/>
          <w:bottom w:val="nil"/>
          <w:right w:val="nil"/>
          <w:between w:val="nil"/>
        </w:pBdr>
        <w:rPr>
          <w:color w:val="000000"/>
        </w:rPr>
      </w:pPr>
    </w:p>
    <w:p w14:paraId="58F9BC4A" w14:textId="77777777" w:rsidR="0013489C" w:rsidRDefault="0013489C"/>
    <w:p w14:paraId="58F9BC4B" w14:textId="77777777" w:rsidR="0013489C" w:rsidRDefault="0062232A">
      <w:pPr>
        <w:rPr>
          <w:b/>
          <w:sz w:val="34"/>
          <w:szCs w:val="34"/>
        </w:rPr>
      </w:pPr>
      <w:bookmarkStart w:id="44" w:name="_2bn6wsx" w:colFirst="0" w:colLast="0"/>
      <w:bookmarkEnd w:id="44"/>
      <w:r>
        <w:br w:type="page"/>
      </w:r>
    </w:p>
    <w:p w14:paraId="58F9BC4C" w14:textId="77777777" w:rsidR="0013489C" w:rsidRDefault="0062232A">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45" w:name="_7ma4rn28yx8c" w:colFirst="0" w:colLast="0"/>
      <w:bookmarkEnd w:id="45"/>
      <w:r>
        <w:rPr>
          <w:rFonts w:ascii="Calibri" w:eastAsia="Calibri" w:hAnsi="Calibri" w:cs="Calibri"/>
          <w:sz w:val="34"/>
          <w:szCs w:val="34"/>
        </w:rPr>
        <w:lastRenderedPageBreak/>
        <w:t>Section Overview: Notification Settings</w:t>
      </w:r>
    </w:p>
    <w:p w14:paraId="58F9BC4D" w14:textId="43D5EB65" w:rsidR="0013489C" w:rsidRDefault="0062232A">
      <w:pPr>
        <w:shd w:val="clear" w:color="auto" w:fill="FFFFFF"/>
        <w:spacing w:after="240" w:line="276" w:lineRule="auto"/>
      </w:pPr>
      <w:r>
        <w:rPr>
          <w:color w:val="24292E"/>
        </w:rPr>
        <w:t xml:space="preserve">The </w:t>
      </w:r>
      <w:r>
        <w:rPr>
          <w:b/>
          <w:color w:val="24292E"/>
        </w:rPr>
        <w:t>notification settings</w:t>
      </w:r>
      <w:r>
        <w:rPr>
          <w:color w:val="24292E"/>
        </w:rPr>
        <w:t xml:space="preserve"> feature on VA.gov allows users to proactively establish the way in which the VA communicates with them. Over time, this section will expand to include additional notification items and channels (</w:t>
      </w:r>
      <w:r w:rsidR="00F70292">
        <w:rPr>
          <w:color w:val="24292E"/>
        </w:rPr>
        <w:t>i.e.,</w:t>
      </w:r>
      <w:r>
        <w:rPr>
          <w:color w:val="24292E"/>
        </w:rPr>
        <w:t xml:space="preserve"> text </w:t>
      </w:r>
      <w:ins w:id="46" w:author="Steven Robert Tarlow Jr." w:date="2021-10-29T11:45:00Z">
        <w:r w:rsidR="00CA72EE">
          <w:rPr>
            <w:color w:val="24292E"/>
          </w:rPr>
          <w:t xml:space="preserve">message </w:t>
        </w:r>
      </w:ins>
      <w:r>
        <w:rPr>
          <w:color w:val="24292E"/>
        </w:rPr>
        <w:t>versus email).</w:t>
      </w:r>
    </w:p>
    <w:p w14:paraId="58F9BC4E" w14:textId="77777777" w:rsidR="0013489C" w:rsidRDefault="0062232A">
      <w:pPr>
        <w:pStyle w:val="Heading3"/>
        <w:rPr>
          <w:sz w:val="32"/>
          <w:szCs w:val="32"/>
        </w:rPr>
      </w:pPr>
      <w:bookmarkStart w:id="47" w:name="_1jt5sbmo6mhp" w:colFirst="0" w:colLast="0"/>
      <w:bookmarkEnd w:id="47"/>
      <w:r>
        <w:rPr>
          <w:sz w:val="32"/>
          <w:szCs w:val="32"/>
        </w:rPr>
        <w:t>User Access</w:t>
      </w:r>
    </w:p>
    <w:p w14:paraId="58F9BC4F" w14:textId="77777777" w:rsidR="0013489C" w:rsidRDefault="0062232A">
      <w:pPr>
        <w:rPr>
          <w:color w:val="24292E"/>
        </w:rPr>
      </w:pPr>
      <w:r>
        <w:t xml:space="preserve">To access the notification settings feature, </w:t>
      </w:r>
      <w:r>
        <w:rPr>
          <w:color w:val="24292E"/>
        </w:rPr>
        <w:t>users must be verified LOA3 users and must have provided their mobile phone number in the Personal and Contact Information section of their profile.</w:t>
      </w:r>
    </w:p>
    <w:p w14:paraId="58F9BC50" w14:textId="77777777" w:rsidR="0013489C" w:rsidRDefault="0013489C">
      <w:pPr>
        <w:rPr>
          <w:color w:val="24292E"/>
        </w:rPr>
      </w:pPr>
    </w:p>
    <w:p w14:paraId="58F9BC51" w14:textId="478FBFAB" w:rsidR="0013489C" w:rsidRDefault="0062232A">
      <w:pPr>
        <w:rPr>
          <w:color w:val="24292E"/>
        </w:rPr>
      </w:pPr>
      <w:r>
        <w:rPr>
          <w:color w:val="24292E"/>
        </w:rPr>
        <w:t>If the user has not verified their identity</w:t>
      </w:r>
      <w:ins w:id="48" w:author="Steven Robert Tarlow Jr." w:date="2021-10-29T11:46:00Z">
        <w:r w:rsidR="00CA72EE">
          <w:rPr>
            <w:color w:val="24292E"/>
          </w:rPr>
          <w:t>,</w:t>
        </w:r>
      </w:ins>
      <w:r>
        <w:rPr>
          <w:color w:val="24292E"/>
        </w:rPr>
        <w:t xml:space="preserve"> they will see this message</w:t>
      </w:r>
      <w:del w:id="49" w:author="Steven Robert Tarlow Jr." w:date="2021-10-29T11:47:00Z">
        <w:r w:rsidDel="0069689E">
          <w:rPr>
            <w:color w:val="24292E"/>
          </w:rPr>
          <w:delText>,</w:delText>
        </w:r>
      </w:del>
      <w:r>
        <w:rPr>
          <w:color w:val="24292E"/>
        </w:rPr>
        <w:t xml:space="preserve"> prompting them to do so:</w:t>
      </w:r>
    </w:p>
    <w:p w14:paraId="58F9BC52" w14:textId="77777777" w:rsidR="0013489C" w:rsidRDefault="0013489C">
      <w:pPr>
        <w:rPr>
          <w:color w:val="24292E"/>
        </w:rPr>
      </w:pPr>
    </w:p>
    <w:p w14:paraId="58F9BC53" w14:textId="77777777" w:rsidR="0013489C" w:rsidRDefault="0062232A">
      <w:pPr>
        <w:rPr>
          <w:color w:val="24292E"/>
        </w:rPr>
      </w:pPr>
      <w:r>
        <w:rPr>
          <w:noProof/>
          <w:color w:val="24292E"/>
        </w:rPr>
        <w:drawing>
          <wp:inline distT="114300" distB="114300" distL="114300" distR="114300" wp14:anchorId="58F9BDE1" wp14:editId="58F9BDE2">
            <wp:extent cx="5943600" cy="2895600"/>
            <wp:effectExtent l="12700" t="12700" r="12700" b="1270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0"/>
                    <a:srcRect/>
                    <a:stretch>
                      <a:fillRect/>
                    </a:stretch>
                  </pic:blipFill>
                  <pic:spPr>
                    <a:xfrm>
                      <a:off x="0" y="0"/>
                      <a:ext cx="5943600" cy="2895600"/>
                    </a:xfrm>
                    <a:prstGeom prst="rect">
                      <a:avLst/>
                    </a:prstGeom>
                    <a:ln w="12700">
                      <a:solidFill>
                        <a:srgbClr val="666666"/>
                      </a:solidFill>
                      <a:prstDash val="solid"/>
                    </a:ln>
                  </pic:spPr>
                </pic:pic>
              </a:graphicData>
            </a:graphic>
          </wp:inline>
        </w:drawing>
      </w:r>
    </w:p>
    <w:p w14:paraId="58F9BC54" w14:textId="77777777" w:rsidR="0013489C" w:rsidRDefault="0013489C">
      <w:pPr>
        <w:rPr>
          <w:color w:val="24292E"/>
        </w:rPr>
      </w:pPr>
    </w:p>
    <w:p w14:paraId="58F9BC55" w14:textId="3A5C7561" w:rsidR="0013489C" w:rsidRDefault="0062232A">
      <w:pPr>
        <w:rPr>
          <w:color w:val="24292E"/>
        </w:rPr>
      </w:pPr>
      <w:r>
        <w:rPr>
          <w:color w:val="24292E"/>
        </w:rPr>
        <w:t>Note that the user will not see any options on the left rail of the profile</w:t>
      </w:r>
      <w:del w:id="50" w:author="Steven Robert Tarlow Jr." w:date="2021-10-29T11:48:00Z">
        <w:r w:rsidDel="00D833A7">
          <w:rPr>
            <w:color w:val="24292E"/>
          </w:rPr>
          <w:delText xml:space="preserve"> as well</w:delText>
        </w:r>
      </w:del>
      <w:r>
        <w:rPr>
          <w:color w:val="24292E"/>
        </w:rPr>
        <w:t>.</w:t>
      </w:r>
    </w:p>
    <w:p w14:paraId="58F9BC56" w14:textId="77777777" w:rsidR="0013489C" w:rsidRDefault="0062232A">
      <w:pPr>
        <w:pStyle w:val="Heading3"/>
        <w:rPr>
          <w:sz w:val="32"/>
          <w:szCs w:val="32"/>
        </w:rPr>
      </w:pPr>
      <w:bookmarkStart w:id="51" w:name="_h5s8nzy1kcbp" w:colFirst="0" w:colLast="0"/>
      <w:bookmarkEnd w:id="51"/>
      <w:r>
        <w:rPr>
          <w:sz w:val="32"/>
          <w:szCs w:val="32"/>
        </w:rPr>
        <w:t>Navigation</w:t>
      </w:r>
    </w:p>
    <w:p w14:paraId="58F9BC57" w14:textId="77777777" w:rsidR="0013489C" w:rsidRDefault="0062232A">
      <w:r>
        <w:t>Users access the notification settings feature via the personalized menu in the upper right corner of the screen (the user’s name).</w:t>
      </w:r>
    </w:p>
    <w:p w14:paraId="58F9BC58" w14:textId="77777777" w:rsidR="0013489C" w:rsidRDefault="0013489C"/>
    <w:p w14:paraId="58F9BC59" w14:textId="77777777" w:rsidR="0013489C" w:rsidRDefault="0062232A">
      <w:pPr>
        <w:numPr>
          <w:ilvl w:val="0"/>
          <w:numId w:val="43"/>
        </w:numPr>
        <w:shd w:val="clear" w:color="auto" w:fill="FFFFFF"/>
        <w:spacing w:before="60" w:line="276" w:lineRule="auto"/>
      </w:pPr>
      <w:r>
        <w:t>Sign into VA.gov</w:t>
      </w:r>
      <w:proofErr w:type="gramStart"/>
      <w:r>
        <w:t xml:space="preserve"> </w:t>
      </w:r>
      <w:r>
        <w:rPr>
          <w:color w:val="24292E"/>
        </w:rPr>
        <w:t xml:space="preserve">  (</w:t>
      </w:r>
      <w:proofErr w:type="gramEnd"/>
      <w:r w:rsidR="00F762CD">
        <w:fldChar w:fldCharType="begin"/>
      </w:r>
      <w:r w:rsidR="00F762CD">
        <w:instrText xml:space="preserve"> HYPERLINK "https://www.va.gov/" \h </w:instrText>
      </w:r>
      <w:r w:rsidR="00F762CD">
        <w:fldChar w:fldCharType="separate"/>
      </w:r>
      <w:r>
        <w:rPr>
          <w:color w:val="1155CC"/>
          <w:u w:val="single"/>
        </w:rPr>
        <w:t>https://www.va.gov/</w:t>
      </w:r>
      <w:r w:rsidR="00F762CD">
        <w:rPr>
          <w:color w:val="1155CC"/>
          <w:u w:val="single"/>
        </w:rPr>
        <w:fldChar w:fldCharType="end"/>
      </w:r>
      <w:r>
        <w:rPr>
          <w:color w:val="24292E"/>
        </w:rPr>
        <w:t>).</w:t>
      </w:r>
    </w:p>
    <w:p w14:paraId="58F9BC5A" w14:textId="77777777" w:rsidR="0013489C" w:rsidRDefault="0062232A">
      <w:pPr>
        <w:shd w:val="clear" w:color="auto" w:fill="FFFFFF"/>
        <w:spacing w:before="60" w:line="276" w:lineRule="auto"/>
        <w:jc w:val="center"/>
        <w:rPr>
          <w:rFonts w:ascii="Arial" w:eastAsia="Arial" w:hAnsi="Arial" w:cs="Arial"/>
          <w:color w:val="24292E"/>
        </w:rPr>
      </w:pPr>
      <w:r>
        <w:rPr>
          <w:rFonts w:ascii="Arial" w:eastAsia="Arial" w:hAnsi="Arial" w:cs="Arial"/>
          <w:noProof/>
          <w:color w:val="24292E"/>
        </w:rPr>
        <w:lastRenderedPageBreak/>
        <w:drawing>
          <wp:inline distT="114300" distB="114300" distL="114300" distR="114300" wp14:anchorId="58F9BDE3" wp14:editId="58F9BDE4">
            <wp:extent cx="4629150" cy="3048000"/>
            <wp:effectExtent l="12700" t="12700" r="12700" b="12700"/>
            <wp:docPr id="7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1"/>
                    <a:srcRect l="10897" r="11217"/>
                    <a:stretch>
                      <a:fillRect/>
                    </a:stretch>
                  </pic:blipFill>
                  <pic:spPr>
                    <a:xfrm>
                      <a:off x="0" y="0"/>
                      <a:ext cx="4629150" cy="3048000"/>
                    </a:xfrm>
                    <a:prstGeom prst="rect">
                      <a:avLst/>
                    </a:prstGeom>
                    <a:ln w="12700">
                      <a:solidFill>
                        <a:srgbClr val="000000"/>
                      </a:solidFill>
                      <a:prstDash val="solid"/>
                    </a:ln>
                  </pic:spPr>
                </pic:pic>
              </a:graphicData>
            </a:graphic>
          </wp:inline>
        </w:drawing>
      </w:r>
    </w:p>
    <w:p w14:paraId="58F9BC5B" w14:textId="77777777" w:rsidR="0013489C" w:rsidRDefault="0013489C">
      <w:pPr>
        <w:shd w:val="clear" w:color="auto" w:fill="FFFFFF"/>
        <w:spacing w:before="60" w:line="276" w:lineRule="auto"/>
        <w:jc w:val="center"/>
        <w:rPr>
          <w:rFonts w:ascii="Arial" w:eastAsia="Arial" w:hAnsi="Arial" w:cs="Arial"/>
          <w:color w:val="24292E"/>
        </w:rPr>
      </w:pPr>
    </w:p>
    <w:p w14:paraId="58F9BC5C" w14:textId="77777777" w:rsidR="0013489C" w:rsidRDefault="0062232A">
      <w:pPr>
        <w:numPr>
          <w:ilvl w:val="0"/>
          <w:numId w:val="43"/>
        </w:numPr>
      </w:pPr>
      <w:r>
        <w:rPr>
          <w:color w:val="24292E"/>
        </w:rPr>
        <w:t xml:space="preserve">Click the personalized menu in the upper right corner of the screen (the user’s name) and select </w:t>
      </w:r>
      <w:r>
        <w:rPr>
          <w:b/>
          <w:color w:val="24292E"/>
        </w:rPr>
        <w:t>Profile</w:t>
      </w:r>
      <w:r>
        <w:rPr>
          <w:color w:val="24292E"/>
        </w:rPr>
        <w:t>.</w:t>
      </w:r>
    </w:p>
    <w:p w14:paraId="58F9BC5D" w14:textId="77777777" w:rsidR="0013489C" w:rsidRDefault="0013489C">
      <w:pPr>
        <w:ind w:left="720"/>
        <w:rPr>
          <w:color w:val="24292E"/>
        </w:rPr>
      </w:pPr>
    </w:p>
    <w:p w14:paraId="58F9BC5E" w14:textId="77777777" w:rsidR="0013489C" w:rsidRDefault="0062232A">
      <w:pPr>
        <w:jc w:val="center"/>
        <w:rPr>
          <w:color w:val="24292E"/>
        </w:rPr>
      </w:pPr>
      <w:r>
        <w:rPr>
          <w:noProof/>
          <w:color w:val="24292E"/>
        </w:rPr>
        <w:drawing>
          <wp:inline distT="114300" distB="114300" distL="114300" distR="114300" wp14:anchorId="58F9BDE5" wp14:editId="58F9BDE6">
            <wp:extent cx="5746531" cy="3471863"/>
            <wp:effectExtent l="12700" t="12700" r="12700" b="127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2"/>
                    <a:srcRect/>
                    <a:stretch>
                      <a:fillRect/>
                    </a:stretch>
                  </pic:blipFill>
                  <pic:spPr>
                    <a:xfrm>
                      <a:off x="0" y="0"/>
                      <a:ext cx="5746531" cy="3471863"/>
                    </a:xfrm>
                    <a:prstGeom prst="rect">
                      <a:avLst/>
                    </a:prstGeom>
                    <a:ln w="12700">
                      <a:solidFill>
                        <a:srgbClr val="666666"/>
                      </a:solidFill>
                      <a:prstDash val="solid"/>
                    </a:ln>
                  </pic:spPr>
                </pic:pic>
              </a:graphicData>
            </a:graphic>
          </wp:inline>
        </w:drawing>
      </w:r>
    </w:p>
    <w:p w14:paraId="58F9BC5F" w14:textId="77777777" w:rsidR="0013489C" w:rsidRDefault="0013489C">
      <w:pPr>
        <w:jc w:val="center"/>
        <w:rPr>
          <w:color w:val="24292E"/>
        </w:rPr>
      </w:pPr>
    </w:p>
    <w:p w14:paraId="58F9BC60" w14:textId="77777777" w:rsidR="0013489C" w:rsidRDefault="0062232A">
      <w:pPr>
        <w:numPr>
          <w:ilvl w:val="0"/>
          <w:numId w:val="43"/>
        </w:numPr>
        <w:rPr>
          <w:color w:val="24292E"/>
        </w:rPr>
      </w:pPr>
      <w:r>
        <w:rPr>
          <w:color w:val="24292E"/>
        </w:rPr>
        <w:t xml:space="preserve">Click </w:t>
      </w:r>
      <w:r>
        <w:rPr>
          <w:b/>
          <w:color w:val="24292E"/>
        </w:rPr>
        <w:t>Notification settings</w:t>
      </w:r>
      <w:r>
        <w:rPr>
          <w:color w:val="24292E"/>
        </w:rPr>
        <w:t xml:space="preserve"> from the list on the left rail.</w:t>
      </w:r>
    </w:p>
    <w:p w14:paraId="58F9BC61" w14:textId="77777777" w:rsidR="0013489C" w:rsidRDefault="0062232A">
      <w:pPr>
        <w:jc w:val="center"/>
        <w:rPr>
          <w:color w:val="24292E"/>
        </w:rPr>
      </w:pPr>
      <w:r>
        <w:rPr>
          <w:noProof/>
          <w:color w:val="24292E"/>
        </w:rPr>
        <w:lastRenderedPageBreak/>
        <w:drawing>
          <wp:inline distT="114300" distB="114300" distL="114300" distR="114300" wp14:anchorId="58F9BDE7" wp14:editId="58F9BDE8">
            <wp:extent cx="5943600" cy="3441700"/>
            <wp:effectExtent l="12700" t="12700" r="12700" b="1270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5943600" cy="3441700"/>
                    </a:xfrm>
                    <a:prstGeom prst="rect">
                      <a:avLst/>
                    </a:prstGeom>
                    <a:ln w="12700">
                      <a:solidFill>
                        <a:srgbClr val="666666"/>
                      </a:solidFill>
                      <a:prstDash val="solid"/>
                    </a:ln>
                  </pic:spPr>
                </pic:pic>
              </a:graphicData>
            </a:graphic>
          </wp:inline>
        </w:drawing>
      </w:r>
      <w:r>
        <w:rPr>
          <w:color w:val="24292E"/>
        </w:rPr>
        <w:t xml:space="preserve"> </w:t>
      </w:r>
    </w:p>
    <w:p w14:paraId="58F9BC62" w14:textId="77777777" w:rsidR="0013489C" w:rsidRDefault="0062232A">
      <w:pPr>
        <w:pStyle w:val="Heading3"/>
        <w:rPr>
          <w:sz w:val="32"/>
          <w:szCs w:val="32"/>
        </w:rPr>
      </w:pPr>
      <w:bookmarkStart w:id="52" w:name="_mnx00teq4ccj" w:colFirst="0" w:colLast="0"/>
      <w:bookmarkEnd w:id="52"/>
      <w:r>
        <w:rPr>
          <w:sz w:val="32"/>
          <w:szCs w:val="32"/>
        </w:rPr>
        <w:t>Functionality</w:t>
      </w:r>
    </w:p>
    <w:p w14:paraId="58F9BC63" w14:textId="77777777" w:rsidR="0013489C" w:rsidRDefault="0013489C"/>
    <w:p w14:paraId="58F9BC64" w14:textId="77777777" w:rsidR="0013489C" w:rsidRDefault="0062232A">
      <w:pPr>
        <w:spacing w:after="200"/>
        <w:rPr>
          <w:b/>
        </w:rPr>
      </w:pPr>
      <w:r>
        <w:rPr>
          <w:b/>
          <w:sz w:val="28"/>
          <w:szCs w:val="28"/>
        </w:rPr>
        <w:t>Selecting notification options</w:t>
      </w:r>
      <w:r>
        <w:rPr>
          <w:b/>
        </w:rPr>
        <w:t xml:space="preserve"> </w:t>
      </w:r>
    </w:p>
    <w:p w14:paraId="58F9BC65" w14:textId="1CD33BCC" w:rsidR="0013489C" w:rsidRDefault="0062232A">
      <w:r>
        <w:t xml:space="preserve">LOA3 verified users who have already added their mobile phone number to their profile will </w:t>
      </w:r>
      <w:ins w:id="53" w:author="Steven Robert Tarlow Jr." w:date="2021-10-29T11:49:00Z">
        <w:r w:rsidR="00C11B36">
          <w:t xml:space="preserve">immediately </w:t>
        </w:r>
      </w:ins>
      <w:r>
        <w:t xml:space="preserve">be able to </w:t>
      </w:r>
      <w:del w:id="54" w:author="Steven Robert Tarlow Jr." w:date="2021-10-29T11:49:00Z">
        <w:r w:rsidDel="00C11B36">
          <w:delText xml:space="preserve">immediately </w:delText>
        </w:r>
      </w:del>
      <w:r>
        <w:t>make notification settings selections.</w:t>
      </w:r>
    </w:p>
    <w:p w14:paraId="58F9BC66" w14:textId="77777777" w:rsidR="0013489C" w:rsidRDefault="0013489C"/>
    <w:p w14:paraId="58F9BC67" w14:textId="7D799F3E" w:rsidR="0013489C" w:rsidRDefault="0062232A">
      <w:pPr>
        <w:numPr>
          <w:ilvl w:val="0"/>
          <w:numId w:val="33"/>
        </w:numPr>
      </w:pPr>
      <w:r>
        <w:t>Users will see a call to action to make notification setting selections. They will know they have already added their mobile phone number to their profile because they will be able to see a message explaining how this phone number will be used to contact them.</w:t>
      </w:r>
    </w:p>
    <w:p w14:paraId="58F9BC68" w14:textId="77777777" w:rsidR="0013489C" w:rsidRDefault="0062232A">
      <w:pPr>
        <w:jc w:val="center"/>
      </w:pPr>
      <w:r>
        <w:rPr>
          <w:noProof/>
        </w:rPr>
        <w:lastRenderedPageBreak/>
        <w:drawing>
          <wp:inline distT="114300" distB="114300" distL="114300" distR="114300" wp14:anchorId="58F9BDE9" wp14:editId="58F9BDEA">
            <wp:extent cx="5943600" cy="6845300"/>
            <wp:effectExtent l="12700" t="12700" r="12700" b="12700"/>
            <wp:docPr id="13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5943600" cy="6845300"/>
                    </a:xfrm>
                    <a:prstGeom prst="rect">
                      <a:avLst/>
                    </a:prstGeom>
                    <a:ln w="12700">
                      <a:solidFill>
                        <a:srgbClr val="666666"/>
                      </a:solidFill>
                      <a:prstDash val="solid"/>
                    </a:ln>
                  </pic:spPr>
                </pic:pic>
              </a:graphicData>
            </a:graphic>
          </wp:inline>
        </w:drawing>
      </w:r>
    </w:p>
    <w:p w14:paraId="58F9BC69" w14:textId="77777777" w:rsidR="0013489C" w:rsidRDefault="0013489C">
      <w:pPr>
        <w:jc w:val="center"/>
      </w:pPr>
    </w:p>
    <w:p w14:paraId="58F9BC6A" w14:textId="77777777" w:rsidR="0013489C" w:rsidRDefault="0013489C"/>
    <w:p w14:paraId="58F9BC6B" w14:textId="139EABF0" w:rsidR="0013489C" w:rsidRDefault="0062232A">
      <w:pPr>
        <w:numPr>
          <w:ilvl w:val="0"/>
          <w:numId w:val="33"/>
        </w:numPr>
        <w:spacing w:after="200"/>
      </w:pPr>
      <w:r>
        <w:t xml:space="preserve">To make selections, users can manually scroll down the page to each notification </w:t>
      </w:r>
      <w:r w:rsidR="00F70292">
        <w:t>item,</w:t>
      </w:r>
      <w:r>
        <w:t xml:space="preserve"> or they can begin by clicking the link in the initial alert to “select your notification options.”</w:t>
      </w:r>
    </w:p>
    <w:p w14:paraId="58F9BC6C" w14:textId="77777777" w:rsidR="0013489C" w:rsidRDefault="0062232A">
      <w:pPr>
        <w:spacing w:after="200"/>
        <w:jc w:val="center"/>
      </w:pPr>
      <w:r>
        <w:rPr>
          <w:noProof/>
        </w:rPr>
        <w:lastRenderedPageBreak/>
        <w:drawing>
          <wp:inline distT="114300" distB="114300" distL="114300" distR="114300" wp14:anchorId="58F9BDEB" wp14:editId="58F9BDEC">
            <wp:extent cx="5943600" cy="2705100"/>
            <wp:effectExtent l="12700" t="12700" r="12700" b="1270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4"/>
                    <a:srcRect/>
                    <a:stretch>
                      <a:fillRect/>
                    </a:stretch>
                  </pic:blipFill>
                  <pic:spPr>
                    <a:xfrm>
                      <a:off x="0" y="0"/>
                      <a:ext cx="5943600" cy="2705100"/>
                    </a:xfrm>
                    <a:prstGeom prst="rect">
                      <a:avLst/>
                    </a:prstGeom>
                    <a:ln w="12700">
                      <a:solidFill>
                        <a:srgbClr val="666666"/>
                      </a:solidFill>
                      <a:prstDash val="solid"/>
                    </a:ln>
                  </pic:spPr>
                </pic:pic>
              </a:graphicData>
            </a:graphic>
          </wp:inline>
        </w:drawing>
      </w:r>
    </w:p>
    <w:p w14:paraId="58F9BC6D" w14:textId="7D000032" w:rsidR="0013489C" w:rsidRDefault="0062232A">
      <w:pPr>
        <w:numPr>
          <w:ilvl w:val="0"/>
          <w:numId w:val="33"/>
        </w:numPr>
        <w:spacing w:after="200"/>
      </w:pPr>
      <w:r>
        <w:t xml:space="preserve">When a user </w:t>
      </w:r>
      <w:proofErr w:type="gramStart"/>
      <w:r>
        <w:t>makes a selection</w:t>
      </w:r>
      <w:proofErr w:type="gramEnd"/>
      <w:r>
        <w:t xml:space="preserve"> for a notification item</w:t>
      </w:r>
      <w:r w:rsidR="00FC0ADB">
        <w:t>,</w:t>
      </w:r>
      <w:r>
        <w:t xml:space="preserve"> they will see a success message letting them know that their selection has been saved.</w:t>
      </w:r>
    </w:p>
    <w:p w14:paraId="58F9BC6E" w14:textId="77777777" w:rsidR="0013489C" w:rsidRDefault="0062232A">
      <w:pPr>
        <w:jc w:val="center"/>
      </w:pPr>
      <w:r>
        <w:rPr>
          <w:noProof/>
        </w:rPr>
        <w:drawing>
          <wp:inline distT="114300" distB="114300" distL="114300" distR="114300" wp14:anchorId="58F9BDED" wp14:editId="58F9BDEE">
            <wp:extent cx="5338763" cy="1394581"/>
            <wp:effectExtent l="12700" t="12700" r="12700" b="12700"/>
            <wp:docPr id="10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5"/>
                    <a:srcRect/>
                    <a:stretch>
                      <a:fillRect/>
                    </a:stretch>
                  </pic:blipFill>
                  <pic:spPr>
                    <a:xfrm>
                      <a:off x="0" y="0"/>
                      <a:ext cx="5338763" cy="1394581"/>
                    </a:xfrm>
                    <a:prstGeom prst="rect">
                      <a:avLst/>
                    </a:prstGeom>
                    <a:ln w="12700">
                      <a:solidFill>
                        <a:srgbClr val="666666"/>
                      </a:solidFill>
                      <a:prstDash val="solid"/>
                    </a:ln>
                  </pic:spPr>
                </pic:pic>
              </a:graphicData>
            </a:graphic>
          </wp:inline>
        </w:drawing>
      </w:r>
    </w:p>
    <w:p w14:paraId="58F9BC6F" w14:textId="77777777" w:rsidR="0013489C" w:rsidRDefault="0013489C"/>
    <w:p w14:paraId="58F9BC70" w14:textId="77777777" w:rsidR="0013489C" w:rsidRDefault="0062232A">
      <w:pPr>
        <w:spacing w:after="200"/>
        <w:rPr>
          <w:b/>
        </w:rPr>
      </w:pPr>
      <w:r>
        <w:rPr>
          <w:b/>
          <w:sz w:val="28"/>
          <w:szCs w:val="28"/>
        </w:rPr>
        <w:t>Adding mobile phone number</w:t>
      </w:r>
    </w:p>
    <w:p w14:paraId="58F9BC71" w14:textId="7CCE0EAF" w:rsidR="0013489C" w:rsidRDefault="0062232A">
      <w:pPr>
        <w:spacing w:after="200"/>
      </w:pPr>
      <w:r>
        <w:t xml:space="preserve">LOA3 verified users who have not added their mobile number to their profile will not be able to see any notification items until they have added their phone number. When the notification settings page loads, the user will </w:t>
      </w:r>
      <w:del w:id="55" w:author="Steven Robert Tarlow Jr." w:date="2021-10-29T11:55:00Z">
        <w:r w:rsidDel="006C3FA8">
          <w:delText xml:space="preserve">first </w:delText>
        </w:r>
      </w:del>
      <w:r>
        <w:t xml:space="preserve">be prompted to add </w:t>
      </w:r>
      <w:del w:id="56" w:author="Steven Robert Tarlow Jr." w:date="2021-10-29T11:55:00Z">
        <w:r w:rsidDel="006C3FA8">
          <w:delText xml:space="preserve">their </w:delText>
        </w:r>
      </w:del>
      <w:ins w:id="57" w:author="Steven Robert Tarlow Jr." w:date="2021-10-29T11:55:00Z">
        <w:r w:rsidR="006C3FA8">
          <w:t xml:space="preserve">a </w:t>
        </w:r>
      </w:ins>
      <w:r>
        <w:t>phone number to their profile:</w:t>
      </w:r>
    </w:p>
    <w:p w14:paraId="58F9BC72" w14:textId="77777777" w:rsidR="0013489C" w:rsidRDefault="0062232A">
      <w:pPr>
        <w:spacing w:after="200"/>
        <w:jc w:val="center"/>
      </w:pPr>
      <w:r>
        <w:rPr>
          <w:noProof/>
        </w:rPr>
        <w:drawing>
          <wp:inline distT="114300" distB="114300" distL="114300" distR="114300" wp14:anchorId="58F9BDEF" wp14:editId="58F9BDF0">
            <wp:extent cx="4110038" cy="1884478"/>
            <wp:effectExtent l="12700" t="12700" r="12700" b="12700"/>
            <wp:docPr id="1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6"/>
                    <a:srcRect b="15882"/>
                    <a:stretch>
                      <a:fillRect/>
                    </a:stretch>
                  </pic:blipFill>
                  <pic:spPr>
                    <a:xfrm>
                      <a:off x="0" y="0"/>
                      <a:ext cx="4110038" cy="1884478"/>
                    </a:xfrm>
                    <a:prstGeom prst="rect">
                      <a:avLst/>
                    </a:prstGeom>
                    <a:ln w="12700">
                      <a:solidFill>
                        <a:srgbClr val="666666"/>
                      </a:solidFill>
                      <a:prstDash val="solid"/>
                    </a:ln>
                  </pic:spPr>
                </pic:pic>
              </a:graphicData>
            </a:graphic>
          </wp:inline>
        </w:drawing>
      </w:r>
    </w:p>
    <w:p w14:paraId="58F9BC73" w14:textId="069E7EF3" w:rsidR="0013489C" w:rsidRDefault="0062232A">
      <w:pPr>
        <w:numPr>
          <w:ilvl w:val="0"/>
          <w:numId w:val="46"/>
        </w:numPr>
        <w:spacing w:after="200"/>
      </w:pPr>
      <w:r>
        <w:lastRenderedPageBreak/>
        <w:t xml:space="preserve">To add their mobile phone number to their profile, the user can click the link that </w:t>
      </w:r>
      <w:r w:rsidR="00F70292">
        <w:t>says,</w:t>
      </w:r>
      <w:r>
        <w:t xml:space="preserve"> “Add a mobile phone number to your profile.”</w:t>
      </w:r>
    </w:p>
    <w:p w14:paraId="58F9BC74" w14:textId="77777777" w:rsidR="0013489C" w:rsidRDefault="0062232A">
      <w:r>
        <w:rPr>
          <w:noProof/>
        </w:rPr>
        <w:drawing>
          <wp:inline distT="114300" distB="114300" distL="114300" distR="114300" wp14:anchorId="58F9BDF1" wp14:editId="58F9BDF2">
            <wp:extent cx="5943600" cy="2311400"/>
            <wp:effectExtent l="12700" t="12700" r="12700" b="1270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7"/>
                    <a:srcRect/>
                    <a:stretch>
                      <a:fillRect/>
                    </a:stretch>
                  </pic:blipFill>
                  <pic:spPr>
                    <a:xfrm>
                      <a:off x="0" y="0"/>
                      <a:ext cx="5943600" cy="2311400"/>
                    </a:xfrm>
                    <a:prstGeom prst="rect">
                      <a:avLst/>
                    </a:prstGeom>
                    <a:ln w="12700">
                      <a:solidFill>
                        <a:srgbClr val="666666"/>
                      </a:solidFill>
                      <a:prstDash val="solid"/>
                    </a:ln>
                  </pic:spPr>
                </pic:pic>
              </a:graphicData>
            </a:graphic>
          </wp:inline>
        </w:drawing>
      </w:r>
    </w:p>
    <w:p w14:paraId="58F9BC75" w14:textId="77777777" w:rsidR="0013489C" w:rsidRDefault="0013489C"/>
    <w:p w14:paraId="58F9BC76" w14:textId="593330AD" w:rsidR="0013489C" w:rsidRDefault="0062232A">
      <w:pPr>
        <w:numPr>
          <w:ilvl w:val="0"/>
          <w:numId w:val="46"/>
        </w:numPr>
      </w:pPr>
      <w:r>
        <w:t xml:space="preserve">Clicking this link will </w:t>
      </w:r>
      <w:del w:id="58" w:author="Steven Robert Tarlow Jr." w:date="2021-10-29T12:30:00Z">
        <w:r w:rsidDel="004D3C86">
          <w:delText xml:space="preserve">navigate </w:delText>
        </w:r>
      </w:del>
      <w:ins w:id="59" w:author="Steven Robert Tarlow Jr." w:date="2021-10-29T12:30:00Z">
        <w:r w:rsidR="004D3C86">
          <w:t xml:space="preserve">send </w:t>
        </w:r>
      </w:ins>
      <w:r>
        <w:t xml:space="preserve">the user to the </w:t>
      </w:r>
      <w:proofErr w:type="gramStart"/>
      <w:r>
        <w:rPr>
          <w:b/>
        </w:rPr>
        <w:t>Personal</w:t>
      </w:r>
      <w:proofErr w:type="gramEnd"/>
      <w:r>
        <w:rPr>
          <w:b/>
        </w:rPr>
        <w:t xml:space="preserve"> and contact information</w:t>
      </w:r>
      <w:r>
        <w:t xml:space="preserve"> page within Profile, and will anchor them to the </w:t>
      </w:r>
      <w:r>
        <w:rPr>
          <w:b/>
        </w:rPr>
        <w:t>Mobile phone</w:t>
      </w:r>
      <w:r>
        <w:t xml:space="preserve"> option within the </w:t>
      </w:r>
      <w:r>
        <w:rPr>
          <w:b/>
        </w:rPr>
        <w:t>Phone numbers</w:t>
      </w:r>
      <w:r>
        <w:t xml:space="preserve"> section of the page:</w:t>
      </w:r>
    </w:p>
    <w:p w14:paraId="58F9BC77" w14:textId="77777777" w:rsidR="0013489C" w:rsidRDefault="0062232A">
      <w:pPr>
        <w:jc w:val="center"/>
      </w:pPr>
      <w:r>
        <w:rPr>
          <w:noProof/>
        </w:rPr>
        <w:lastRenderedPageBreak/>
        <w:drawing>
          <wp:inline distT="114300" distB="114300" distL="114300" distR="114300" wp14:anchorId="58F9BDF3" wp14:editId="58F9BDF4">
            <wp:extent cx="5553075" cy="5705475"/>
            <wp:effectExtent l="12700" t="12700" r="12700" b="1270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8"/>
                    <a:srcRect l="6570"/>
                    <a:stretch>
                      <a:fillRect/>
                    </a:stretch>
                  </pic:blipFill>
                  <pic:spPr>
                    <a:xfrm>
                      <a:off x="0" y="0"/>
                      <a:ext cx="5553075" cy="5705475"/>
                    </a:xfrm>
                    <a:prstGeom prst="rect">
                      <a:avLst/>
                    </a:prstGeom>
                    <a:ln w="12700">
                      <a:solidFill>
                        <a:srgbClr val="666666"/>
                      </a:solidFill>
                      <a:prstDash val="solid"/>
                    </a:ln>
                  </pic:spPr>
                </pic:pic>
              </a:graphicData>
            </a:graphic>
          </wp:inline>
        </w:drawing>
      </w:r>
    </w:p>
    <w:p w14:paraId="58F9BC78" w14:textId="77777777" w:rsidR="0013489C" w:rsidRDefault="0013489C">
      <w:pPr>
        <w:jc w:val="center"/>
      </w:pPr>
    </w:p>
    <w:p w14:paraId="58F9BC79" w14:textId="77777777" w:rsidR="0013489C" w:rsidRDefault="0062232A">
      <w:pPr>
        <w:numPr>
          <w:ilvl w:val="0"/>
          <w:numId w:val="46"/>
        </w:numPr>
      </w:pPr>
      <w:r>
        <w:t>The user can then add their mobile phone number by clicking on the edit buttons, entering their mobile number</w:t>
      </w:r>
      <w:del w:id="60" w:author="Steven Robert Tarlow Jr." w:date="2021-10-29T12:34:00Z">
        <w:r w:rsidDel="006F42A7">
          <w:delText>,</w:delText>
        </w:r>
      </w:del>
      <w:r>
        <w:t xml:space="preserve"> and clicking the update button to save it.</w:t>
      </w:r>
    </w:p>
    <w:p w14:paraId="58F9BC7A" w14:textId="77777777" w:rsidR="0013489C" w:rsidRDefault="0062232A">
      <w:pPr>
        <w:spacing w:after="200"/>
        <w:jc w:val="center"/>
      </w:pPr>
      <w:r>
        <w:rPr>
          <w:noProof/>
        </w:rPr>
        <w:lastRenderedPageBreak/>
        <w:drawing>
          <wp:inline distT="114300" distB="114300" distL="114300" distR="114300" wp14:anchorId="58F9BDF5" wp14:editId="58F9BDF6">
            <wp:extent cx="5943600" cy="3581400"/>
            <wp:effectExtent l="12700" t="12700" r="12700" b="1270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9"/>
                    <a:srcRect/>
                    <a:stretch>
                      <a:fillRect/>
                    </a:stretch>
                  </pic:blipFill>
                  <pic:spPr>
                    <a:xfrm>
                      <a:off x="0" y="0"/>
                      <a:ext cx="5943600" cy="3581400"/>
                    </a:xfrm>
                    <a:prstGeom prst="rect">
                      <a:avLst/>
                    </a:prstGeom>
                    <a:ln w="12700">
                      <a:solidFill>
                        <a:srgbClr val="666666"/>
                      </a:solidFill>
                      <a:prstDash val="solid"/>
                    </a:ln>
                  </pic:spPr>
                </pic:pic>
              </a:graphicData>
            </a:graphic>
          </wp:inline>
        </w:drawing>
      </w:r>
    </w:p>
    <w:p w14:paraId="58F9BC7B" w14:textId="77777777" w:rsidR="0013489C" w:rsidRDefault="0062232A">
      <w:pPr>
        <w:numPr>
          <w:ilvl w:val="0"/>
          <w:numId w:val="46"/>
        </w:numPr>
        <w:spacing w:after="200"/>
      </w:pPr>
      <w:r>
        <w:t>The user will know their mobile phone number has been saved to their Profile because they will see a success message. They will also see text and a link that prompts them to return to the Notification settings page to continue selecting their notification preferences.</w:t>
      </w:r>
    </w:p>
    <w:p w14:paraId="58F9BC7C" w14:textId="77777777" w:rsidR="0013489C" w:rsidRDefault="0062232A">
      <w:pPr>
        <w:jc w:val="center"/>
      </w:pPr>
      <w:r>
        <w:rPr>
          <w:noProof/>
        </w:rPr>
        <w:drawing>
          <wp:inline distT="114300" distB="114300" distL="114300" distR="114300" wp14:anchorId="58F9BDF7" wp14:editId="58F9BDF8">
            <wp:extent cx="5943600" cy="2540000"/>
            <wp:effectExtent l="12700" t="12700" r="12700" b="12700"/>
            <wp:docPr id="1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0"/>
                    <a:srcRect/>
                    <a:stretch>
                      <a:fillRect/>
                    </a:stretch>
                  </pic:blipFill>
                  <pic:spPr>
                    <a:xfrm>
                      <a:off x="0" y="0"/>
                      <a:ext cx="5943600" cy="2540000"/>
                    </a:xfrm>
                    <a:prstGeom prst="rect">
                      <a:avLst/>
                    </a:prstGeom>
                    <a:ln w="12700">
                      <a:solidFill>
                        <a:srgbClr val="666666"/>
                      </a:solidFill>
                      <a:prstDash val="solid"/>
                    </a:ln>
                  </pic:spPr>
                </pic:pic>
              </a:graphicData>
            </a:graphic>
          </wp:inline>
        </w:drawing>
      </w:r>
    </w:p>
    <w:p w14:paraId="58F9BC7D" w14:textId="77777777" w:rsidR="0013489C" w:rsidRDefault="0013489C">
      <w:pPr>
        <w:jc w:val="center"/>
      </w:pPr>
    </w:p>
    <w:p w14:paraId="58F9BC7E" w14:textId="77777777" w:rsidR="0013489C" w:rsidRDefault="0062232A">
      <w:pPr>
        <w:numPr>
          <w:ilvl w:val="0"/>
          <w:numId w:val="46"/>
        </w:numPr>
      </w:pPr>
      <w:r>
        <w:t xml:space="preserve">Clicking the link that reads “manage text notifications” will redirect the user back to the </w:t>
      </w:r>
      <w:r>
        <w:rPr>
          <w:b/>
        </w:rPr>
        <w:t>Notification settings</w:t>
      </w:r>
      <w:r>
        <w:t xml:space="preserve"> page, where they will now be able to see that their phone number will be used to send them notifications (if they wish). They will also be able to see notification items that are available to them.</w:t>
      </w:r>
    </w:p>
    <w:p w14:paraId="58F9BC7F" w14:textId="77777777" w:rsidR="0013489C" w:rsidRDefault="0062232A">
      <w:pPr>
        <w:jc w:val="center"/>
      </w:pPr>
      <w:r>
        <w:rPr>
          <w:noProof/>
        </w:rPr>
        <w:lastRenderedPageBreak/>
        <w:drawing>
          <wp:inline distT="114300" distB="114300" distL="114300" distR="114300" wp14:anchorId="58F9BDF9" wp14:editId="58F9BDFA">
            <wp:extent cx="5943600" cy="4000500"/>
            <wp:effectExtent l="12700" t="12700" r="12700" b="127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1"/>
                    <a:srcRect/>
                    <a:stretch>
                      <a:fillRect/>
                    </a:stretch>
                  </pic:blipFill>
                  <pic:spPr>
                    <a:xfrm>
                      <a:off x="0" y="0"/>
                      <a:ext cx="5943600" cy="4000500"/>
                    </a:xfrm>
                    <a:prstGeom prst="rect">
                      <a:avLst/>
                    </a:prstGeom>
                    <a:ln w="12700">
                      <a:solidFill>
                        <a:srgbClr val="666666"/>
                      </a:solidFill>
                      <a:prstDash val="solid"/>
                    </a:ln>
                  </pic:spPr>
                </pic:pic>
              </a:graphicData>
            </a:graphic>
          </wp:inline>
        </w:drawing>
      </w:r>
    </w:p>
    <w:p w14:paraId="58F9BC80" w14:textId="77777777" w:rsidR="0013489C" w:rsidRDefault="0013489C">
      <w:pPr>
        <w:pStyle w:val="Heading3"/>
      </w:pPr>
      <w:bookmarkStart w:id="61" w:name="_blsjcqm25swz" w:colFirst="0" w:colLast="0"/>
      <w:bookmarkEnd w:id="61"/>
    </w:p>
    <w:p w14:paraId="58F9BC81" w14:textId="77777777" w:rsidR="0013489C" w:rsidRDefault="0062232A">
      <w:pPr>
        <w:pStyle w:val="Heading3"/>
      </w:pPr>
      <w:bookmarkStart w:id="62" w:name="_e9v7kjvjwy96" w:colFirst="0" w:colLast="0"/>
      <w:bookmarkEnd w:id="62"/>
      <w:r>
        <w:t>Major Issues and Error Messages</w:t>
      </w:r>
    </w:p>
    <w:p w14:paraId="58F9BC82" w14:textId="77777777" w:rsidR="0013489C" w:rsidRDefault="0013489C">
      <w:pPr>
        <w:rPr>
          <w:b/>
        </w:rPr>
      </w:pPr>
    </w:p>
    <w:p w14:paraId="58F9BC83" w14:textId="77777777" w:rsidR="0013489C" w:rsidRDefault="0062232A">
      <w:pPr>
        <w:spacing w:after="200"/>
        <w:rPr>
          <w:b/>
          <w:sz w:val="28"/>
          <w:szCs w:val="28"/>
        </w:rPr>
      </w:pPr>
      <w:r>
        <w:rPr>
          <w:b/>
          <w:sz w:val="28"/>
          <w:szCs w:val="28"/>
        </w:rPr>
        <w:t>Notification settings feature is unavailable</w:t>
      </w:r>
    </w:p>
    <w:p w14:paraId="58F9BC84" w14:textId="77777777" w:rsidR="0013489C" w:rsidRDefault="0062232A">
      <w:pPr>
        <w:spacing w:after="200"/>
      </w:pPr>
      <w:r>
        <w:t>If the API that powers the notification settings feature is unresponsive, then the user will see this message:</w:t>
      </w:r>
    </w:p>
    <w:p w14:paraId="58F9BC85" w14:textId="77777777" w:rsidR="0013489C" w:rsidRDefault="0062232A">
      <w:pPr>
        <w:spacing w:after="200"/>
        <w:jc w:val="center"/>
      </w:pPr>
      <w:r>
        <w:rPr>
          <w:noProof/>
        </w:rPr>
        <w:drawing>
          <wp:inline distT="114300" distB="114300" distL="114300" distR="114300" wp14:anchorId="58F9BDFB" wp14:editId="58F9BDFC">
            <wp:extent cx="5943600" cy="2273300"/>
            <wp:effectExtent l="12700" t="12700" r="12700" b="1270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2"/>
                    <a:srcRect/>
                    <a:stretch>
                      <a:fillRect/>
                    </a:stretch>
                  </pic:blipFill>
                  <pic:spPr>
                    <a:xfrm>
                      <a:off x="0" y="0"/>
                      <a:ext cx="5943600" cy="2273300"/>
                    </a:xfrm>
                    <a:prstGeom prst="rect">
                      <a:avLst/>
                    </a:prstGeom>
                    <a:ln w="12700">
                      <a:solidFill>
                        <a:srgbClr val="666666"/>
                      </a:solidFill>
                      <a:prstDash val="solid"/>
                    </a:ln>
                  </pic:spPr>
                </pic:pic>
              </a:graphicData>
            </a:graphic>
          </wp:inline>
        </w:drawing>
      </w:r>
    </w:p>
    <w:p w14:paraId="58F9BC86" w14:textId="77777777" w:rsidR="0013489C" w:rsidRDefault="0013489C">
      <w:pPr>
        <w:spacing w:after="200"/>
      </w:pPr>
    </w:p>
    <w:p w14:paraId="58F9BC87" w14:textId="77777777" w:rsidR="0013489C" w:rsidRDefault="0062232A">
      <w:pPr>
        <w:spacing w:after="200"/>
        <w:rPr>
          <w:b/>
          <w:sz w:val="28"/>
          <w:szCs w:val="28"/>
        </w:rPr>
      </w:pPr>
      <w:r>
        <w:rPr>
          <w:b/>
          <w:sz w:val="28"/>
          <w:szCs w:val="28"/>
        </w:rPr>
        <w:t>Save failure</w:t>
      </w:r>
    </w:p>
    <w:p w14:paraId="58F9BC88" w14:textId="77777777" w:rsidR="0013489C" w:rsidRDefault="0062232A">
      <w:r>
        <w:t>If a user’s selection within a notification item fails, they will see this message:</w:t>
      </w:r>
    </w:p>
    <w:p w14:paraId="58F9BC89" w14:textId="77777777" w:rsidR="0013489C" w:rsidRDefault="0013489C"/>
    <w:p w14:paraId="58F9BC8A" w14:textId="77777777" w:rsidR="0013489C" w:rsidRDefault="0062232A">
      <w:r>
        <w:rPr>
          <w:noProof/>
        </w:rPr>
        <w:drawing>
          <wp:inline distT="114300" distB="114300" distL="114300" distR="114300" wp14:anchorId="58F9BDFD" wp14:editId="58F9BDFE">
            <wp:extent cx="5943600" cy="2209800"/>
            <wp:effectExtent l="12700" t="12700" r="12700" b="1270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3"/>
                    <a:srcRect/>
                    <a:stretch>
                      <a:fillRect/>
                    </a:stretch>
                  </pic:blipFill>
                  <pic:spPr>
                    <a:xfrm>
                      <a:off x="0" y="0"/>
                      <a:ext cx="5943600" cy="2209800"/>
                    </a:xfrm>
                    <a:prstGeom prst="rect">
                      <a:avLst/>
                    </a:prstGeom>
                    <a:ln w="12700">
                      <a:solidFill>
                        <a:srgbClr val="666666"/>
                      </a:solidFill>
                      <a:prstDash val="solid"/>
                    </a:ln>
                  </pic:spPr>
                </pic:pic>
              </a:graphicData>
            </a:graphic>
          </wp:inline>
        </w:drawing>
      </w:r>
    </w:p>
    <w:p w14:paraId="58F9BC8B" w14:textId="77777777" w:rsidR="0013489C" w:rsidRDefault="0013489C">
      <w:pPr>
        <w:rPr>
          <w:b/>
        </w:rPr>
      </w:pPr>
    </w:p>
    <w:p w14:paraId="58F9BC8C" w14:textId="77777777" w:rsidR="0013489C" w:rsidRDefault="0013489C"/>
    <w:p w14:paraId="58F9BC8D"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sz w:val="34"/>
          <w:szCs w:val="34"/>
        </w:rPr>
      </w:pPr>
      <w:bookmarkStart w:id="63" w:name="_bhhawpph083r" w:colFirst="0" w:colLast="0"/>
      <w:bookmarkEnd w:id="63"/>
      <w:r>
        <w:br w:type="page"/>
      </w:r>
    </w:p>
    <w:p w14:paraId="58F9BC8E"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rPr>
      </w:pPr>
      <w:bookmarkStart w:id="64" w:name="_e64sh7qvazgs" w:colFirst="0" w:colLast="0"/>
      <w:bookmarkEnd w:id="64"/>
      <w:r>
        <w:rPr>
          <w:rFonts w:ascii="Calibri" w:eastAsia="Calibri" w:hAnsi="Calibri" w:cs="Calibri"/>
          <w:sz w:val="34"/>
          <w:szCs w:val="34"/>
        </w:rPr>
        <w:lastRenderedPageBreak/>
        <w:t>Section Overview: Account Security</w:t>
      </w:r>
    </w:p>
    <w:p w14:paraId="58F9BC8F" w14:textId="77777777" w:rsidR="0013489C" w:rsidRDefault="0062232A">
      <w:pPr>
        <w:pBdr>
          <w:top w:val="nil"/>
          <w:left w:val="nil"/>
          <w:bottom w:val="nil"/>
          <w:right w:val="nil"/>
          <w:between w:val="nil"/>
        </w:pBdr>
        <w:shd w:val="clear" w:color="auto" w:fill="FFFFFF"/>
        <w:spacing w:after="200"/>
        <w:rPr>
          <w:color w:val="000000"/>
        </w:rPr>
      </w:pPr>
      <w:r>
        <w:rPr>
          <w:b/>
          <w:noProof/>
          <w:color w:val="000000"/>
        </w:rPr>
        <w:drawing>
          <wp:inline distT="0" distB="0" distL="0" distR="0" wp14:anchorId="58F9BDFF" wp14:editId="58F9BE00">
            <wp:extent cx="5943600" cy="4834890"/>
            <wp:effectExtent l="12700" t="12700" r="12700" b="12700"/>
            <wp:docPr id="51" name="image5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ell phone&#10;&#10;Description automatically generated"/>
                    <pic:cNvPicPr preferRelativeResize="0"/>
                  </pic:nvPicPr>
                  <pic:blipFill>
                    <a:blip r:embed="rId124"/>
                    <a:srcRect/>
                    <a:stretch>
                      <a:fillRect/>
                    </a:stretch>
                  </pic:blipFill>
                  <pic:spPr>
                    <a:xfrm>
                      <a:off x="0" y="0"/>
                      <a:ext cx="5943600" cy="4834890"/>
                    </a:xfrm>
                    <a:prstGeom prst="rect">
                      <a:avLst/>
                    </a:prstGeom>
                    <a:ln w="12700">
                      <a:solidFill>
                        <a:srgbClr val="666666"/>
                      </a:solidFill>
                      <a:prstDash val="solid"/>
                    </a:ln>
                  </pic:spPr>
                </pic:pic>
              </a:graphicData>
            </a:graphic>
          </wp:inline>
        </w:drawing>
      </w:r>
    </w:p>
    <w:p w14:paraId="58F9BC90" w14:textId="77777777" w:rsidR="0013489C" w:rsidRDefault="0062232A">
      <w:pPr>
        <w:pBdr>
          <w:top w:val="nil"/>
          <w:left w:val="nil"/>
          <w:bottom w:val="nil"/>
          <w:right w:val="nil"/>
          <w:between w:val="nil"/>
        </w:pBdr>
        <w:shd w:val="clear" w:color="auto" w:fill="FFFFFF"/>
        <w:spacing w:after="240"/>
        <w:rPr>
          <w:color w:val="000000"/>
        </w:rPr>
      </w:pPr>
      <w:r>
        <w:rPr>
          <w:color w:val="000000"/>
        </w:rPr>
        <w:t xml:space="preserve">The </w:t>
      </w:r>
      <w:r>
        <w:rPr>
          <w:b/>
          <w:color w:val="000000"/>
        </w:rPr>
        <w:t xml:space="preserve">Account Security </w:t>
      </w:r>
      <w:r>
        <w:rPr>
          <w:color w:val="000000"/>
        </w:rPr>
        <w:t>section will let a user update and view their account security information. This includes the following:</w:t>
      </w:r>
    </w:p>
    <w:p w14:paraId="58F9BC91"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Identity Verification</w:t>
      </w:r>
    </w:p>
    <w:p w14:paraId="58F9BC92"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2-factor authentication</w:t>
      </w:r>
    </w:p>
    <w:p w14:paraId="58F9BC93"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Terms and Conditions</w:t>
      </w:r>
    </w:p>
    <w:p w14:paraId="58F9BC94" w14:textId="77777777" w:rsidR="0013489C" w:rsidRDefault="0062232A">
      <w:pPr>
        <w:numPr>
          <w:ilvl w:val="0"/>
          <w:numId w:val="24"/>
        </w:numPr>
        <w:pBdr>
          <w:top w:val="nil"/>
          <w:left w:val="nil"/>
          <w:bottom w:val="nil"/>
          <w:right w:val="nil"/>
          <w:between w:val="nil"/>
        </w:pBdr>
        <w:shd w:val="clear" w:color="auto" w:fill="FFFFFF"/>
        <w:spacing w:after="240"/>
        <w:rPr>
          <w:color w:val="000000"/>
        </w:rPr>
      </w:pPr>
      <w:r>
        <w:rPr>
          <w:color w:val="000000"/>
        </w:rPr>
        <w:t>Information on how to update a sign in email address</w:t>
      </w:r>
    </w:p>
    <w:p w14:paraId="58F9BC95" w14:textId="77777777" w:rsidR="0013489C" w:rsidRDefault="0062232A">
      <w:pPr>
        <w:rPr>
          <w:b/>
          <w:sz w:val="34"/>
          <w:szCs w:val="34"/>
        </w:rPr>
      </w:pPr>
      <w:bookmarkStart w:id="65" w:name="_qsh70q" w:colFirst="0" w:colLast="0"/>
      <w:bookmarkEnd w:id="65"/>
      <w:r>
        <w:br w:type="page"/>
      </w:r>
    </w:p>
    <w:p w14:paraId="58F9BC96" w14:textId="77777777" w:rsidR="0013489C" w:rsidRDefault="0062232A">
      <w:pPr>
        <w:pStyle w:val="Heading3"/>
        <w:pBdr>
          <w:bottom w:val="single" w:sz="6" w:space="5" w:color="EAECEF"/>
        </w:pBdr>
        <w:shd w:val="clear" w:color="auto" w:fill="FFFFFF"/>
        <w:spacing w:before="360" w:after="240"/>
        <w:ind w:left="-300"/>
      </w:pPr>
      <w:bookmarkStart w:id="66" w:name="_fd872dr103b8" w:colFirst="0" w:colLast="0"/>
      <w:bookmarkEnd w:id="66"/>
      <w:r>
        <w:lastRenderedPageBreak/>
        <w:t>User Access</w:t>
      </w:r>
    </w:p>
    <w:p w14:paraId="58F9BC97" w14:textId="77777777" w:rsidR="0013489C" w:rsidRDefault="0062232A">
      <w:pPr>
        <w:pBdr>
          <w:top w:val="nil"/>
          <w:left w:val="nil"/>
          <w:bottom w:val="nil"/>
          <w:right w:val="nil"/>
          <w:between w:val="nil"/>
        </w:pBdr>
        <w:shd w:val="clear" w:color="auto" w:fill="FFFFFF"/>
        <w:rPr>
          <w:color w:val="000000"/>
        </w:rPr>
      </w:pPr>
      <w:r>
        <w:rPr>
          <w:b/>
          <w:color w:val="000000"/>
        </w:rPr>
        <w:t>Users who have not verified their identity (LOA1)</w:t>
      </w:r>
      <w:r>
        <w:rPr>
          <w:b/>
          <w:color w:val="000000"/>
          <w:sz w:val="28"/>
          <w:szCs w:val="28"/>
        </w:rPr>
        <w:br/>
      </w:r>
    </w:p>
    <w:p w14:paraId="58F9BC98" w14:textId="77777777" w:rsidR="0013489C" w:rsidRDefault="0062232A">
      <w:pPr>
        <w:pBdr>
          <w:top w:val="nil"/>
          <w:left w:val="nil"/>
          <w:bottom w:val="nil"/>
          <w:right w:val="nil"/>
          <w:between w:val="nil"/>
        </w:pBdr>
        <w:shd w:val="clear" w:color="auto" w:fill="FFFFFF"/>
        <w:rPr>
          <w:color w:val="000000"/>
        </w:rPr>
      </w:pPr>
      <w:r>
        <w:rPr>
          <w:b/>
          <w:color w:val="000000"/>
        </w:rPr>
        <w:t>Account security</w:t>
      </w:r>
      <w:r>
        <w:rPr>
          <w:color w:val="000000"/>
        </w:rPr>
        <w:t xml:space="preserve"> is the one section of the profile where users can see if they have not verified their identity. On this page, they will see a prompt to confirm their identity so they can view the full profile.</w:t>
      </w:r>
    </w:p>
    <w:p w14:paraId="58F9BC99" w14:textId="77777777" w:rsidR="0013489C" w:rsidRDefault="0013489C">
      <w:pPr>
        <w:pBdr>
          <w:top w:val="nil"/>
          <w:left w:val="nil"/>
          <w:bottom w:val="nil"/>
          <w:right w:val="nil"/>
          <w:between w:val="nil"/>
        </w:pBdr>
        <w:shd w:val="clear" w:color="auto" w:fill="FFFFFF"/>
        <w:rPr>
          <w:color w:val="000000"/>
        </w:rPr>
      </w:pPr>
    </w:p>
    <w:p w14:paraId="58F9BC9A" w14:textId="77777777" w:rsidR="0013489C" w:rsidRDefault="0062232A">
      <w:r>
        <w:rPr>
          <w:b/>
          <w:noProof/>
        </w:rPr>
        <w:drawing>
          <wp:inline distT="0" distB="0" distL="0" distR="0" wp14:anchorId="58F9BE01" wp14:editId="58F9BE02">
            <wp:extent cx="5943600" cy="3639820"/>
            <wp:effectExtent l="0" t="0" r="0" b="0"/>
            <wp:docPr id="83" name="image7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cell phone&#10;&#10;Description automatically generated"/>
                    <pic:cNvPicPr preferRelativeResize="0"/>
                  </pic:nvPicPr>
                  <pic:blipFill>
                    <a:blip r:embed="rId125"/>
                    <a:srcRect/>
                    <a:stretch>
                      <a:fillRect/>
                    </a:stretch>
                  </pic:blipFill>
                  <pic:spPr>
                    <a:xfrm>
                      <a:off x="0" y="0"/>
                      <a:ext cx="5943600" cy="3639820"/>
                    </a:xfrm>
                    <a:prstGeom prst="rect">
                      <a:avLst/>
                    </a:prstGeom>
                    <a:ln/>
                  </pic:spPr>
                </pic:pic>
              </a:graphicData>
            </a:graphic>
          </wp:inline>
        </w:drawing>
      </w:r>
    </w:p>
    <w:p w14:paraId="58F9BC9B" w14:textId="77777777" w:rsidR="0013489C" w:rsidRDefault="0062232A">
      <w:pPr>
        <w:rPr>
          <w:b/>
          <w:sz w:val="28"/>
          <w:szCs w:val="28"/>
        </w:rPr>
      </w:pPr>
      <w:r>
        <w:br w:type="page"/>
      </w:r>
    </w:p>
    <w:p w14:paraId="58F9BC9C" w14:textId="77777777" w:rsidR="0013489C" w:rsidRDefault="0062232A">
      <w:pPr>
        <w:pBdr>
          <w:top w:val="nil"/>
          <w:left w:val="nil"/>
          <w:bottom w:val="nil"/>
          <w:right w:val="nil"/>
          <w:between w:val="nil"/>
        </w:pBdr>
        <w:shd w:val="clear" w:color="auto" w:fill="FFFFFF"/>
        <w:rPr>
          <w:color w:val="000000"/>
        </w:rPr>
      </w:pPr>
      <w:r>
        <w:rPr>
          <w:b/>
          <w:color w:val="000000"/>
        </w:rPr>
        <w:lastRenderedPageBreak/>
        <w:t>Users who have verified their identity (LOA3)</w:t>
      </w:r>
      <w:r>
        <w:rPr>
          <w:b/>
          <w:color w:val="000000"/>
          <w:sz w:val="28"/>
          <w:szCs w:val="28"/>
        </w:rPr>
        <w:br/>
      </w:r>
    </w:p>
    <w:p w14:paraId="58F9BC9D" w14:textId="77777777" w:rsidR="0013489C" w:rsidRDefault="0062232A">
      <w:pPr>
        <w:pBdr>
          <w:top w:val="nil"/>
          <w:left w:val="nil"/>
          <w:bottom w:val="nil"/>
          <w:right w:val="nil"/>
          <w:between w:val="nil"/>
        </w:pBdr>
        <w:shd w:val="clear" w:color="auto" w:fill="FFFFFF"/>
        <w:rPr>
          <w:color w:val="000000"/>
        </w:rPr>
      </w:pPr>
      <w:r>
        <w:rPr>
          <w:color w:val="000000"/>
        </w:rPr>
        <w:t xml:space="preserve">People who have verified their identities on VA.gov will be able to see </w:t>
      </w:r>
      <w:r>
        <w:rPr>
          <w:b/>
          <w:color w:val="000000"/>
        </w:rPr>
        <w:t>Account settings</w:t>
      </w:r>
      <w:r>
        <w:rPr>
          <w:color w:val="000000"/>
        </w:rPr>
        <w:t xml:space="preserve"> and all the sections of the profile.</w:t>
      </w:r>
    </w:p>
    <w:p w14:paraId="58F9BC9E" w14:textId="77777777" w:rsidR="0013489C" w:rsidRDefault="0013489C">
      <w:pPr>
        <w:pBdr>
          <w:top w:val="nil"/>
          <w:left w:val="nil"/>
          <w:bottom w:val="nil"/>
          <w:right w:val="nil"/>
          <w:between w:val="nil"/>
        </w:pBdr>
        <w:shd w:val="clear" w:color="auto" w:fill="FFFFFF"/>
        <w:rPr>
          <w:color w:val="000000"/>
        </w:rPr>
      </w:pPr>
    </w:p>
    <w:p w14:paraId="58F9BC9F" w14:textId="77777777" w:rsidR="0013489C" w:rsidRDefault="0062232A">
      <w:r>
        <w:rPr>
          <w:b/>
          <w:noProof/>
          <w:sz w:val="20"/>
          <w:szCs w:val="20"/>
        </w:rPr>
        <w:drawing>
          <wp:inline distT="0" distB="0" distL="0" distR="0" wp14:anchorId="58F9BE03" wp14:editId="58F9BE04">
            <wp:extent cx="5943600" cy="4715510"/>
            <wp:effectExtent l="0" t="0" r="0" b="0"/>
            <wp:docPr id="85" name="image7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ell phone&#10;&#10;Description automatically generated"/>
                    <pic:cNvPicPr preferRelativeResize="0"/>
                  </pic:nvPicPr>
                  <pic:blipFill>
                    <a:blip r:embed="rId126"/>
                    <a:srcRect/>
                    <a:stretch>
                      <a:fillRect/>
                    </a:stretch>
                  </pic:blipFill>
                  <pic:spPr>
                    <a:xfrm>
                      <a:off x="0" y="0"/>
                      <a:ext cx="5943600" cy="4715510"/>
                    </a:xfrm>
                    <a:prstGeom prst="rect">
                      <a:avLst/>
                    </a:prstGeom>
                    <a:ln/>
                  </pic:spPr>
                </pic:pic>
              </a:graphicData>
            </a:graphic>
          </wp:inline>
        </w:drawing>
      </w:r>
    </w:p>
    <w:p w14:paraId="58F9BCA0" w14:textId="77777777" w:rsidR="0013489C" w:rsidRDefault="0062232A">
      <w:pPr>
        <w:rPr>
          <w:b/>
          <w:sz w:val="34"/>
          <w:szCs w:val="34"/>
        </w:rPr>
      </w:pPr>
      <w:bookmarkStart w:id="67" w:name="_3as4poj" w:colFirst="0" w:colLast="0"/>
      <w:bookmarkEnd w:id="67"/>
      <w:r>
        <w:br w:type="page"/>
      </w:r>
    </w:p>
    <w:p w14:paraId="58F9BCA1" w14:textId="77777777" w:rsidR="0013489C" w:rsidRDefault="0062232A">
      <w:pPr>
        <w:pStyle w:val="Heading3"/>
        <w:pBdr>
          <w:bottom w:val="single" w:sz="6" w:space="5" w:color="EAECEF"/>
        </w:pBdr>
        <w:shd w:val="clear" w:color="auto" w:fill="FFFFFF"/>
        <w:spacing w:before="360" w:after="240"/>
        <w:ind w:left="-300"/>
      </w:pPr>
      <w:bookmarkStart w:id="68" w:name="_q9iaq9uva1xd" w:colFirst="0" w:colLast="0"/>
      <w:bookmarkEnd w:id="68"/>
      <w:r>
        <w:lastRenderedPageBreak/>
        <w:t>Navigation</w:t>
      </w:r>
    </w:p>
    <w:p w14:paraId="58F9BCA2" w14:textId="77777777" w:rsidR="0013489C" w:rsidRDefault="0062232A">
      <w:pPr>
        <w:numPr>
          <w:ilvl w:val="0"/>
          <w:numId w:val="25"/>
        </w:numPr>
        <w:pBdr>
          <w:top w:val="nil"/>
          <w:left w:val="nil"/>
          <w:bottom w:val="nil"/>
          <w:right w:val="nil"/>
          <w:between w:val="nil"/>
        </w:pBdr>
        <w:shd w:val="clear" w:color="auto" w:fill="FFFFFF"/>
        <w:spacing w:before="60"/>
        <w:rPr>
          <w:color w:val="000000"/>
        </w:rPr>
      </w:pPr>
      <w:r>
        <w:rPr>
          <w:color w:val="000000"/>
        </w:rPr>
        <w:t xml:space="preserve">Sign into </w:t>
      </w:r>
      <w:proofErr w:type="gramStart"/>
      <w:r>
        <w:rPr>
          <w:color w:val="000000"/>
        </w:rPr>
        <w:t>VA.gov  (</w:t>
      </w:r>
      <w:proofErr w:type="gramEnd"/>
      <w:r w:rsidR="00F762CD">
        <w:fldChar w:fldCharType="begin"/>
      </w:r>
      <w:r w:rsidR="00F762CD">
        <w:instrText xml:space="preserve"> HYPERLINK "https://www.va.gov/" \h </w:instrText>
      </w:r>
      <w:r w:rsidR="00F762CD">
        <w:fldChar w:fldCharType="separate"/>
      </w:r>
      <w:r>
        <w:rPr>
          <w:color w:val="000000"/>
          <w:u w:val="single"/>
        </w:rPr>
        <w:t>https://www.va.gov/</w:t>
      </w:r>
      <w:r w:rsidR="00F762CD">
        <w:rPr>
          <w:color w:val="000000"/>
          <w:u w:val="single"/>
        </w:rPr>
        <w:fldChar w:fldCharType="end"/>
      </w:r>
      <w:r>
        <w:rPr>
          <w:color w:val="000000"/>
        </w:rPr>
        <w:t>).</w:t>
      </w:r>
      <w:r>
        <w:rPr>
          <w:color w:val="000000"/>
        </w:rPr>
        <w:br/>
      </w:r>
    </w:p>
    <w:p w14:paraId="58F9BCA3" w14:textId="77777777" w:rsidR="0013489C" w:rsidRDefault="0062232A">
      <w:pPr>
        <w:pBdr>
          <w:top w:val="nil"/>
          <w:left w:val="nil"/>
          <w:bottom w:val="nil"/>
          <w:right w:val="nil"/>
          <w:between w:val="nil"/>
        </w:pBdr>
        <w:shd w:val="clear" w:color="auto" w:fill="FFFFFF"/>
        <w:spacing w:before="60"/>
        <w:rPr>
          <w:color w:val="000000"/>
        </w:rPr>
      </w:pPr>
      <w:r>
        <w:rPr>
          <w:noProof/>
          <w:color w:val="000000"/>
        </w:rPr>
        <w:drawing>
          <wp:inline distT="0" distB="0" distL="0" distR="0" wp14:anchorId="58F9BE05" wp14:editId="58F9BE06">
            <wp:extent cx="5943600" cy="4048125"/>
            <wp:effectExtent l="0" t="0" r="0" b="0"/>
            <wp:docPr id="86" name="image7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ell phone&#10;&#10;Description automatically generated"/>
                    <pic:cNvPicPr preferRelativeResize="0"/>
                  </pic:nvPicPr>
                  <pic:blipFill>
                    <a:blip r:embed="rId127"/>
                    <a:srcRect/>
                    <a:stretch>
                      <a:fillRect/>
                    </a:stretch>
                  </pic:blipFill>
                  <pic:spPr>
                    <a:xfrm>
                      <a:off x="0" y="0"/>
                      <a:ext cx="5943600" cy="4048125"/>
                    </a:xfrm>
                    <a:prstGeom prst="rect">
                      <a:avLst/>
                    </a:prstGeom>
                    <a:ln/>
                  </pic:spPr>
                </pic:pic>
              </a:graphicData>
            </a:graphic>
          </wp:inline>
        </w:drawing>
      </w:r>
    </w:p>
    <w:p w14:paraId="58F9BCA4" w14:textId="77777777" w:rsidR="0013489C" w:rsidRDefault="0062232A">
      <w:r>
        <w:br w:type="page"/>
      </w:r>
    </w:p>
    <w:p w14:paraId="58F9BCA5" w14:textId="77777777" w:rsidR="0013489C" w:rsidRDefault="0062232A">
      <w:pPr>
        <w:numPr>
          <w:ilvl w:val="0"/>
          <w:numId w:val="25"/>
        </w:numPr>
        <w:pBdr>
          <w:top w:val="nil"/>
          <w:left w:val="nil"/>
          <w:bottom w:val="nil"/>
          <w:right w:val="nil"/>
          <w:between w:val="nil"/>
        </w:pBdr>
        <w:shd w:val="clear" w:color="auto" w:fill="FFFFFF"/>
        <w:rPr>
          <w:color w:val="000000"/>
        </w:rPr>
      </w:pPr>
      <w:r>
        <w:rPr>
          <w:color w:val="000000"/>
        </w:rPr>
        <w:lastRenderedPageBreak/>
        <w:t xml:space="preserve">Click the personalized menu in the upper right corner of the screen (the user’s name) and select </w:t>
      </w:r>
      <w:r>
        <w:rPr>
          <w:b/>
          <w:color w:val="000000"/>
        </w:rPr>
        <w:t>Profile</w:t>
      </w:r>
      <w:r>
        <w:rPr>
          <w:color w:val="000000"/>
        </w:rPr>
        <w:t>.</w:t>
      </w:r>
    </w:p>
    <w:p w14:paraId="58F9BCA6" w14:textId="77777777" w:rsidR="0013489C" w:rsidRDefault="0013489C">
      <w:pPr>
        <w:pBdr>
          <w:top w:val="nil"/>
          <w:left w:val="nil"/>
          <w:bottom w:val="nil"/>
          <w:right w:val="nil"/>
          <w:between w:val="nil"/>
        </w:pBdr>
        <w:shd w:val="clear" w:color="auto" w:fill="FFFFFF"/>
        <w:rPr>
          <w:color w:val="000000"/>
        </w:rPr>
      </w:pPr>
    </w:p>
    <w:p w14:paraId="58F9BCA7" w14:textId="77777777" w:rsidR="0013489C" w:rsidRDefault="0062232A">
      <w:pPr>
        <w:pBdr>
          <w:top w:val="nil"/>
          <w:left w:val="nil"/>
          <w:bottom w:val="nil"/>
          <w:right w:val="nil"/>
          <w:between w:val="nil"/>
        </w:pBdr>
        <w:shd w:val="clear" w:color="auto" w:fill="FFFFFF"/>
        <w:rPr>
          <w:color w:val="000000"/>
        </w:rPr>
      </w:pPr>
      <w:r>
        <w:rPr>
          <w:noProof/>
          <w:color w:val="000000"/>
        </w:rPr>
        <w:drawing>
          <wp:inline distT="0" distB="0" distL="0" distR="0" wp14:anchorId="58F9BE07" wp14:editId="58F9BE08">
            <wp:extent cx="5943600" cy="3495040"/>
            <wp:effectExtent l="12700" t="12700" r="12700" b="12700"/>
            <wp:docPr id="87" name="image78.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screenshot of a social media post&#10;&#10;Description automatically generated"/>
                    <pic:cNvPicPr preferRelativeResize="0"/>
                  </pic:nvPicPr>
                  <pic:blipFill>
                    <a:blip r:embed="rId128"/>
                    <a:srcRect/>
                    <a:stretch>
                      <a:fillRect/>
                    </a:stretch>
                  </pic:blipFill>
                  <pic:spPr>
                    <a:xfrm>
                      <a:off x="0" y="0"/>
                      <a:ext cx="5943600" cy="3495040"/>
                    </a:xfrm>
                    <a:prstGeom prst="rect">
                      <a:avLst/>
                    </a:prstGeom>
                    <a:ln w="12700">
                      <a:solidFill>
                        <a:srgbClr val="666666"/>
                      </a:solidFill>
                      <a:prstDash val="solid"/>
                    </a:ln>
                  </pic:spPr>
                </pic:pic>
              </a:graphicData>
            </a:graphic>
          </wp:inline>
        </w:drawing>
      </w:r>
    </w:p>
    <w:p w14:paraId="58F9BCA8" w14:textId="77777777" w:rsidR="0013489C" w:rsidRDefault="0062232A">
      <w:r>
        <w:br w:type="page"/>
      </w:r>
    </w:p>
    <w:p w14:paraId="58F9BCA9" w14:textId="77777777" w:rsidR="0013489C" w:rsidRDefault="0062232A">
      <w:pPr>
        <w:numPr>
          <w:ilvl w:val="0"/>
          <w:numId w:val="25"/>
        </w:numPr>
        <w:pBdr>
          <w:top w:val="nil"/>
          <w:left w:val="nil"/>
          <w:bottom w:val="nil"/>
          <w:right w:val="nil"/>
          <w:between w:val="nil"/>
        </w:pBdr>
        <w:shd w:val="clear" w:color="auto" w:fill="FFFFFF"/>
        <w:spacing w:before="60"/>
        <w:rPr>
          <w:color w:val="000000"/>
        </w:rPr>
      </w:pPr>
      <w:r>
        <w:rPr>
          <w:color w:val="000000"/>
        </w:rPr>
        <w:lastRenderedPageBreak/>
        <w:t xml:space="preserve">Click on </w:t>
      </w:r>
      <w:r>
        <w:rPr>
          <w:b/>
          <w:color w:val="000000"/>
        </w:rPr>
        <w:t>Account security</w:t>
      </w:r>
      <w:r>
        <w:rPr>
          <w:color w:val="000000"/>
        </w:rPr>
        <w:t xml:space="preserve"> in the side navigation menu on the left.</w:t>
      </w:r>
    </w:p>
    <w:p w14:paraId="58F9BCAA" w14:textId="77777777" w:rsidR="0013489C" w:rsidRDefault="0013489C">
      <w:pPr>
        <w:pBdr>
          <w:top w:val="nil"/>
          <w:left w:val="nil"/>
          <w:bottom w:val="nil"/>
          <w:right w:val="nil"/>
          <w:between w:val="nil"/>
        </w:pBdr>
        <w:shd w:val="clear" w:color="auto" w:fill="FFFFFF"/>
        <w:spacing w:after="240"/>
        <w:rPr>
          <w:color w:val="000000"/>
        </w:rPr>
      </w:pPr>
    </w:p>
    <w:p w14:paraId="58F9BCAB" w14:textId="77777777" w:rsidR="0013489C" w:rsidRDefault="0062232A">
      <w:pPr>
        <w:jc w:val="center"/>
      </w:pPr>
      <w:r>
        <w:rPr>
          <w:b/>
          <w:noProof/>
          <w:sz w:val="20"/>
          <w:szCs w:val="20"/>
        </w:rPr>
        <w:drawing>
          <wp:inline distT="0" distB="0" distL="0" distR="0" wp14:anchorId="58F9BE09" wp14:editId="58F9BE0A">
            <wp:extent cx="5943600" cy="4715510"/>
            <wp:effectExtent l="12700" t="12700" r="12700" b="12700"/>
            <wp:docPr id="88" name="image7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ell phone&#10;&#10;Description automatically generated"/>
                    <pic:cNvPicPr preferRelativeResize="0"/>
                  </pic:nvPicPr>
                  <pic:blipFill>
                    <a:blip r:embed="rId126"/>
                    <a:srcRect/>
                    <a:stretch>
                      <a:fillRect/>
                    </a:stretch>
                  </pic:blipFill>
                  <pic:spPr>
                    <a:xfrm>
                      <a:off x="0" y="0"/>
                      <a:ext cx="5943600" cy="4715510"/>
                    </a:xfrm>
                    <a:prstGeom prst="rect">
                      <a:avLst/>
                    </a:prstGeom>
                    <a:ln w="12700">
                      <a:solidFill>
                        <a:srgbClr val="666666"/>
                      </a:solidFill>
                      <a:prstDash val="solid"/>
                    </a:ln>
                  </pic:spPr>
                </pic:pic>
              </a:graphicData>
            </a:graphic>
          </wp:inline>
        </w:drawing>
      </w:r>
    </w:p>
    <w:p w14:paraId="58F9BCAC" w14:textId="77777777" w:rsidR="0013489C" w:rsidRDefault="0062232A">
      <w:pPr>
        <w:pStyle w:val="Heading3"/>
        <w:pBdr>
          <w:bottom w:val="single" w:sz="6" w:space="5" w:color="EAECEF"/>
        </w:pBdr>
        <w:shd w:val="clear" w:color="auto" w:fill="FFFFFF"/>
        <w:spacing w:before="360" w:after="240"/>
        <w:ind w:left="-300"/>
      </w:pPr>
      <w:bookmarkStart w:id="69" w:name="_172yjk9wxbla" w:colFirst="0" w:colLast="0"/>
      <w:bookmarkEnd w:id="69"/>
      <w:r>
        <w:br w:type="page"/>
      </w:r>
    </w:p>
    <w:p w14:paraId="58F9BCAD" w14:textId="77777777" w:rsidR="0013489C" w:rsidRDefault="0062232A">
      <w:pPr>
        <w:pStyle w:val="Heading3"/>
        <w:pBdr>
          <w:bottom w:val="single" w:sz="6" w:space="5" w:color="EAECEF"/>
        </w:pBdr>
        <w:shd w:val="clear" w:color="auto" w:fill="FFFFFF"/>
        <w:spacing w:before="360" w:after="240"/>
        <w:ind w:left="-300"/>
      </w:pPr>
      <w:bookmarkStart w:id="70" w:name="_zgvjizgc5yua" w:colFirst="0" w:colLast="0"/>
      <w:bookmarkEnd w:id="70"/>
      <w:r>
        <w:lastRenderedPageBreak/>
        <w:t>Functionality</w:t>
      </w:r>
    </w:p>
    <w:p w14:paraId="58F9BCAE" w14:textId="77777777" w:rsidR="0013489C" w:rsidRDefault="0062232A">
      <w:pPr>
        <w:pBdr>
          <w:top w:val="nil"/>
          <w:left w:val="nil"/>
          <w:bottom w:val="nil"/>
          <w:right w:val="nil"/>
          <w:between w:val="nil"/>
        </w:pBdr>
        <w:shd w:val="clear" w:color="auto" w:fill="FFFFFF"/>
        <w:rPr>
          <w:color w:val="000000"/>
        </w:rPr>
      </w:pPr>
      <w:r>
        <w:rPr>
          <w:b/>
          <w:color w:val="000000"/>
        </w:rPr>
        <w:t>Verifying identity</w:t>
      </w:r>
      <w:r>
        <w:rPr>
          <w:b/>
          <w:color w:val="000000"/>
          <w:sz w:val="28"/>
          <w:szCs w:val="28"/>
        </w:rPr>
        <w:br/>
      </w:r>
    </w:p>
    <w:p w14:paraId="58F9BCAF" w14:textId="77777777" w:rsidR="0013489C" w:rsidRDefault="0062232A">
      <w:pPr>
        <w:pBdr>
          <w:top w:val="nil"/>
          <w:left w:val="nil"/>
          <w:bottom w:val="nil"/>
          <w:right w:val="nil"/>
          <w:between w:val="nil"/>
        </w:pBdr>
        <w:shd w:val="clear" w:color="auto" w:fill="FFFFFF"/>
        <w:rPr>
          <w:color w:val="000000"/>
        </w:rPr>
      </w:pPr>
      <w:r>
        <w:rPr>
          <w:color w:val="000000"/>
        </w:rPr>
        <w:t xml:space="preserve">If a user has not verified their identity (LOA1), they will only have access to a limited version of the </w:t>
      </w:r>
      <w:r>
        <w:rPr>
          <w:b/>
          <w:color w:val="000000"/>
        </w:rPr>
        <w:t>Account Security</w:t>
      </w:r>
      <w:r>
        <w:rPr>
          <w:color w:val="000000"/>
        </w:rPr>
        <w:t xml:space="preserve"> page. For a user to have access to the rest of the profile, they must verify their identity.</w:t>
      </w:r>
    </w:p>
    <w:p w14:paraId="58F9BCB0" w14:textId="77777777" w:rsidR="0013489C" w:rsidRDefault="0013489C">
      <w:pPr>
        <w:pBdr>
          <w:top w:val="nil"/>
          <w:left w:val="nil"/>
          <w:bottom w:val="nil"/>
          <w:right w:val="nil"/>
          <w:between w:val="nil"/>
        </w:pBdr>
        <w:shd w:val="clear" w:color="auto" w:fill="FFFFFF"/>
      </w:pPr>
    </w:p>
    <w:p w14:paraId="58F9BCB1" w14:textId="77777777" w:rsidR="0013489C" w:rsidRDefault="0062232A">
      <w:pPr>
        <w:pBdr>
          <w:top w:val="nil"/>
          <w:left w:val="nil"/>
          <w:bottom w:val="nil"/>
          <w:right w:val="nil"/>
          <w:between w:val="nil"/>
        </w:pBdr>
        <w:shd w:val="clear" w:color="auto" w:fill="FFFFFF"/>
        <w:rPr>
          <w:color w:val="000000"/>
        </w:rPr>
      </w:pPr>
      <w:r>
        <w:rPr>
          <w:color w:val="000000"/>
        </w:rPr>
        <w:t>To do so, they will need to click on the green button, “</w:t>
      </w:r>
      <w:r>
        <w:rPr>
          <w:b/>
          <w:color w:val="000000"/>
        </w:rPr>
        <w:t xml:space="preserve">Verify your identity.” </w:t>
      </w:r>
      <w:r>
        <w:rPr>
          <w:color w:val="000000"/>
        </w:rPr>
        <w:t>(</w:t>
      </w:r>
      <w:hyperlink r:id="rId129">
        <w:r>
          <w:rPr>
            <w:color w:val="000000"/>
            <w:u w:val="single"/>
          </w:rPr>
          <w:t>https://va.gov/verify/</w:t>
        </w:r>
      </w:hyperlink>
      <w:r>
        <w:rPr>
          <w:color w:val="000000"/>
        </w:rPr>
        <w:t>)</w:t>
      </w:r>
      <w:r>
        <w:rPr>
          <w:b/>
          <w:color w:val="000000"/>
        </w:rPr>
        <w:t xml:space="preserve">. </w:t>
      </w:r>
      <w:r>
        <w:rPr>
          <w:color w:val="000000"/>
        </w:rPr>
        <w:t>This will take them through a flow to verify their identity. This is a one-time process that should only take about 5–10 minutes.</w:t>
      </w:r>
      <w:r>
        <w:rPr>
          <w:color w:val="000000"/>
        </w:rPr>
        <w:br/>
      </w:r>
    </w:p>
    <w:p w14:paraId="58F9BCB2" w14:textId="77777777" w:rsidR="0013489C" w:rsidRDefault="0062232A">
      <w:pPr>
        <w:pBdr>
          <w:top w:val="nil"/>
          <w:left w:val="nil"/>
          <w:bottom w:val="nil"/>
          <w:right w:val="nil"/>
          <w:between w:val="nil"/>
        </w:pBdr>
        <w:shd w:val="clear" w:color="auto" w:fill="FFFFFF"/>
        <w:jc w:val="center"/>
        <w:rPr>
          <w:color w:val="000000"/>
        </w:rPr>
      </w:pPr>
      <w:r>
        <w:rPr>
          <w:noProof/>
          <w:color w:val="000000"/>
        </w:rPr>
        <w:drawing>
          <wp:inline distT="0" distB="0" distL="0" distR="0" wp14:anchorId="58F9BE0B" wp14:editId="58F9BE0C">
            <wp:extent cx="5500688" cy="3887505"/>
            <wp:effectExtent l="12700" t="12700" r="12700" b="12700"/>
            <wp:docPr id="89" name="image8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shot of a cell phone&#10;&#10;Description automatically generated"/>
                    <pic:cNvPicPr preferRelativeResize="0"/>
                  </pic:nvPicPr>
                  <pic:blipFill>
                    <a:blip r:embed="rId130"/>
                    <a:srcRect/>
                    <a:stretch>
                      <a:fillRect/>
                    </a:stretch>
                  </pic:blipFill>
                  <pic:spPr>
                    <a:xfrm>
                      <a:off x="0" y="0"/>
                      <a:ext cx="5500688" cy="3887505"/>
                    </a:xfrm>
                    <a:prstGeom prst="rect">
                      <a:avLst/>
                    </a:prstGeom>
                    <a:ln w="12700">
                      <a:solidFill>
                        <a:srgbClr val="666666"/>
                      </a:solidFill>
                      <a:prstDash val="solid"/>
                    </a:ln>
                  </pic:spPr>
                </pic:pic>
              </a:graphicData>
            </a:graphic>
          </wp:inline>
        </w:drawing>
      </w:r>
    </w:p>
    <w:p w14:paraId="58F9BCB3" w14:textId="77777777" w:rsidR="0013489C" w:rsidRDefault="0062232A">
      <w:pPr>
        <w:pBdr>
          <w:top w:val="nil"/>
          <w:left w:val="nil"/>
          <w:bottom w:val="nil"/>
          <w:right w:val="nil"/>
          <w:between w:val="nil"/>
        </w:pBdr>
        <w:shd w:val="clear" w:color="auto" w:fill="FFFFFF"/>
        <w:spacing w:after="240"/>
        <w:rPr>
          <w:color w:val="000000"/>
        </w:rPr>
      </w:pPr>
      <w:r>
        <w:rPr>
          <w:b/>
          <w:color w:val="000000"/>
        </w:rPr>
        <w:t>Note</w:t>
      </w:r>
      <w:r>
        <w:rPr>
          <w:color w:val="000000"/>
        </w:rPr>
        <w:t>: To go through the identity verification process, a user must have the following:</w:t>
      </w:r>
    </w:p>
    <w:p w14:paraId="58F9BCB4" w14:textId="77777777" w:rsidR="0013489C" w:rsidRDefault="0062232A">
      <w:pPr>
        <w:numPr>
          <w:ilvl w:val="0"/>
          <w:numId w:val="26"/>
        </w:numPr>
        <w:pBdr>
          <w:top w:val="nil"/>
          <w:left w:val="nil"/>
          <w:bottom w:val="nil"/>
          <w:right w:val="nil"/>
          <w:between w:val="nil"/>
        </w:pBdr>
        <w:shd w:val="clear" w:color="auto" w:fill="FFFFFF"/>
        <w:rPr>
          <w:color w:val="000000"/>
        </w:rPr>
      </w:pPr>
      <w:r>
        <w:rPr>
          <w:color w:val="000000"/>
        </w:rPr>
        <w:t>A smartphone (or a landline or mobile phone and a computer with an Internet connection)</w:t>
      </w:r>
    </w:p>
    <w:p w14:paraId="58F9BCB5" w14:textId="77777777" w:rsidR="0013489C" w:rsidRDefault="0062232A">
      <w:pPr>
        <w:numPr>
          <w:ilvl w:val="0"/>
          <w:numId w:val="26"/>
        </w:numPr>
        <w:pBdr>
          <w:top w:val="nil"/>
          <w:left w:val="nil"/>
          <w:bottom w:val="nil"/>
          <w:right w:val="nil"/>
          <w:between w:val="nil"/>
        </w:pBdr>
        <w:shd w:val="clear" w:color="auto" w:fill="FFFFFF"/>
        <w:rPr>
          <w:color w:val="000000"/>
        </w:rPr>
      </w:pPr>
      <w:r>
        <w:rPr>
          <w:color w:val="000000"/>
        </w:rPr>
        <w:t xml:space="preserve">Their Social Security </w:t>
      </w:r>
      <w:proofErr w:type="gramStart"/>
      <w:r>
        <w:rPr>
          <w:color w:val="000000"/>
        </w:rPr>
        <w:t>number</w:t>
      </w:r>
      <w:proofErr w:type="gramEnd"/>
    </w:p>
    <w:p w14:paraId="58F9BCB6" w14:textId="77777777" w:rsidR="0013489C" w:rsidRDefault="0062232A">
      <w:pPr>
        <w:numPr>
          <w:ilvl w:val="0"/>
          <w:numId w:val="26"/>
        </w:numPr>
        <w:pBdr>
          <w:top w:val="nil"/>
          <w:left w:val="nil"/>
          <w:bottom w:val="nil"/>
          <w:right w:val="nil"/>
          <w:between w:val="nil"/>
        </w:pBdr>
        <w:shd w:val="clear" w:color="auto" w:fill="FFFFFF"/>
        <w:spacing w:after="240"/>
        <w:rPr>
          <w:color w:val="000000"/>
        </w:rPr>
      </w:pPr>
      <w:r>
        <w:rPr>
          <w:color w:val="000000"/>
        </w:rPr>
        <w:t>A digital image of their driver’s license or passport</w:t>
      </w:r>
    </w:p>
    <w:p w14:paraId="58F9BCB7" w14:textId="77777777" w:rsidR="0013489C" w:rsidRDefault="0062232A">
      <w:pPr>
        <w:pBdr>
          <w:top w:val="nil"/>
          <w:left w:val="nil"/>
          <w:bottom w:val="nil"/>
          <w:right w:val="nil"/>
          <w:between w:val="nil"/>
        </w:pBdr>
        <w:shd w:val="clear" w:color="auto" w:fill="FFFFFF"/>
        <w:rPr>
          <w:color w:val="000000"/>
        </w:rPr>
      </w:pPr>
      <w:r>
        <w:rPr>
          <w:color w:val="000000"/>
        </w:rPr>
        <w:t>If a user does not have an image of their driver’s license or passport, they must have the ability to answer certain questions based on private and public data (like their credit report or mortgage history).</w:t>
      </w:r>
      <w:r>
        <w:rPr>
          <w:color w:val="000000"/>
        </w:rPr>
        <w:br/>
      </w:r>
      <w:r>
        <w:br w:type="page"/>
      </w:r>
    </w:p>
    <w:p w14:paraId="58F9BCB8" w14:textId="77777777" w:rsidR="0013489C" w:rsidRDefault="0062232A">
      <w:pPr>
        <w:pBdr>
          <w:top w:val="nil"/>
          <w:left w:val="nil"/>
          <w:bottom w:val="nil"/>
          <w:right w:val="nil"/>
          <w:between w:val="nil"/>
        </w:pBdr>
        <w:shd w:val="clear" w:color="auto" w:fill="FFFFFF"/>
        <w:spacing w:after="240"/>
        <w:rPr>
          <w:color w:val="000000"/>
        </w:rPr>
      </w:pPr>
      <w:r>
        <w:rPr>
          <w:color w:val="000000"/>
        </w:rPr>
        <w:lastRenderedPageBreak/>
        <w:t>If a user has already verified their identity, they will see the following message and no further action is required.</w:t>
      </w:r>
    </w:p>
    <w:p w14:paraId="58F9BCB9" w14:textId="77777777" w:rsidR="0013489C" w:rsidRDefault="0062232A">
      <w:pPr>
        <w:shd w:val="clear" w:color="auto" w:fill="FFFFFF"/>
        <w:jc w:val="center"/>
      </w:pPr>
      <w:r>
        <w:rPr>
          <w:b/>
          <w:noProof/>
        </w:rPr>
        <w:drawing>
          <wp:inline distT="114300" distB="114300" distL="114300" distR="114300" wp14:anchorId="58F9BE0D" wp14:editId="58F9BE0E">
            <wp:extent cx="5943600" cy="3238500"/>
            <wp:effectExtent l="12700" t="12700" r="12700" b="1270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1"/>
                    <a:srcRect b="35606"/>
                    <a:stretch>
                      <a:fillRect/>
                    </a:stretch>
                  </pic:blipFill>
                  <pic:spPr>
                    <a:xfrm>
                      <a:off x="0" y="0"/>
                      <a:ext cx="5943600" cy="3238500"/>
                    </a:xfrm>
                    <a:prstGeom prst="rect">
                      <a:avLst/>
                    </a:prstGeom>
                    <a:ln w="12700">
                      <a:solidFill>
                        <a:srgbClr val="666666"/>
                      </a:solidFill>
                      <a:prstDash val="solid"/>
                    </a:ln>
                  </pic:spPr>
                </pic:pic>
              </a:graphicData>
            </a:graphic>
          </wp:inline>
        </w:drawing>
      </w:r>
    </w:p>
    <w:p w14:paraId="58F9BCBA" w14:textId="77777777" w:rsidR="0013489C" w:rsidRDefault="0062232A">
      <w:pPr>
        <w:rPr>
          <w:b/>
          <w:sz w:val="28"/>
          <w:szCs w:val="28"/>
        </w:rPr>
      </w:pPr>
      <w:r>
        <w:br w:type="page"/>
      </w:r>
    </w:p>
    <w:p w14:paraId="58F9BCBB" w14:textId="77777777" w:rsidR="0013489C" w:rsidRDefault="0062232A">
      <w:pPr>
        <w:shd w:val="clear" w:color="auto" w:fill="FFFFFF"/>
        <w:spacing w:after="200"/>
        <w:rPr>
          <w:sz w:val="28"/>
          <w:szCs w:val="28"/>
        </w:rPr>
      </w:pPr>
      <w:r>
        <w:rPr>
          <w:b/>
          <w:sz w:val="28"/>
          <w:szCs w:val="28"/>
        </w:rPr>
        <w:lastRenderedPageBreak/>
        <w:t>2-factor authentication (2FA)</w:t>
      </w:r>
    </w:p>
    <w:p w14:paraId="58F9BCBC" w14:textId="77777777" w:rsidR="0013489C" w:rsidRDefault="0062232A">
      <w:pPr>
        <w:shd w:val="clear" w:color="auto" w:fill="FFFFFF"/>
      </w:pPr>
      <w:r>
        <w:t xml:space="preserve">2-factor authentication adds an extra layer of security to help make sure only a user can access their account—even if someone else gets their password. If a user has not set up 2-factor authentication, they will need to click on the link that says </w:t>
      </w:r>
      <w:r>
        <w:rPr>
          <w:b/>
        </w:rPr>
        <w:t xml:space="preserve">Set up 2-factor authentication </w:t>
      </w:r>
      <w:r>
        <w:t>and go through the flow. A user does not need to have 2FA set up to see the rest of the profile.</w:t>
      </w:r>
      <w:r>
        <w:br/>
      </w:r>
    </w:p>
    <w:p w14:paraId="58F9BCBD" w14:textId="77777777" w:rsidR="0013489C" w:rsidRDefault="0062232A">
      <w:pPr>
        <w:shd w:val="clear" w:color="auto" w:fill="FFFFFF"/>
        <w:spacing w:after="200"/>
        <w:jc w:val="center"/>
      </w:pPr>
      <w:r>
        <w:rPr>
          <w:b/>
          <w:noProof/>
        </w:rPr>
        <w:drawing>
          <wp:inline distT="0" distB="0" distL="0" distR="0" wp14:anchorId="58F9BE0F" wp14:editId="58F9BE10">
            <wp:extent cx="4795838" cy="3020455"/>
            <wp:effectExtent l="12700" t="12700" r="12700" b="12700"/>
            <wp:docPr id="101" name="image9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screenshot of a social media post&#10;&#10;Description automatically generated"/>
                    <pic:cNvPicPr preferRelativeResize="0"/>
                  </pic:nvPicPr>
                  <pic:blipFill>
                    <a:blip r:embed="rId132"/>
                    <a:srcRect t="27757"/>
                    <a:stretch>
                      <a:fillRect/>
                    </a:stretch>
                  </pic:blipFill>
                  <pic:spPr>
                    <a:xfrm>
                      <a:off x="0" y="0"/>
                      <a:ext cx="4795838" cy="3020455"/>
                    </a:xfrm>
                    <a:prstGeom prst="rect">
                      <a:avLst/>
                    </a:prstGeom>
                    <a:ln w="12700">
                      <a:solidFill>
                        <a:srgbClr val="666666"/>
                      </a:solidFill>
                      <a:prstDash val="solid"/>
                    </a:ln>
                  </pic:spPr>
                </pic:pic>
              </a:graphicData>
            </a:graphic>
          </wp:inline>
        </w:drawing>
      </w:r>
    </w:p>
    <w:p w14:paraId="58F9BCBE" w14:textId="77777777" w:rsidR="0013489C" w:rsidRDefault="0062232A">
      <w:pPr>
        <w:shd w:val="clear" w:color="auto" w:fill="FFFFFF"/>
        <w:spacing w:after="200"/>
      </w:pPr>
      <w:r>
        <w:t>If a user has already set up 2FA, they will see the following message. No further action is required.</w:t>
      </w:r>
    </w:p>
    <w:p w14:paraId="58F9BCBF" w14:textId="77777777" w:rsidR="0013489C" w:rsidRDefault="0062232A">
      <w:pPr>
        <w:shd w:val="clear" w:color="auto" w:fill="FFFFFF"/>
        <w:jc w:val="center"/>
      </w:pPr>
      <w:r>
        <w:rPr>
          <w:b/>
          <w:noProof/>
        </w:rPr>
        <w:drawing>
          <wp:inline distT="0" distB="0" distL="0" distR="0" wp14:anchorId="58F9BE11" wp14:editId="58F9BE12">
            <wp:extent cx="5943600" cy="3057525"/>
            <wp:effectExtent l="12700" t="12700" r="12700" b="12700"/>
            <wp:docPr id="104" name="image9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ell phone&#10;&#10;Description automatically generated"/>
                    <pic:cNvPicPr preferRelativeResize="0"/>
                  </pic:nvPicPr>
                  <pic:blipFill>
                    <a:blip r:embed="rId133"/>
                    <a:srcRect t="40774"/>
                    <a:stretch>
                      <a:fillRect/>
                    </a:stretch>
                  </pic:blipFill>
                  <pic:spPr>
                    <a:xfrm>
                      <a:off x="0" y="0"/>
                      <a:ext cx="5943600" cy="3057525"/>
                    </a:xfrm>
                    <a:prstGeom prst="rect">
                      <a:avLst/>
                    </a:prstGeom>
                    <a:ln w="12700">
                      <a:solidFill>
                        <a:srgbClr val="666666"/>
                      </a:solidFill>
                      <a:prstDash val="solid"/>
                    </a:ln>
                  </pic:spPr>
                </pic:pic>
              </a:graphicData>
            </a:graphic>
          </wp:inline>
        </w:drawing>
      </w:r>
    </w:p>
    <w:p w14:paraId="58F9BCC0" w14:textId="77777777" w:rsidR="0013489C" w:rsidRDefault="0062232A">
      <w:pPr>
        <w:shd w:val="clear" w:color="auto" w:fill="FFFFFF"/>
        <w:spacing w:after="200"/>
      </w:pPr>
      <w:r>
        <w:rPr>
          <w:b/>
          <w:sz w:val="28"/>
          <w:szCs w:val="28"/>
        </w:rPr>
        <w:lastRenderedPageBreak/>
        <w:t>Terms and Conditions</w:t>
      </w:r>
    </w:p>
    <w:p w14:paraId="58F9BCC1" w14:textId="77777777" w:rsidR="0013489C" w:rsidRDefault="0062232A">
      <w:pPr>
        <w:shd w:val="clear" w:color="auto" w:fill="FFFFFF"/>
      </w:pPr>
      <w:r>
        <w:t xml:space="preserve">For a user to use health tools (i.e., filling VA prescriptions or downloading VA health records), they will need to read and agree to the Terms and Conditions for medical information. If a user has not done so already, they can click on the link that says </w:t>
      </w:r>
      <w:r>
        <w:rPr>
          <w:b/>
        </w:rPr>
        <w:t xml:space="preserve">Go to the Terms and Conditions for Health Tools </w:t>
      </w:r>
      <w:r>
        <w:t>and go through the flow.</w:t>
      </w:r>
    </w:p>
    <w:p w14:paraId="58F9BCC2" w14:textId="77777777" w:rsidR="0013489C" w:rsidRDefault="0013489C">
      <w:pPr>
        <w:shd w:val="clear" w:color="auto" w:fill="FFFFFF"/>
      </w:pPr>
    </w:p>
    <w:p w14:paraId="58F9BCC3" w14:textId="77777777" w:rsidR="0013489C" w:rsidRDefault="0062232A">
      <w:pPr>
        <w:shd w:val="clear" w:color="auto" w:fill="FFFFFF"/>
        <w:jc w:val="center"/>
      </w:pPr>
      <w:r>
        <w:rPr>
          <w:b/>
          <w:noProof/>
          <w:highlight w:val="black"/>
        </w:rPr>
        <w:drawing>
          <wp:inline distT="0" distB="0" distL="0" distR="0" wp14:anchorId="58F9BE13" wp14:editId="58F9BE14">
            <wp:extent cx="5943600" cy="4733925"/>
            <wp:effectExtent l="0" t="0" r="0" b="0"/>
            <wp:docPr id="103" name="image9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screenshot of a cell phone&#10;&#10;Description automatically generated"/>
                    <pic:cNvPicPr preferRelativeResize="0"/>
                  </pic:nvPicPr>
                  <pic:blipFill>
                    <a:blip r:embed="rId134"/>
                    <a:srcRect t="10450"/>
                    <a:stretch>
                      <a:fillRect/>
                    </a:stretch>
                  </pic:blipFill>
                  <pic:spPr>
                    <a:xfrm>
                      <a:off x="0" y="0"/>
                      <a:ext cx="5943600" cy="4733925"/>
                    </a:xfrm>
                    <a:prstGeom prst="rect">
                      <a:avLst/>
                    </a:prstGeom>
                    <a:ln/>
                  </pic:spPr>
                </pic:pic>
              </a:graphicData>
            </a:graphic>
          </wp:inline>
        </w:drawing>
      </w:r>
    </w:p>
    <w:p w14:paraId="58F9BCC4" w14:textId="77777777" w:rsidR="0013489C" w:rsidRDefault="0013489C">
      <w:pPr>
        <w:shd w:val="clear" w:color="auto" w:fill="FFFFFF"/>
      </w:pPr>
    </w:p>
    <w:p w14:paraId="58F9BCC5" w14:textId="77777777" w:rsidR="0013489C" w:rsidRDefault="0062232A">
      <w:pPr>
        <w:shd w:val="clear" w:color="auto" w:fill="FFFFFF"/>
        <w:jc w:val="center"/>
      </w:pPr>
      <w:r>
        <w:rPr>
          <w:b/>
          <w:noProof/>
          <w:highlight w:val="black"/>
        </w:rPr>
        <w:lastRenderedPageBreak/>
        <w:drawing>
          <wp:inline distT="0" distB="0" distL="0" distR="0" wp14:anchorId="58F9BE15" wp14:editId="58F9BE16">
            <wp:extent cx="5943600" cy="4396105"/>
            <wp:effectExtent l="12700" t="12700" r="12700" b="12700"/>
            <wp:docPr id="99" name="image8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screenshot of a cell phone&#10;&#10;Description automatically generated"/>
                    <pic:cNvPicPr preferRelativeResize="0"/>
                  </pic:nvPicPr>
                  <pic:blipFill>
                    <a:blip r:embed="rId135"/>
                    <a:srcRect/>
                    <a:stretch>
                      <a:fillRect/>
                    </a:stretch>
                  </pic:blipFill>
                  <pic:spPr>
                    <a:xfrm>
                      <a:off x="0" y="0"/>
                      <a:ext cx="5943600" cy="4396105"/>
                    </a:xfrm>
                    <a:prstGeom prst="rect">
                      <a:avLst/>
                    </a:prstGeom>
                    <a:ln w="12700">
                      <a:solidFill>
                        <a:srgbClr val="4472C4"/>
                      </a:solidFill>
                      <a:prstDash val="solid"/>
                    </a:ln>
                  </pic:spPr>
                </pic:pic>
              </a:graphicData>
            </a:graphic>
          </wp:inline>
        </w:drawing>
      </w:r>
    </w:p>
    <w:p w14:paraId="58F9BCC6" w14:textId="77777777" w:rsidR="0013489C" w:rsidRDefault="0013489C">
      <w:pPr>
        <w:shd w:val="clear" w:color="auto" w:fill="FFFFFF"/>
      </w:pPr>
    </w:p>
    <w:p w14:paraId="58F9BCC7" w14:textId="77777777" w:rsidR="0013489C" w:rsidRDefault="0062232A">
      <w:r>
        <w:br w:type="page"/>
      </w:r>
    </w:p>
    <w:p w14:paraId="58F9BCC8" w14:textId="77777777" w:rsidR="0013489C" w:rsidRDefault="0062232A">
      <w:pPr>
        <w:shd w:val="clear" w:color="auto" w:fill="FFFFFF"/>
      </w:pPr>
      <w:r>
        <w:lastRenderedPageBreak/>
        <w:t>If a user has already agreed to the Terms and Conditions, they will see the following message. No further action is required.</w:t>
      </w:r>
    </w:p>
    <w:p w14:paraId="58F9BCC9" w14:textId="77777777" w:rsidR="0013489C" w:rsidRDefault="0013489C">
      <w:pPr>
        <w:shd w:val="clear" w:color="auto" w:fill="FFFFFF"/>
      </w:pPr>
    </w:p>
    <w:p w14:paraId="58F9BCCA" w14:textId="77777777" w:rsidR="0013489C" w:rsidRDefault="0062232A">
      <w:pPr>
        <w:shd w:val="clear" w:color="auto" w:fill="FFFFFF"/>
        <w:jc w:val="center"/>
      </w:pPr>
      <w:r>
        <w:rPr>
          <w:b/>
          <w:noProof/>
        </w:rPr>
        <w:drawing>
          <wp:inline distT="114300" distB="114300" distL="114300" distR="114300" wp14:anchorId="58F9BE17" wp14:editId="58F9BE18">
            <wp:extent cx="5943600" cy="5969000"/>
            <wp:effectExtent l="12700" t="12700" r="12700" b="1270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6"/>
                    <a:srcRect/>
                    <a:stretch>
                      <a:fillRect/>
                    </a:stretch>
                  </pic:blipFill>
                  <pic:spPr>
                    <a:xfrm>
                      <a:off x="0" y="0"/>
                      <a:ext cx="5943600" cy="5969000"/>
                    </a:xfrm>
                    <a:prstGeom prst="rect">
                      <a:avLst/>
                    </a:prstGeom>
                    <a:ln w="12700">
                      <a:solidFill>
                        <a:srgbClr val="666666"/>
                      </a:solidFill>
                      <a:prstDash val="solid"/>
                    </a:ln>
                  </pic:spPr>
                </pic:pic>
              </a:graphicData>
            </a:graphic>
          </wp:inline>
        </w:drawing>
      </w:r>
    </w:p>
    <w:p w14:paraId="58F9BCCB" w14:textId="77777777" w:rsidR="0013489C" w:rsidRDefault="0062232A">
      <w:pPr>
        <w:rPr>
          <w:b/>
          <w:sz w:val="28"/>
          <w:szCs w:val="28"/>
        </w:rPr>
      </w:pPr>
      <w:r>
        <w:br w:type="page"/>
      </w:r>
    </w:p>
    <w:p w14:paraId="58F9BCCC" w14:textId="77777777" w:rsidR="0013489C" w:rsidRDefault="0062232A">
      <w:pPr>
        <w:shd w:val="clear" w:color="auto" w:fill="FFFFFF"/>
      </w:pPr>
      <w:r>
        <w:rPr>
          <w:b/>
          <w:sz w:val="28"/>
          <w:szCs w:val="28"/>
        </w:rPr>
        <w:lastRenderedPageBreak/>
        <w:t>Sign in email address</w:t>
      </w:r>
      <w:r>
        <w:rPr>
          <w:b/>
          <w:sz w:val="28"/>
          <w:szCs w:val="28"/>
        </w:rPr>
        <w:br/>
      </w:r>
    </w:p>
    <w:p w14:paraId="58F9BCCD" w14:textId="77777777" w:rsidR="0013489C" w:rsidRDefault="0062232A">
      <w:pPr>
        <w:shd w:val="clear" w:color="auto" w:fill="FFFFFF"/>
      </w:pPr>
      <w:r>
        <w:t xml:space="preserve">The email used to sign in cannot be changed from the profile. If a user would like to update the email they use to sign in, they should click on the link to go to the website where they manage their account (either </w:t>
      </w:r>
      <w:r>
        <w:rPr>
          <w:b/>
        </w:rPr>
        <w:t xml:space="preserve">DS Logon, </w:t>
      </w:r>
      <w:proofErr w:type="spellStart"/>
      <w:r>
        <w:rPr>
          <w:b/>
        </w:rPr>
        <w:t>MyHealtheVet</w:t>
      </w:r>
      <w:proofErr w:type="spellEnd"/>
      <w:r>
        <w:rPr>
          <w:b/>
        </w:rPr>
        <w:t>, or ID.me</w:t>
      </w:r>
      <w:r>
        <w:t>).</w:t>
      </w:r>
    </w:p>
    <w:p w14:paraId="58F9BCCE" w14:textId="77777777" w:rsidR="0013489C" w:rsidRDefault="0013489C">
      <w:pPr>
        <w:shd w:val="clear" w:color="auto" w:fill="FFFFFF"/>
      </w:pPr>
    </w:p>
    <w:p w14:paraId="58F9BCCF" w14:textId="77777777" w:rsidR="0013489C" w:rsidRDefault="0062232A">
      <w:pPr>
        <w:shd w:val="clear" w:color="auto" w:fill="FFFFFF"/>
      </w:pPr>
      <w:r>
        <w:rPr>
          <w:b/>
          <w:noProof/>
        </w:rPr>
        <w:drawing>
          <wp:inline distT="114300" distB="114300" distL="114300" distR="114300" wp14:anchorId="58F9BE19" wp14:editId="58F9BE1A">
            <wp:extent cx="5943600" cy="4448175"/>
            <wp:effectExtent l="12700" t="12700" r="12700" b="1270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7"/>
                    <a:srcRect b="27145"/>
                    <a:stretch>
                      <a:fillRect/>
                    </a:stretch>
                  </pic:blipFill>
                  <pic:spPr>
                    <a:xfrm>
                      <a:off x="0" y="0"/>
                      <a:ext cx="5943600" cy="4448175"/>
                    </a:xfrm>
                    <a:prstGeom prst="rect">
                      <a:avLst/>
                    </a:prstGeom>
                    <a:ln w="12700">
                      <a:solidFill>
                        <a:srgbClr val="666666"/>
                      </a:solidFill>
                      <a:prstDash val="solid"/>
                    </a:ln>
                  </pic:spPr>
                </pic:pic>
              </a:graphicData>
            </a:graphic>
          </wp:inline>
        </w:drawing>
      </w:r>
    </w:p>
    <w:p w14:paraId="58F9BCD0" w14:textId="77777777" w:rsidR="0013489C" w:rsidRDefault="0062232A">
      <w:pPr>
        <w:rPr>
          <w:b/>
          <w:sz w:val="34"/>
          <w:szCs w:val="34"/>
        </w:rPr>
      </w:pPr>
      <w:bookmarkStart w:id="71" w:name="_49x2ik5" w:colFirst="0" w:colLast="0"/>
      <w:bookmarkEnd w:id="71"/>
      <w:r>
        <w:br w:type="page"/>
      </w:r>
    </w:p>
    <w:p w14:paraId="58F9BCD1" w14:textId="77777777" w:rsidR="0013489C" w:rsidRDefault="0062232A">
      <w:pPr>
        <w:pStyle w:val="Heading3"/>
        <w:pBdr>
          <w:bottom w:val="single" w:sz="6" w:space="5" w:color="EAECEF"/>
        </w:pBdr>
        <w:shd w:val="clear" w:color="auto" w:fill="FFFFFF"/>
        <w:spacing w:after="240"/>
        <w:ind w:left="-300"/>
      </w:pPr>
      <w:bookmarkStart w:id="72" w:name="_bstjx9q60toz" w:colFirst="0" w:colLast="0"/>
      <w:bookmarkEnd w:id="72"/>
      <w:r>
        <w:lastRenderedPageBreak/>
        <w:t>Major Issues and Error Messages</w:t>
      </w:r>
    </w:p>
    <w:p w14:paraId="58F9BCD2" w14:textId="77777777" w:rsidR="0013489C" w:rsidRDefault="0062232A">
      <w:r>
        <w:rPr>
          <w:b/>
        </w:rPr>
        <w:t>User has not verified their identity (LOA1)</w:t>
      </w:r>
    </w:p>
    <w:p w14:paraId="58F9BCD3" w14:textId="77777777" w:rsidR="0013489C" w:rsidRDefault="0062232A">
      <w:r>
        <w:t>If a user is signed in but has not verified their identity (LOA1), they will see this screen. To have full access to the profile, a user must verify their identity.</w:t>
      </w:r>
    </w:p>
    <w:p w14:paraId="58F9BCD4" w14:textId="77777777" w:rsidR="0013489C" w:rsidRDefault="0062232A">
      <w:pPr>
        <w:spacing w:after="200"/>
      </w:pPr>
      <w:r>
        <w:br/>
        <w:t xml:space="preserve">Click on the green button that says </w:t>
      </w:r>
      <w:r>
        <w:rPr>
          <w:b/>
        </w:rPr>
        <w:t xml:space="preserve">Verify your identity </w:t>
      </w:r>
      <w:r>
        <w:t>(</w:t>
      </w:r>
      <w:hyperlink r:id="rId138">
        <w:r>
          <w:rPr>
            <w:u w:val="single"/>
          </w:rPr>
          <w:t>https://va.gov/verify/</w:t>
        </w:r>
      </w:hyperlink>
      <w:r>
        <w:t>)</w:t>
      </w:r>
      <w:r>
        <w:rPr>
          <w:b/>
        </w:rPr>
        <w:t xml:space="preserve">. </w:t>
      </w:r>
      <w:r>
        <w:t>The user will need to verify their identity before they can access their profile.</w:t>
      </w:r>
    </w:p>
    <w:p w14:paraId="58F9BCD5" w14:textId="77777777" w:rsidR="0013489C" w:rsidRDefault="0062232A">
      <w:pPr>
        <w:spacing w:before="60" w:after="200"/>
        <w:rPr>
          <w:b/>
        </w:rPr>
      </w:pPr>
      <w:r>
        <w:rPr>
          <w:b/>
          <w:noProof/>
        </w:rPr>
        <w:drawing>
          <wp:inline distT="0" distB="0" distL="0" distR="0" wp14:anchorId="58F9BE1B" wp14:editId="58F9BE1C">
            <wp:extent cx="5943600" cy="2381250"/>
            <wp:effectExtent l="12700" t="12700" r="12700" b="12700"/>
            <wp:docPr id="100" name="image8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ell phone&#10;&#10;Description automatically generated"/>
                    <pic:cNvPicPr preferRelativeResize="0"/>
                  </pic:nvPicPr>
                  <pic:blipFill>
                    <a:blip r:embed="rId139"/>
                    <a:srcRect t="39759"/>
                    <a:stretch>
                      <a:fillRect/>
                    </a:stretch>
                  </pic:blipFill>
                  <pic:spPr>
                    <a:xfrm>
                      <a:off x="0" y="0"/>
                      <a:ext cx="5943600" cy="2381250"/>
                    </a:xfrm>
                    <a:prstGeom prst="rect">
                      <a:avLst/>
                    </a:prstGeom>
                    <a:ln w="12700">
                      <a:solidFill>
                        <a:srgbClr val="666666"/>
                      </a:solidFill>
                      <a:prstDash val="solid"/>
                    </a:ln>
                  </pic:spPr>
                </pic:pic>
              </a:graphicData>
            </a:graphic>
          </wp:inline>
        </w:drawing>
      </w:r>
    </w:p>
    <w:p w14:paraId="58F9BCD6" w14:textId="77777777" w:rsidR="0013489C" w:rsidRDefault="0062232A">
      <w:pPr>
        <w:spacing w:before="120" w:after="200"/>
      </w:pPr>
      <w:r>
        <w:rPr>
          <w:b/>
        </w:rPr>
        <w:t>User information doesn’t match our Veteran records</w:t>
      </w:r>
    </w:p>
    <w:p w14:paraId="58F9BCD7" w14:textId="77777777" w:rsidR="0013489C" w:rsidRDefault="0062232A">
      <w:pPr>
        <w:spacing w:before="60"/>
      </w:pPr>
      <w:r>
        <w:t>There is the chance that we won’t be able to match a user’s information with our Veteran records. In this case, a user will not have access to their profile until they can verify and update their records.</w:t>
      </w:r>
    </w:p>
    <w:p w14:paraId="58F9BCD8" w14:textId="77777777" w:rsidR="0013489C" w:rsidRDefault="0062232A">
      <w:pPr>
        <w:spacing w:before="60"/>
      </w:pPr>
      <w:r>
        <w:t xml:space="preserve">The user will need to contact the nearest VA medical center to verify and update their records. They can find the nearest facility by clicking the link that says </w:t>
      </w:r>
      <w:r>
        <w:rPr>
          <w:b/>
        </w:rPr>
        <w:t>Find your nearest VA medical center.</w:t>
      </w:r>
      <w:r>
        <w:t xml:space="preserve"> (</w:t>
      </w:r>
      <w:hyperlink r:id="rId140">
        <w:r>
          <w:rPr>
            <w:color w:val="000000"/>
            <w:u w:val="single"/>
          </w:rPr>
          <w:t>https://va.gov/find-locations/?facilityType=health</w:t>
        </w:r>
      </w:hyperlink>
      <w:r>
        <w:rPr>
          <w:u w:val="single"/>
        </w:rPr>
        <w:t>)</w:t>
      </w:r>
      <w:r>
        <w:t>.</w:t>
      </w:r>
      <w:r>
        <w:br/>
      </w:r>
    </w:p>
    <w:p w14:paraId="58F9BCD9" w14:textId="77777777" w:rsidR="0013489C" w:rsidRDefault="0062232A">
      <w:pPr>
        <w:spacing w:before="60"/>
        <w:jc w:val="center"/>
        <w:rPr>
          <w:b/>
          <w:sz w:val="36"/>
          <w:szCs w:val="36"/>
        </w:rPr>
      </w:pPr>
      <w:bookmarkStart w:id="73" w:name="_2p2csry" w:colFirst="0" w:colLast="0"/>
      <w:bookmarkEnd w:id="73"/>
      <w:r>
        <w:rPr>
          <w:b/>
          <w:noProof/>
          <w:sz w:val="40"/>
          <w:szCs w:val="40"/>
        </w:rPr>
        <w:drawing>
          <wp:inline distT="0" distB="0" distL="0" distR="0" wp14:anchorId="58F9BE1D" wp14:editId="58F9BE1E">
            <wp:extent cx="5133975" cy="1771650"/>
            <wp:effectExtent l="12700" t="12700" r="12700" b="12700"/>
            <wp:docPr id="98" name="image4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ell phone&#10;&#10;Description automatically generated"/>
                    <pic:cNvPicPr preferRelativeResize="0"/>
                  </pic:nvPicPr>
                  <pic:blipFill>
                    <a:blip r:embed="rId72"/>
                    <a:srcRect l="4647" t="24761" r="8974" b="48617"/>
                    <a:stretch>
                      <a:fillRect/>
                    </a:stretch>
                  </pic:blipFill>
                  <pic:spPr>
                    <a:xfrm>
                      <a:off x="0" y="0"/>
                      <a:ext cx="5133975" cy="1771650"/>
                    </a:xfrm>
                    <a:prstGeom prst="rect">
                      <a:avLst/>
                    </a:prstGeom>
                    <a:ln w="12700">
                      <a:solidFill>
                        <a:srgbClr val="666666"/>
                      </a:solidFill>
                      <a:prstDash val="solid"/>
                    </a:ln>
                  </pic:spPr>
                </pic:pic>
              </a:graphicData>
            </a:graphic>
          </wp:inline>
        </w:drawing>
      </w:r>
    </w:p>
    <w:p w14:paraId="58F9BCDA" w14:textId="77777777" w:rsidR="0013489C" w:rsidRDefault="0013489C">
      <w:pPr>
        <w:shd w:val="clear" w:color="auto" w:fill="FFFFFF"/>
      </w:pPr>
    </w:p>
    <w:p w14:paraId="58F9BCDB"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rPr>
      </w:pPr>
      <w:bookmarkStart w:id="74" w:name="_vd6p8m78i6ca" w:colFirst="0" w:colLast="0"/>
      <w:bookmarkEnd w:id="74"/>
      <w:r>
        <w:rPr>
          <w:rFonts w:ascii="Calibri" w:eastAsia="Calibri" w:hAnsi="Calibri" w:cs="Calibri"/>
        </w:rPr>
        <w:lastRenderedPageBreak/>
        <w:t>Section Overview: Connected Apps</w:t>
      </w:r>
    </w:p>
    <w:p w14:paraId="58F9BCDC" w14:textId="77777777" w:rsidR="0013489C" w:rsidRDefault="0062232A">
      <w:pPr>
        <w:shd w:val="clear" w:color="auto" w:fill="FFFFFF"/>
        <w:rPr>
          <w:b/>
          <w:sz w:val="28"/>
          <w:szCs w:val="28"/>
        </w:rPr>
      </w:pPr>
      <w:r>
        <w:t xml:space="preserve">The Connected Apps section allows users to </w:t>
      </w:r>
      <w:r>
        <w:rPr>
          <w:highlight w:val="white"/>
        </w:rPr>
        <w:t>connect third-party (non-VA) applications or websites that can share certain information from their VA.gov profile. For example, they can connect information from their VA health record to an app that helps them track their health.</w:t>
      </w:r>
    </w:p>
    <w:p w14:paraId="58F9BCDD" w14:textId="77777777" w:rsidR="0013489C" w:rsidRDefault="0062232A">
      <w:pPr>
        <w:pStyle w:val="Heading3"/>
        <w:pBdr>
          <w:bottom w:val="single" w:sz="6" w:space="5" w:color="EAECEF"/>
        </w:pBdr>
        <w:shd w:val="clear" w:color="auto" w:fill="FFFFFF"/>
        <w:spacing w:before="360" w:after="240"/>
        <w:ind w:left="-300"/>
      </w:pPr>
      <w:bookmarkStart w:id="75" w:name="_hyc7epn4wamy" w:colFirst="0" w:colLast="0"/>
      <w:bookmarkEnd w:id="75"/>
      <w:r>
        <w:t>User Access</w:t>
      </w:r>
    </w:p>
    <w:p w14:paraId="58F9BCDE" w14:textId="77777777" w:rsidR="0013489C" w:rsidRDefault="0062232A">
      <w:pPr>
        <w:shd w:val="clear" w:color="auto" w:fill="FFFFFF"/>
        <w:spacing w:after="200"/>
      </w:pPr>
      <w:r>
        <w:rPr>
          <w:b/>
          <w:sz w:val="28"/>
          <w:szCs w:val="28"/>
        </w:rPr>
        <w:t>Users who have not verified their identity (LOA1)</w:t>
      </w:r>
    </w:p>
    <w:p w14:paraId="58F9BCDF" w14:textId="77777777" w:rsidR="0013489C" w:rsidRDefault="0062232A">
      <w:pPr>
        <w:shd w:val="clear" w:color="auto" w:fill="FFFFFF"/>
      </w:pPr>
      <w:r>
        <w:t xml:space="preserve">As a reminder, if a user has not verified their identity on VA.gov, they will only see the </w:t>
      </w:r>
      <w:r>
        <w:rPr>
          <w:b/>
        </w:rPr>
        <w:t>Account security</w:t>
      </w:r>
      <w:r>
        <w:t xml:space="preserve"> section of the VA.gov profile when they go to </w:t>
      </w:r>
      <w:hyperlink r:id="rId141">
        <w:r>
          <w:rPr>
            <w:u w:val="single"/>
          </w:rPr>
          <w:t>www.va.gov/profile</w:t>
        </w:r>
      </w:hyperlink>
      <w:r>
        <w:t xml:space="preserve">. They will not see </w:t>
      </w:r>
      <w:r>
        <w:rPr>
          <w:b/>
        </w:rPr>
        <w:t>Connected apps</w:t>
      </w:r>
      <w:r>
        <w:t>.</w:t>
      </w:r>
    </w:p>
    <w:p w14:paraId="58F9BCE0" w14:textId="77777777" w:rsidR="0013489C" w:rsidRDefault="0013489C">
      <w:pPr>
        <w:shd w:val="clear" w:color="auto" w:fill="FFFFFF"/>
      </w:pPr>
    </w:p>
    <w:p w14:paraId="58F9BCE1" w14:textId="77777777" w:rsidR="0013489C" w:rsidRDefault="0062232A">
      <w:pPr>
        <w:shd w:val="clear" w:color="auto" w:fill="FFFFFF"/>
        <w:jc w:val="center"/>
      </w:pPr>
      <w:r>
        <w:rPr>
          <w:b/>
          <w:noProof/>
        </w:rPr>
        <w:drawing>
          <wp:inline distT="0" distB="0" distL="0" distR="0" wp14:anchorId="58F9BE1F" wp14:editId="58F9BE20">
            <wp:extent cx="4986338" cy="1965768"/>
            <wp:effectExtent l="12700" t="12700" r="12700" b="12700"/>
            <wp:docPr id="97" name="image8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ell phone&#10;&#10;Description automatically generated"/>
                    <pic:cNvPicPr preferRelativeResize="0"/>
                  </pic:nvPicPr>
                  <pic:blipFill>
                    <a:blip r:embed="rId139"/>
                    <a:srcRect t="40722"/>
                    <a:stretch>
                      <a:fillRect/>
                    </a:stretch>
                  </pic:blipFill>
                  <pic:spPr>
                    <a:xfrm>
                      <a:off x="0" y="0"/>
                      <a:ext cx="4986338" cy="1965768"/>
                    </a:xfrm>
                    <a:prstGeom prst="rect">
                      <a:avLst/>
                    </a:prstGeom>
                    <a:ln w="12700">
                      <a:solidFill>
                        <a:srgbClr val="666666"/>
                      </a:solidFill>
                      <a:prstDash val="solid"/>
                    </a:ln>
                  </pic:spPr>
                </pic:pic>
              </a:graphicData>
            </a:graphic>
          </wp:inline>
        </w:drawing>
      </w:r>
    </w:p>
    <w:p w14:paraId="58F9BCE2" w14:textId="77777777" w:rsidR="0013489C" w:rsidRDefault="0013489C">
      <w:pPr>
        <w:shd w:val="clear" w:color="auto" w:fill="FFFFFF"/>
        <w:rPr>
          <w:b/>
          <w:sz w:val="28"/>
          <w:szCs w:val="28"/>
        </w:rPr>
      </w:pPr>
    </w:p>
    <w:p w14:paraId="58F9BCE3" w14:textId="77777777" w:rsidR="0013489C" w:rsidRDefault="0062232A">
      <w:pPr>
        <w:shd w:val="clear" w:color="auto" w:fill="FFFFFF"/>
        <w:spacing w:after="200"/>
        <w:rPr>
          <w:b/>
          <w:sz w:val="28"/>
          <w:szCs w:val="28"/>
        </w:rPr>
      </w:pPr>
      <w:r>
        <w:rPr>
          <w:b/>
          <w:sz w:val="28"/>
          <w:szCs w:val="28"/>
        </w:rPr>
        <w:t>Users who have verified their identity (LOA3)</w:t>
      </w:r>
    </w:p>
    <w:p w14:paraId="58F9BCE4" w14:textId="77777777" w:rsidR="0013489C" w:rsidRDefault="0062232A">
      <w:pPr>
        <w:shd w:val="clear" w:color="auto" w:fill="FFFFFF"/>
      </w:pPr>
      <w:r>
        <w:t xml:space="preserve">For a user to see </w:t>
      </w:r>
      <w:r>
        <w:rPr>
          <w:b/>
        </w:rPr>
        <w:t>Connected apps</w:t>
      </w:r>
      <w:r>
        <w:t>, they must have verified their identity (LOA3). 2-factor authentication (2FA) is not required.</w:t>
      </w:r>
    </w:p>
    <w:p w14:paraId="58F9BCE5" w14:textId="77777777" w:rsidR="0013489C" w:rsidRDefault="0013489C">
      <w:pPr>
        <w:shd w:val="clear" w:color="auto" w:fill="FFFFFF"/>
      </w:pPr>
    </w:p>
    <w:p w14:paraId="58F9BCE6" w14:textId="77777777" w:rsidR="0013489C" w:rsidRDefault="0062232A">
      <w:pPr>
        <w:jc w:val="center"/>
      </w:pPr>
      <w:r>
        <w:rPr>
          <w:noProof/>
          <w:sz w:val="22"/>
          <w:szCs w:val="22"/>
        </w:rPr>
        <w:drawing>
          <wp:inline distT="0" distB="0" distL="0" distR="0" wp14:anchorId="58F9BE21" wp14:editId="58F9BE22">
            <wp:extent cx="3786188" cy="2220902"/>
            <wp:effectExtent l="12700" t="12700" r="12700" b="12700"/>
            <wp:docPr id="81" name="image7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cell phone&#10;&#10;Description automatically generated"/>
                    <pic:cNvPicPr preferRelativeResize="0"/>
                  </pic:nvPicPr>
                  <pic:blipFill>
                    <a:blip r:embed="rId142"/>
                    <a:srcRect t="35776"/>
                    <a:stretch>
                      <a:fillRect/>
                    </a:stretch>
                  </pic:blipFill>
                  <pic:spPr>
                    <a:xfrm>
                      <a:off x="0" y="0"/>
                      <a:ext cx="3786188" cy="2220902"/>
                    </a:xfrm>
                    <a:prstGeom prst="rect">
                      <a:avLst/>
                    </a:prstGeom>
                    <a:ln w="12700">
                      <a:solidFill>
                        <a:srgbClr val="666666"/>
                      </a:solidFill>
                      <a:prstDash val="solid"/>
                    </a:ln>
                  </pic:spPr>
                </pic:pic>
              </a:graphicData>
            </a:graphic>
          </wp:inline>
        </w:drawing>
      </w:r>
    </w:p>
    <w:p w14:paraId="58F9BCE7" w14:textId="77777777" w:rsidR="0013489C" w:rsidRDefault="0062232A">
      <w:pPr>
        <w:pStyle w:val="Heading3"/>
        <w:pBdr>
          <w:bottom w:val="single" w:sz="6" w:space="5" w:color="EAECEF"/>
        </w:pBdr>
        <w:shd w:val="clear" w:color="auto" w:fill="FFFFFF"/>
        <w:spacing w:before="360" w:after="240"/>
        <w:ind w:left="-300"/>
      </w:pPr>
      <w:bookmarkStart w:id="76" w:name="_5nqlkfxugoj" w:colFirst="0" w:colLast="0"/>
      <w:bookmarkEnd w:id="76"/>
      <w:r>
        <w:lastRenderedPageBreak/>
        <w:t>Navigation</w:t>
      </w:r>
    </w:p>
    <w:p w14:paraId="58F9BCE8" w14:textId="77777777" w:rsidR="0013489C" w:rsidRDefault="0062232A">
      <w:pPr>
        <w:numPr>
          <w:ilvl w:val="0"/>
          <w:numId w:val="27"/>
        </w:numPr>
        <w:shd w:val="clear" w:color="auto" w:fill="FFFFFF"/>
        <w:spacing w:before="60"/>
      </w:pPr>
      <w:r>
        <w:t xml:space="preserve">Sign into </w:t>
      </w:r>
      <w:proofErr w:type="gramStart"/>
      <w:r>
        <w:t>VA.gov  (</w:t>
      </w:r>
      <w:proofErr w:type="gramEnd"/>
      <w:hyperlink r:id="rId143">
        <w:r>
          <w:rPr>
            <w:u w:val="single"/>
          </w:rPr>
          <w:t>https://www.va.gov/</w:t>
        </w:r>
      </w:hyperlink>
      <w:r>
        <w:t>).</w:t>
      </w:r>
    </w:p>
    <w:p w14:paraId="58F9BCE9" w14:textId="77777777" w:rsidR="0013489C" w:rsidRDefault="0013489C">
      <w:pPr>
        <w:shd w:val="clear" w:color="auto" w:fill="FFFFFF"/>
        <w:spacing w:before="60"/>
        <w:ind w:firstLine="720"/>
      </w:pPr>
    </w:p>
    <w:p w14:paraId="58F9BCEA" w14:textId="77777777" w:rsidR="0013489C" w:rsidRDefault="0062232A">
      <w:pPr>
        <w:shd w:val="clear" w:color="auto" w:fill="FFFFFF"/>
        <w:ind w:firstLine="720"/>
        <w:jc w:val="center"/>
      </w:pPr>
      <w:r>
        <w:rPr>
          <w:noProof/>
        </w:rPr>
        <w:drawing>
          <wp:inline distT="0" distB="0" distL="0" distR="0" wp14:anchorId="58F9BE23" wp14:editId="58F9BE24">
            <wp:extent cx="5186363" cy="3532378"/>
            <wp:effectExtent l="12700" t="12700" r="12700" b="12700"/>
            <wp:docPr id="78" name="image7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ell phone&#10;&#10;Description automatically generated"/>
                    <pic:cNvPicPr preferRelativeResize="0"/>
                  </pic:nvPicPr>
                  <pic:blipFill>
                    <a:blip r:embed="rId127"/>
                    <a:srcRect/>
                    <a:stretch>
                      <a:fillRect/>
                    </a:stretch>
                  </pic:blipFill>
                  <pic:spPr>
                    <a:xfrm>
                      <a:off x="0" y="0"/>
                      <a:ext cx="5186363" cy="3532378"/>
                    </a:xfrm>
                    <a:prstGeom prst="rect">
                      <a:avLst/>
                    </a:prstGeom>
                    <a:ln w="12700">
                      <a:solidFill>
                        <a:srgbClr val="666666"/>
                      </a:solidFill>
                      <a:prstDash val="solid"/>
                    </a:ln>
                  </pic:spPr>
                </pic:pic>
              </a:graphicData>
            </a:graphic>
          </wp:inline>
        </w:drawing>
      </w:r>
    </w:p>
    <w:p w14:paraId="58F9BCEB" w14:textId="77777777" w:rsidR="0013489C" w:rsidRDefault="0013489C">
      <w:pPr>
        <w:shd w:val="clear" w:color="auto" w:fill="FFFFFF"/>
      </w:pPr>
    </w:p>
    <w:p w14:paraId="58F9BCEC" w14:textId="77777777" w:rsidR="0013489C" w:rsidRDefault="0062232A">
      <w:pPr>
        <w:numPr>
          <w:ilvl w:val="0"/>
          <w:numId w:val="27"/>
        </w:numPr>
        <w:shd w:val="clear" w:color="auto" w:fill="FFFFFF"/>
      </w:pPr>
      <w:r>
        <w:t xml:space="preserve">Click the personalized menu in the upper right corner of the screen (the user’s name) and select </w:t>
      </w:r>
      <w:r>
        <w:rPr>
          <w:b/>
        </w:rPr>
        <w:t>Profile</w:t>
      </w:r>
      <w:r>
        <w:t>.</w:t>
      </w:r>
    </w:p>
    <w:p w14:paraId="58F9BCED" w14:textId="77777777" w:rsidR="0013489C" w:rsidRDefault="0013489C">
      <w:pPr>
        <w:shd w:val="clear" w:color="auto" w:fill="FFFFFF"/>
        <w:ind w:firstLine="720"/>
      </w:pPr>
    </w:p>
    <w:p w14:paraId="58F9BCEE" w14:textId="77777777" w:rsidR="0013489C" w:rsidRDefault="0062232A">
      <w:pPr>
        <w:shd w:val="clear" w:color="auto" w:fill="FFFFFF"/>
        <w:ind w:firstLine="720"/>
        <w:jc w:val="center"/>
      </w:pPr>
      <w:r>
        <w:rPr>
          <w:noProof/>
        </w:rPr>
        <w:drawing>
          <wp:inline distT="0" distB="0" distL="0" distR="0" wp14:anchorId="58F9BE25" wp14:editId="58F9BE26">
            <wp:extent cx="4529138" cy="2742131"/>
            <wp:effectExtent l="12700" t="12700" r="12700" b="12700"/>
            <wp:docPr id="77" name="image6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social media post&#10;&#10;Description automatically generated"/>
                    <pic:cNvPicPr preferRelativeResize="0"/>
                  </pic:nvPicPr>
                  <pic:blipFill>
                    <a:blip r:embed="rId90"/>
                    <a:srcRect l="29326" b="24788"/>
                    <a:stretch>
                      <a:fillRect/>
                    </a:stretch>
                  </pic:blipFill>
                  <pic:spPr>
                    <a:xfrm>
                      <a:off x="0" y="0"/>
                      <a:ext cx="4529138" cy="2742131"/>
                    </a:xfrm>
                    <a:prstGeom prst="rect">
                      <a:avLst/>
                    </a:prstGeom>
                    <a:ln w="12700">
                      <a:solidFill>
                        <a:srgbClr val="666666"/>
                      </a:solidFill>
                      <a:prstDash val="solid"/>
                    </a:ln>
                  </pic:spPr>
                </pic:pic>
              </a:graphicData>
            </a:graphic>
          </wp:inline>
        </w:drawing>
      </w:r>
    </w:p>
    <w:p w14:paraId="58F9BCEF" w14:textId="77777777" w:rsidR="0013489C" w:rsidRDefault="0013489C">
      <w:pPr>
        <w:shd w:val="clear" w:color="auto" w:fill="FFFFFF"/>
      </w:pPr>
    </w:p>
    <w:p w14:paraId="58F9BCF0" w14:textId="77777777" w:rsidR="0013489C" w:rsidRDefault="0062232A">
      <w:pPr>
        <w:numPr>
          <w:ilvl w:val="0"/>
          <w:numId w:val="27"/>
        </w:numPr>
        <w:shd w:val="clear" w:color="auto" w:fill="FFFFFF"/>
        <w:spacing w:before="60"/>
      </w:pPr>
      <w:r>
        <w:lastRenderedPageBreak/>
        <w:t xml:space="preserve">Click on </w:t>
      </w:r>
      <w:r>
        <w:rPr>
          <w:b/>
        </w:rPr>
        <w:t>Connected apps</w:t>
      </w:r>
      <w:r>
        <w:t xml:space="preserve"> in the side navigation menu on the left.</w:t>
      </w:r>
    </w:p>
    <w:p w14:paraId="58F9BCF1" w14:textId="77777777" w:rsidR="0013489C" w:rsidRDefault="0013489C">
      <w:pPr>
        <w:shd w:val="clear" w:color="auto" w:fill="FFFFFF"/>
        <w:spacing w:before="60"/>
        <w:ind w:left="720"/>
        <w:rPr>
          <w:b/>
        </w:rPr>
      </w:pPr>
    </w:p>
    <w:p w14:paraId="58F9BCF2" w14:textId="77777777" w:rsidR="0013489C" w:rsidRDefault="0062232A">
      <w:pPr>
        <w:shd w:val="clear" w:color="auto" w:fill="FFFFFF"/>
        <w:spacing w:before="60"/>
        <w:ind w:left="720"/>
        <w:jc w:val="center"/>
      </w:pPr>
      <w:r>
        <w:rPr>
          <w:b/>
          <w:noProof/>
        </w:rPr>
        <w:drawing>
          <wp:inline distT="0" distB="0" distL="0" distR="0" wp14:anchorId="58F9BE27" wp14:editId="58F9BE28">
            <wp:extent cx="5943600" cy="3790950"/>
            <wp:effectExtent l="12700" t="12700" r="12700" b="12700"/>
            <wp:docPr id="80" name="image7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screenshot of a social media post&#10;&#10;Description automatically generated"/>
                    <pic:cNvPicPr preferRelativeResize="0"/>
                  </pic:nvPicPr>
                  <pic:blipFill>
                    <a:blip r:embed="rId144"/>
                    <a:srcRect t="15138"/>
                    <a:stretch>
                      <a:fillRect/>
                    </a:stretch>
                  </pic:blipFill>
                  <pic:spPr>
                    <a:xfrm>
                      <a:off x="0" y="0"/>
                      <a:ext cx="5943600" cy="3790950"/>
                    </a:xfrm>
                    <a:prstGeom prst="rect">
                      <a:avLst/>
                    </a:prstGeom>
                    <a:ln w="12700">
                      <a:solidFill>
                        <a:srgbClr val="666666"/>
                      </a:solidFill>
                      <a:prstDash val="solid"/>
                    </a:ln>
                  </pic:spPr>
                </pic:pic>
              </a:graphicData>
            </a:graphic>
          </wp:inline>
        </w:drawing>
      </w:r>
    </w:p>
    <w:p w14:paraId="58F9BCF3" w14:textId="77777777" w:rsidR="0013489C" w:rsidRDefault="0062232A">
      <w:pPr>
        <w:pStyle w:val="Heading3"/>
        <w:pBdr>
          <w:bottom w:val="single" w:sz="6" w:space="5" w:color="EAECEF"/>
        </w:pBdr>
        <w:shd w:val="clear" w:color="auto" w:fill="FFFFFF"/>
        <w:spacing w:before="360" w:after="240"/>
        <w:ind w:left="-300"/>
      </w:pPr>
      <w:bookmarkStart w:id="77" w:name="_tat9wngoki4r" w:colFirst="0" w:colLast="0"/>
      <w:bookmarkEnd w:id="77"/>
      <w:r>
        <w:br w:type="page"/>
      </w:r>
    </w:p>
    <w:p w14:paraId="58F9BCF4" w14:textId="77777777" w:rsidR="0013489C" w:rsidRDefault="0062232A">
      <w:pPr>
        <w:pStyle w:val="Heading3"/>
        <w:pBdr>
          <w:bottom w:val="single" w:sz="6" w:space="5" w:color="EAECEF"/>
        </w:pBdr>
        <w:shd w:val="clear" w:color="auto" w:fill="FFFFFF"/>
        <w:spacing w:before="360" w:after="240"/>
        <w:ind w:left="-300"/>
      </w:pPr>
      <w:bookmarkStart w:id="78" w:name="_dioj0ij75gf6" w:colFirst="0" w:colLast="0"/>
      <w:bookmarkEnd w:id="78"/>
      <w:r>
        <w:lastRenderedPageBreak/>
        <w:t>Functionality</w:t>
      </w:r>
    </w:p>
    <w:p w14:paraId="58F9BCF5" w14:textId="77777777" w:rsidR="0013489C" w:rsidRDefault="0062232A">
      <w:pPr>
        <w:shd w:val="clear" w:color="auto" w:fill="FFFFFF"/>
      </w:pPr>
      <w:r>
        <w:rPr>
          <w:b/>
          <w:sz w:val="28"/>
          <w:szCs w:val="28"/>
        </w:rPr>
        <w:t>Connecting and disconnecting an app</w:t>
      </w:r>
    </w:p>
    <w:p w14:paraId="58F9BCF6" w14:textId="15C50BB8" w:rsidR="0013489C" w:rsidRDefault="0062232A">
      <w:pPr>
        <w:shd w:val="clear" w:color="auto" w:fill="FFFFFF"/>
      </w:pPr>
      <w:r>
        <w:br/>
        <w:t xml:space="preserve">To see a list of apps </w:t>
      </w:r>
      <w:r w:rsidR="00822721">
        <w:t xml:space="preserve">to which </w:t>
      </w:r>
      <w:r>
        <w:t xml:space="preserve">a user can connect, view the list under the </w:t>
      </w:r>
      <w:r>
        <w:rPr>
          <w:b/>
        </w:rPr>
        <w:t xml:space="preserve">Third-party apps you can connect to your profile </w:t>
      </w:r>
      <w:r>
        <w:t>heading.</w:t>
      </w:r>
      <w:r>
        <w:br/>
      </w:r>
    </w:p>
    <w:p w14:paraId="58F9BCF7" w14:textId="77777777" w:rsidR="0013489C" w:rsidRDefault="0062232A">
      <w:pPr>
        <w:shd w:val="clear" w:color="auto" w:fill="FFFFFF"/>
      </w:pPr>
      <w:r>
        <w:t>Clicking the app link will take you to that app’s webpage. A user will have to connect through the third-party app, not through VA.gov.</w:t>
      </w:r>
    </w:p>
    <w:p w14:paraId="58F9BCF8" w14:textId="77777777" w:rsidR="0013489C" w:rsidRDefault="0013489C">
      <w:pPr>
        <w:shd w:val="clear" w:color="auto" w:fill="FFFFFF"/>
      </w:pPr>
    </w:p>
    <w:p w14:paraId="58F9BCF9" w14:textId="77777777" w:rsidR="0013489C" w:rsidRDefault="0062232A">
      <w:pPr>
        <w:shd w:val="clear" w:color="auto" w:fill="FFFFFF"/>
      </w:pPr>
      <w:r>
        <w:rPr>
          <w:b/>
          <w:noProof/>
        </w:rPr>
        <w:drawing>
          <wp:inline distT="0" distB="0" distL="0" distR="0" wp14:anchorId="58F9BE29" wp14:editId="58F9BE2A">
            <wp:extent cx="5953125" cy="2847975"/>
            <wp:effectExtent l="12700" t="12700" r="12700" b="12700"/>
            <wp:docPr id="79" name="image8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shot of a cell phone&#10;&#10;Description automatically generated"/>
                    <pic:cNvPicPr preferRelativeResize="0"/>
                  </pic:nvPicPr>
                  <pic:blipFill>
                    <a:blip r:embed="rId145"/>
                    <a:srcRect l="3081" t="43991" r="9383"/>
                    <a:stretch>
                      <a:fillRect/>
                    </a:stretch>
                  </pic:blipFill>
                  <pic:spPr>
                    <a:xfrm>
                      <a:off x="0" y="0"/>
                      <a:ext cx="5953125" cy="2847975"/>
                    </a:xfrm>
                    <a:prstGeom prst="rect">
                      <a:avLst/>
                    </a:prstGeom>
                    <a:ln w="12700">
                      <a:solidFill>
                        <a:srgbClr val="666666"/>
                      </a:solidFill>
                      <a:prstDash val="solid"/>
                    </a:ln>
                  </pic:spPr>
                </pic:pic>
              </a:graphicData>
            </a:graphic>
          </wp:inline>
        </w:drawing>
      </w:r>
    </w:p>
    <w:p w14:paraId="58F9BCFA" w14:textId="77777777" w:rsidR="0013489C" w:rsidRDefault="0062232A">
      <w:pPr>
        <w:rPr>
          <w:b/>
        </w:rPr>
      </w:pPr>
      <w:r>
        <w:br w:type="page"/>
      </w:r>
    </w:p>
    <w:p w14:paraId="58F9BCFB" w14:textId="77777777" w:rsidR="0013489C" w:rsidRDefault="0062232A">
      <w:pPr>
        <w:shd w:val="clear" w:color="auto" w:fill="FFFFFF"/>
      </w:pPr>
      <w:r>
        <w:rPr>
          <w:b/>
        </w:rPr>
        <w:lastRenderedPageBreak/>
        <w:t>How to connect an app to your VA.gov profile</w:t>
      </w:r>
      <w:r>
        <w:rPr>
          <w:b/>
        </w:rPr>
        <w:br/>
      </w:r>
    </w:p>
    <w:p w14:paraId="58F9BCFC" w14:textId="77777777" w:rsidR="0013489C" w:rsidRDefault="0062232A">
      <w:pPr>
        <w:shd w:val="clear" w:color="auto" w:fill="FFFFFF"/>
        <w:spacing w:after="120"/>
      </w:pPr>
      <w:r>
        <w:t>When a VA.gov user goes to a third-party app or website that they are interested in connecting to their VA.gov profile, they should:</w:t>
      </w:r>
    </w:p>
    <w:p w14:paraId="58F9BCFD" w14:textId="77777777" w:rsidR="0013489C" w:rsidRDefault="0062232A">
      <w:pPr>
        <w:numPr>
          <w:ilvl w:val="0"/>
          <w:numId w:val="47"/>
        </w:numPr>
        <w:shd w:val="clear" w:color="auto" w:fill="FFFFFF"/>
        <w:rPr>
          <w:rFonts w:ascii="Arial" w:eastAsia="Arial" w:hAnsi="Arial" w:cs="Arial"/>
        </w:rPr>
      </w:pPr>
      <w:r>
        <w:t xml:space="preserve">Sign into the website with their preferred VA.gov account: </w:t>
      </w:r>
      <w:r>
        <w:rPr>
          <w:b/>
        </w:rPr>
        <w:t>DS Logon</w:t>
      </w:r>
      <w:r>
        <w:t xml:space="preserve">, </w:t>
      </w:r>
      <w:proofErr w:type="spellStart"/>
      <w:r>
        <w:rPr>
          <w:b/>
        </w:rPr>
        <w:t>MyHealtheVet</w:t>
      </w:r>
      <w:proofErr w:type="spellEnd"/>
      <w:r>
        <w:t xml:space="preserve">, or </w:t>
      </w:r>
      <w:r>
        <w:rPr>
          <w:b/>
        </w:rPr>
        <w:t>ID.me</w:t>
      </w:r>
      <w:r>
        <w:t>.</w:t>
      </w:r>
    </w:p>
    <w:p w14:paraId="58F9BCFE" w14:textId="77777777" w:rsidR="0013489C" w:rsidRDefault="0062232A">
      <w:pPr>
        <w:numPr>
          <w:ilvl w:val="0"/>
          <w:numId w:val="47"/>
        </w:numPr>
        <w:shd w:val="clear" w:color="auto" w:fill="FFFFFF"/>
      </w:pPr>
      <w:r>
        <w:t>Review the information the app is asking to access.</w:t>
      </w:r>
    </w:p>
    <w:p w14:paraId="58F9BCFF" w14:textId="77777777" w:rsidR="0013489C" w:rsidRDefault="0062232A">
      <w:pPr>
        <w:numPr>
          <w:ilvl w:val="0"/>
          <w:numId w:val="47"/>
        </w:numPr>
        <w:shd w:val="clear" w:color="auto" w:fill="FFFFFF"/>
        <w:spacing w:after="120"/>
      </w:pPr>
      <w:r>
        <w:t>Allow the app or website to access their VA.gov account.</w:t>
      </w:r>
    </w:p>
    <w:p w14:paraId="58F9BD00" w14:textId="77777777" w:rsidR="0013489C" w:rsidRDefault="0062232A">
      <w:pPr>
        <w:shd w:val="clear" w:color="auto" w:fill="FFFFFF"/>
        <w:spacing w:before="240"/>
        <w:rPr>
          <w:b/>
          <w:highlight w:val="black"/>
        </w:rPr>
      </w:pPr>
      <w:r>
        <w:rPr>
          <w:b/>
          <w:noProof/>
          <w:highlight w:val="black"/>
        </w:rPr>
        <w:drawing>
          <wp:inline distT="0" distB="0" distL="0" distR="0" wp14:anchorId="58F9BE2B" wp14:editId="58F9BE2C">
            <wp:extent cx="5943600" cy="3124200"/>
            <wp:effectExtent l="12700" t="12700" r="12700" b="12700"/>
            <wp:docPr id="74" name="image6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ell phone&#10;&#10;Description automatically generated"/>
                    <pic:cNvPicPr preferRelativeResize="0"/>
                  </pic:nvPicPr>
                  <pic:blipFill>
                    <a:blip r:embed="rId146"/>
                    <a:srcRect t="18610"/>
                    <a:stretch>
                      <a:fillRect/>
                    </a:stretch>
                  </pic:blipFill>
                  <pic:spPr>
                    <a:xfrm>
                      <a:off x="0" y="0"/>
                      <a:ext cx="5943600" cy="3124200"/>
                    </a:xfrm>
                    <a:prstGeom prst="rect">
                      <a:avLst/>
                    </a:prstGeom>
                    <a:ln w="12700">
                      <a:solidFill>
                        <a:srgbClr val="666666"/>
                      </a:solidFill>
                      <a:prstDash val="solid"/>
                    </a:ln>
                  </pic:spPr>
                </pic:pic>
              </a:graphicData>
            </a:graphic>
          </wp:inline>
        </w:drawing>
      </w:r>
    </w:p>
    <w:p w14:paraId="58F9BD01" w14:textId="77777777" w:rsidR="0013489C" w:rsidRDefault="0013489C">
      <w:pPr>
        <w:shd w:val="clear" w:color="auto" w:fill="FFFFFF"/>
        <w:spacing w:before="240"/>
      </w:pPr>
    </w:p>
    <w:p w14:paraId="58F9BD02" w14:textId="77777777" w:rsidR="0013489C" w:rsidRDefault="0062232A">
      <w:pPr>
        <w:rPr>
          <w:b/>
        </w:rPr>
      </w:pPr>
      <w:r>
        <w:br w:type="page"/>
      </w:r>
    </w:p>
    <w:p w14:paraId="58F9BD03" w14:textId="77777777" w:rsidR="0013489C" w:rsidRDefault="0062232A">
      <w:pPr>
        <w:shd w:val="clear" w:color="auto" w:fill="FFFFFF"/>
      </w:pPr>
      <w:r>
        <w:rPr>
          <w:b/>
        </w:rPr>
        <w:lastRenderedPageBreak/>
        <w:t>How to disconnect an app from your VA.gov profile</w:t>
      </w:r>
      <w:r>
        <w:rPr>
          <w:b/>
        </w:rPr>
        <w:br/>
      </w:r>
    </w:p>
    <w:p w14:paraId="58F9BD04" w14:textId="77777777" w:rsidR="0013489C" w:rsidRDefault="0062232A">
      <w:pPr>
        <w:shd w:val="clear" w:color="auto" w:fill="FFFFFF"/>
      </w:pPr>
      <w:r>
        <w:t xml:space="preserve">From the </w:t>
      </w:r>
      <w:r>
        <w:rPr>
          <w:b/>
        </w:rPr>
        <w:t>Connected apps</w:t>
      </w:r>
      <w:r>
        <w:t xml:space="preserve"> section of the profile:</w:t>
      </w:r>
    </w:p>
    <w:p w14:paraId="58F9BD05" w14:textId="77777777" w:rsidR="0013489C" w:rsidRDefault="0062232A">
      <w:pPr>
        <w:numPr>
          <w:ilvl w:val="0"/>
          <w:numId w:val="45"/>
        </w:numPr>
        <w:shd w:val="clear" w:color="auto" w:fill="FFFFFF"/>
        <w:spacing w:before="240" w:after="240"/>
      </w:pPr>
      <w:r>
        <w:t xml:space="preserve">Find the app you want to disconnect and click the </w:t>
      </w:r>
      <w:r>
        <w:rPr>
          <w:b/>
        </w:rPr>
        <w:t>Disconnect</w:t>
      </w:r>
      <w:r>
        <w:t xml:space="preserve"> button next to it.</w:t>
      </w:r>
    </w:p>
    <w:p w14:paraId="58F9BD06" w14:textId="77777777" w:rsidR="0013489C" w:rsidRDefault="0062232A">
      <w:pPr>
        <w:shd w:val="clear" w:color="auto" w:fill="FFFFFF"/>
        <w:spacing w:before="240" w:after="240"/>
      </w:pPr>
      <w:r>
        <w:rPr>
          <w:b/>
          <w:noProof/>
          <w:highlight w:val="black"/>
        </w:rPr>
        <w:drawing>
          <wp:inline distT="0" distB="0" distL="0" distR="0" wp14:anchorId="58F9BE2D" wp14:editId="58F9BE2E">
            <wp:extent cx="5943600" cy="4085590"/>
            <wp:effectExtent l="12700" t="12700" r="12700" b="12700"/>
            <wp:docPr id="73" name="image6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ell phone&#10;&#10;Description automatically generated"/>
                    <pic:cNvPicPr preferRelativeResize="0"/>
                  </pic:nvPicPr>
                  <pic:blipFill>
                    <a:blip r:embed="rId147"/>
                    <a:srcRect/>
                    <a:stretch>
                      <a:fillRect/>
                    </a:stretch>
                  </pic:blipFill>
                  <pic:spPr>
                    <a:xfrm>
                      <a:off x="0" y="0"/>
                      <a:ext cx="5943600" cy="4085590"/>
                    </a:xfrm>
                    <a:prstGeom prst="rect">
                      <a:avLst/>
                    </a:prstGeom>
                    <a:ln w="12700">
                      <a:solidFill>
                        <a:srgbClr val="4472C4"/>
                      </a:solidFill>
                      <a:prstDash val="solid"/>
                    </a:ln>
                  </pic:spPr>
                </pic:pic>
              </a:graphicData>
            </a:graphic>
          </wp:inline>
        </w:drawing>
      </w:r>
    </w:p>
    <w:p w14:paraId="58F9BD07" w14:textId="77777777" w:rsidR="0013489C" w:rsidRDefault="0062232A">
      <w:pPr>
        <w:numPr>
          <w:ilvl w:val="0"/>
          <w:numId w:val="45"/>
        </w:numPr>
        <w:shd w:val="clear" w:color="auto" w:fill="FFFFFF"/>
        <w:spacing w:before="240" w:after="240"/>
      </w:pPr>
      <w:r>
        <w:t xml:space="preserve">Confirm that you would like to disconnect the app by clicking </w:t>
      </w:r>
      <w:r>
        <w:rPr>
          <w:b/>
        </w:rPr>
        <w:t>Disconnect</w:t>
      </w:r>
      <w:r>
        <w:t>.</w:t>
      </w:r>
    </w:p>
    <w:p w14:paraId="58F9BD08" w14:textId="77777777" w:rsidR="0013489C" w:rsidRDefault="0062232A">
      <w:pPr>
        <w:shd w:val="clear" w:color="auto" w:fill="FFFFFF"/>
        <w:spacing w:before="240"/>
      </w:pPr>
      <w:r>
        <w:rPr>
          <w:b/>
          <w:noProof/>
        </w:rPr>
        <w:drawing>
          <wp:inline distT="0" distB="0" distL="0" distR="0" wp14:anchorId="58F9BE2F" wp14:editId="58F9BE30">
            <wp:extent cx="5582353" cy="1850151"/>
            <wp:effectExtent l="0" t="0" r="0" b="0"/>
            <wp:docPr id="76" name="image7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ell phone&#10;&#10;Description automatically generated"/>
                    <pic:cNvPicPr preferRelativeResize="0"/>
                  </pic:nvPicPr>
                  <pic:blipFill>
                    <a:blip r:embed="rId148"/>
                    <a:srcRect t="45969" r="6077" b="1749"/>
                    <a:stretch>
                      <a:fillRect/>
                    </a:stretch>
                  </pic:blipFill>
                  <pic:spPr>
                    <a:xfrm>
                      <a:off x="0" y="0"/>
                      <a:ext cx="5582353" cy="1850151"/>
                    </a:xfrm>
                    <a:prstGeom prst="rect">
                      <a:avLst/>
                    </a:prstGeom>
                    <a:ln/>
                  </pic:spPr>
                </pic:pic>
              </a:graphicData>
            </a:graphic>
          </wp:inline>
        </w:drawing>
      </w:r>
    </w:p>
    <w:p w14:paraId="58F9BD09" w14:textId="77777777" w:rsidR="0013489C" w:rsidRDefault="0013489C">
      <w:pPr>
        <w:shd w:val="clear" w:color="auto" w:fill="FFFFFF"/>
      </w:pPr>
    </w:p>
    <w:p w14:paraId="58F9BD0A" w14:textId="77777777" w:rsidR="0013489C" w:rsidRDefault="0062232A">
      <w:pPr>
        <w:shd w:val="clear" w:color="auto" w:fill="FFFFFF"/>
      </w:pPr>
      <w:r>
        <w:t>Once the app is disconnected there will be a message showing that it was successfully removed.</w:t>
      </w:r>
    </w:p>
    <w:p w14:paraId="58F9BD0B" w14:textId="77777777" w:rsidR="0013489C" w:rsidRDefault="0013489C">
      <w:pPr>
        <w:shd w:val="clear" w:color="auto" w:fill="FFFFFF"/>
        <w:rPr>
          <w:b/>
        </w:rPr>
      </w:pPr>
    </w:p>
    <w:p w14:paraId="58F9BD0C" w14:textId="77777777" w:rsidR="0013489C" w:rsidRDefault="0062232A">
      <w:pPr>
        <w:shd w:val="clear" w:color="auto" w:fill="FFFFFF"/>
        <w:jc w:val="center"/>
      </w:pPr>
      <w:r>
        <w:rPr>
          <w:b/>
          <w:noProof/>
        </w:rPr>
        <w:lastRenderedPageBreak/>
        <w:drawing>
          <wp:inline distT="0" distB="0" distL="0" distR="0" wp14:anchorId="58F9BE31" wp14:editId="58F9BE32">
            <wp:extent cx="5943600" cy="3843020"/>
            <wp:effectExtent l="0" t="0" r="0" b="0"/>
            <wp:docPr id="75" name="image6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ell phone&#10;&#10;Description automatically generated"/>
                    <pic:cNvPicPr preferRelativeResize="0"/>
                  </pic:nvPicPr>
                  <pic:blipFill>
                    <a:blip r:embed="rId149"/>
                    <a:srcRect/>
                    <a:stretch>
                      <a:fillRect/>
                    </a:stretch>
                  </pic:blipFill>
                  <pic:spPr>
                    <a:xfrm>
                      <a:off x="0" y="0"/>
                      <a:ext cx="5943600" cy="3843020"/>
                    </a:xfrm>
                    <a:prstGeom prst="rect">
                      <a:avLst/>
                    </a:prstGeom>
                    <a:ln/>
                  </pic:spPr>
                </pic:pic>
              </a:graphicData>
            </a:graphic>
          </wp:inline>
        </w:drawing>
      </w:r>
    </w:p>
    <w:p w14:paraId="58F9BD0D" w14:textId="77777777" w:rsidR="0013489C" w:rsidRDefault="0062232A">
      <w:pPr>
        <w:rPr>
          <w:b/>
          <w:sz w:val="28"/>
          <w:szCs w:val="28"/>
        </w:rPr>
      </w:pPr>
      <w:r>
        <w:br w:type="page"/>
      </w:r>
    </w:p>
    <w:p w14:paraId="58F9BD0E" w14:textId="77777777" w:rsidR="0013489C" w:rsidRDefault="0062232A">
      <w:pPr>
        <w:shd w:val="clear" w:color="auto" w:fill="FFFFFF"/>
      </w:pPr>
      <w:r>
        <w:rPr>
          <w:b/>
        </w:rPr>
        <w:lastRenderedPageBreak/>
        <w:t>How to find additional information on connected apps</w:t>
      </w:r>
      <w:r>
        <w:rPr>
          <w:b/>
          <w:sz w:val="28"/>
          <w:szCs w:val="28"/>
        </w:rPr>
        <w:br/>
      </w:r>
    </w:p>
    <w:p w14:paraId="58F9BD0F" w14:textId="77777777" w:rsidR="0013489C" w:rsidRDefault="0062232A">
      <w:pPr>
        <w:shd w:val="clear" w:color="auto" w:fill="FFFFFF"/>
      </w:pPr>
      <w:r>
        <w:t xml:space="preserve">For more information about connected apps and how user information is used, click the </w:t>
      </w:r>
      <w:r>
        <w:rPr>
          <w:b/>
        </w:rPr>
        <w:t>Frequently asked questions</w:t>
      </w:r>
      <w:r>
        <w:t xml:space="preserve"> link at the bottom of the page.</w:t>
      </w:r>
    </w:p>
    <w:p w14:paraId="58F9BD10" w14:textId="77777777" w:rsidR="0013489C" w:rsidRDefault="0013489C">
      <w:pPr>
        <w:shd w:val="clear" w:color="auto" w:fill="FFFFFF"/>
      </w:pPr>
    </w:p>
    <w:p w14:paraId="58F9BD11" w14:textId="77777777" w:rsidR="0013489C" w:rsidRDefault="0062232A">
      <w:pPr>
        <w:shd w:val="clear" w:color="auto" w:fill="FFFFFF"/>
        <w:jc w:val="center"/>
      </w:pPr>
      <w:r>
        <w:rPr>
          <w:b/>
          <w:noProof/>
        </w:rPr>
        <w:drawing>
          <wp:inline distT="0" distB="0" distL="0" distR="0" wp14:anchorId="58F9BE33" wp14:editId="58F9BE34">
            <wp:extent cx="5943600" cy="4220845"/>
            <wp:effectExtent l="12700" t="12700" r="12700" b="12700"/>
            <wp:docPr id="72" name="image7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social media post&#10;&#10;Description automatically generated"/>
                    <pic:cNvPicPr preferRelativeResize="0"/>
                  </pic:nvPicPr>
                  <pic:blipFill>
                    <a:blip r:embed="rId150"/>
                    <a:srcRect/>
                    <a:stretch>
                      <a:fillRect/>
                    </a:stretch>
                  </pic:blipFill>
                  <pic:spPr>
                    <a:xfrm>
                      <a:off x="0" y="0"/>
                      <a:ext cx="5943600" cy="4220845"/>
                    </a:xfrm>
                    <a:prstGeom prst="rect">
                      <a:avLst/>
                    </a:prstGeom>
                    <a:ln w="12700">
                      <a:solidFill>
                        <a:srgbClr val="666666"/>
                      </a:solidFill>
                      <a:prstDash val="solid"/>
                    </a:ln>
                  </pic:spPr>
                </pic:pic>
              </a:graphicData>
            </a:graphic>
          </wp:inline>
        </w:drawing>
      </w:r>
    </w:p>
    <w:p w14:paraId="58F9BD12" w14:textId="77777777" w:rsidR="0013489C" w:rsidRDefault="0062232A">
      <w:pPr>
        <w:shd w:val="clear" w:color="auto" w:fill="FFFFFF"/>
        <w:spacing w:after="240"/>
      </w:pPr>
      <w:r>
        <w:t>If the user has other questions regarding connected apps, the following FAQs are provided on the page:</w:t>
      </w:r>
    </w:p>
    <w:p w14:paraId="58F9BD13" w14:textId="77777777" w:rsidR="0013489C" w:rsidRDefault="0062232A">
      <w:pPr>
        <w:numPr>
          <w:ilvl w:val="0"/>
          <w:numId w:val="37"/>
        </w:numPr>
        <w:shd w:val="clear" w:color="auto" w:fill="FFFFFF"/>
        <w:spacing w:before="240"/>
      </w:pPr>
      <w:r>
        <w:t>What other third-party apps can I connect to my profile?</w:t>
      </w:r>
    </w:p>
    <w:p w14:paraId="58F9BD14" w14:textId="77777777" w:rsidR="0013489C" w:rsidRDefault="0062232A">
      <w:pPr>
        <w:numPr>
          <w:ilvl w:val="0"/>
          <w:numId w:val="37"/>
        </w:numPr>
        <w:shd w:val="clear" w:color="auto" w:fill="FFFFFF"/>
      </w:pPr>
      <w:r>
        <w:t>How do I connect a third-party app to my profile?</w:t>
      </w:r>
    </w:p>
    <w:p w14:paraId="58F9BD15" w14:textId="77777777" w:rsidR="0013489C" w:rsidRDefault="0062232A">
      <w:pPr>
        <w:numPr>
          <w:ilvl w:val="0"/>
          <w:numId w:val="37"/>
        </w:numPr>
        <w:shd w:val="clear" w:color="auto" w:fill="FFFFFF"/>
      </w:pPr>
      <w:r>
        <w:t>What do I do if my records are wrong or out of date in a connected app?</w:t>
      </w:r>
    </w:p>
    <w:p w14:paraId="58F9BD16" w14:textId="77777777" w:rsidR="0013489C" w:rsidRDefault="0062232A">
      <w:pPr>
        <w:numPr>
          <w:ilvl w:val="0"/>
          <w:numId w:val="37"/>
        </w:numPr>
        <w:shd w:val="clear" w:color="auto" w:fill="FFFFFF"/>
        <w:spacing w:after="240"/>
      </w:pPr>
      <w:r>
        <w:t>What should I do if I no longer trust a connected app?</w:t>
      </w:r>
    </w:p>
    <w:p w14:paraId="58F9BD17" w14:textId="77777777" w:rsidR="0013489C" w:rsidRDefault="0013489C">
      <w:pPr>
        <w:shd w:val="clear" w:color="auto" w:fill="FFFFFF"/>
        <w:ind w:left="720"/>
      </w:pPr>
    </w:p>
    <w:p w14:paraId="58F9BD18" w14:textId="77777777" w:rsidR="0013489C" w:rsidRDefault="0062232A">
      <w:pPr>
        <w:shd w:val="clear" w:color="auto" w:fill="FFFFFF"/>
        <w:spacing w:after="240"/>
        <w:ind w:left="720"/>
      </w:pPr>
      <w:r>
        <w:rPr>
          <w:b/>
          <w:noProof/>
        </w:rPr>
        <w:lastRenderedPageBreak/>
        <w:drawing>
          <wp:inline distT="0" distB="0" distL="0" distR="0" wp14:anchorId="58F9BE35" wp14:editId="58F9BE36">
            <wp:extent cx="5943600" cy="7003415"/>
            <wp:effectExtent l="12700" t="12700" r="12700" b="12700"/>
            <wp:docPr id="91" name="image8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screenshot of a social media post&#10;&#10;Description automatically generated"/>
                    <pic:cNvPicPr preferRelativeResize="0"/>
                  </pic:nvPicPr>
                  <pic:blipFill>
                    <a:blip r:embed="rId151"/>
                    <a:srcRect/>
                    <a:stretch>
                      <a:fillRect/>
                    </a:stretch>
                  </pic:blipFill>
                  <pic:spPr>
                    <a:xfrm>
                      <a:off x="0" y="0"/>
                      <a:ext cx="5943600" cy="7003415"/>
                    </a:xfrm>
                    <a:prstGeom prst="rect">
                      <a:avLst/>
                    </a:prstGeom>
                    <a:ln w="12700">
                      <a:solidFill>
                        <a:srgbClr val="666666"/>
                      </a:solidFill>
                      <a:prstDash val="solid"/>
                    </a:ln>
                  </pic:spPr>
                </pic:pic>
              </a:graphicData>
            </a:graphic>
          </wp:inline>
        </w:drawing>
      </w:r>
    </w:p>
    <w:p w14:paraId="58F9BD19" w14:textId="77777777" w:rsidR="0013489C" w:rsidRDefault="0062232A">
      <w:pPr>
        <w:rPr>
          <w:b/>
          <w:sz w:val="34"/>
          <w:szCs w:val="34"/>
        </w:rPr>
      </w:pPr>
      <w:bookmarkStart w:id="79" w:name="_32hioqz" w:colFirst="0" w:colLast="0"/>
      <w:bookmarkEnd w:id="79"/>
      <w:r>
        <w:br w:type="page"/>
      </w:r>
    </w:p>
    <w:p w14:paraId="58F9BD1A" w14:textId="77777777" w:rsidR="0013489C" w:rsidRDefault="0062232A">
      <w:pPr>
        <w:pStyle w:val="Heading3"/>
        <w:pBdr>
          <w:bottom w:val="single" w:sz="6" w:space="5" w:color="EAECEF"/>
        </w:pBdr>
        <w:shd w:val="clear" w:color="auto" w:fill="FFFFFF"/>
        <w:spacing w:after="240"/>
      </w:pPr>
      <w:bookmarkStart w:id="80" w:name="_82xlorhyrtwe" w:colFirst="0" w:colLast="0"/>
      <w:bookmarkEnd w:id="80"/>
      <w:r>
        <w:lastRenderedPageBreak/>
        <w:t>Major Issues and Error Messages</w:t>
      </w:r>
    </w:p>
    <w:p w14:paraId="58F9BD1B" w14:textId="77777777" w:rsidR="0013489C" w:rsidRDefault="0062232A">
      <w:pPr>
        <w:shd w:val="clear" w:color="auto" w:fill="FFFFFF"/>
      </w:pPr>
      <w:r>
        <w:rPr>
          <w:b/>
        </w:rPr>
        <w:t>Can’t retrieve connected apps</w:t>
      </w:r>
    </w:p>
    <w:p w14:paraId="58F9BD1C" w14:textId="77777777" w:rsidR="0013489C" w:rsidRDefault="0013489C">
      <w:pPr>
        <w:shd w:val="clear" w:color="auto" w:fill="FFFFFF"/>
      </w:pPr>
    </w:p>
    <w:p w14:paraId="58F9BD1D" w14:textId="77777777" w:rsidR="0013489C" w:rsidRDefault="0062232A">
      <w:pPr>
        <w:shd w:val="clear" w:color="auto" w:fill="FFFFFF"/>
      </w:pPr>
      <w:r>
        <w:t>If this occurs, the user can either refresh the page or try again later.</w:t>
      </w:r>
      <w:r>
        <w:br/>
      </w:r>
    </w:p>
    <w:p w14:paraId="58F9BD1E" w14:textId="77777777" w:rsidR="0013489C" w:rsidRDefault="0062232A">
      <w:pPr>
        <w:shd w:val="clear" w:color="auto" w:fill="FFFFFF"/>
        <w:jc w:val="center"/>
      </w:pPr>
      <w:r>
        <w:rPr>
          <w:b/>
          <w:noProof/>
        </w:rPr>
        <w:drawing>
          <wp:inline distT="0" distB="0" distL="0" distR="0" wp14:anchorId="58F9BE37" wp14:editId="58F9BE38">
            <wp:extent cx="5444476" cy="4522006"/>
            <wp:effectExtent l="12700" t="12700" r="12700" b="12700"/>
            <wp:docPr id="90" name="image82.jp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jpg" descr="A screenshot of a social media post&#10;&#10;Description automatically generated"/>
                    <pic:cNvPicPr preferRelativeResize="0"/>
                  </pic:nvPicPr>
                  <pic:blipFill>
                    <a:blip r:embed="rId152"/>
                    <a:srcRect t="1939" b="38850"/>
                    <a:stretch>
                      <a:fillRect/>
                    </a:stretch>
                  </pic:blipFill>
                  <pic:spPr>
                    <a:xfrm>
                      <a:off x="0" y="0"/>
                      <a:ext cx="5444476" cy="4522006"/>
                    </a:xfrm>
                    <a:prstGeom prst="rect">
                      <a:avLst/>
                    </a:prstGeom>
                    <a:ln w="12700">
                      <a:solidFill>
                        <a:srgbClr val="666666"/>
                      </a:solidFill>
                      <a:prstDash val="solid"/>
                    </a:ln>
                  </pic:spPr>
                </pic:pic>
              </a:graphicData>
            </a:graphic>
          </wp:inline>
        </w:drawing>
      </w:r>
    </w:p>
    <w:p w14:paraId="58F9BD1F" w14:textId="77777777" w:rsidR="0013489C" w:rsidRDefault="0062232A">
      <w:pPr>
        <w:rPr>
          <w:b/>
        </w:rPr>
      </w:pPr>
      <w:r>
        <w:br w:type="page"/>
      </w:r>
    </w:p>
    <w:p w14:paraId="58F9BD20" w14:textId="77777777" w:rsidR="0013489C" w:rsidRDefault="0062232A">
      <w:pPr>
        <w:shd w:val="clear" w:color="auto" w:fill="FFFFFF"/>
      </w:pPr>
      <w:r>
        <w:rPr>
          <w:b/>
        </w:rPr>
        <w:lastRenderedPageBreak/>
        <w:t>Can’t disconnect an app</w:t>
      </w:r>
      <w:r>
        <w:rPr>
          <w:b/>
        </w:rPr>
        <w:br/>
      </w:r>
    </w:p>
    <w:p w14:paraId="58F9BD21" w14:textId="77777777" w:rsidR="0013489C" w:rsidRDefault="0062232A">
      <w:pPr>
        <w:shd w:val="clear" w:color="auto" w:fill="FFFFFF"/>
      </w:pPr>
      <w:r>
        <w:t>There is a possibility that we will not be able to delete an app after a user has requested to delete it. If this happens a user can refresh the page or try again later.</w:t>
      </w:r>
    </w:p>
    <w:p w14:paraId="58F9BD22" w14:textId="77777777" w:rsidR="0013489C" w:rsidRDefault="0013489C">
      <w:pPr>
        <w:shd w:val="clear" w:color="auto" w:fill="FFFFFF"/>
        <w:ind w:left="720"/>
      </w:pPr>
    </w:p>
    <w:p w14:paraId="58F9BD23" w14:textId="77777777" w:rsidR="0013489C" w:rsidRDefault="0062232A">
      <w:pPr>
        <w:shd w:val="clear" w:color="auto" w:fill="FFFFFF"/>
      </w:pPr>
      <w:r>
        <w:rPr>
          <w:b/>
          <w:noProof/>
        </w:rPr>
        <w:drawing>
          <wp:inline distT="0" distB="0" distL="0" distR="0" wp14:anchorId="58F9BE39" wp14:editId="58F9BE3A">
            <wp:extent cx="5847604" cy="5634446"/>
            <wp:effectExtent l="0" t="0" r="0" b="0"/>
            <wp:docPr id="84" name="image107.jp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jpg" descr="A screenshot of a social media post&#10;&#10;Description automatically generated"/>
                    <pic:cNvPicPr preferRelativeResize="0"/>
                  </pic:nvPicPr>
                  <pic:blipFill>
                    <a:blip r:embed="rId153"/>
                    <a:srcRect b="37145"/>
                    <a:stretch>
                      <a:fillRect/>
                    </a:stretch>
                  </pic:blipFill>
                  <pic:spPr>
                    <a:xfrm>
                      <a:off x="0" y="0"/>
                      <a:ext cx="5847604" cy="5634446"/>
                    </a:xfrm>
                    <a:prstGeom prst="rect">
                      <a:avLst/>
                    </a:prstGeom>
                    <a:ln/>
                  </pic:spPr>
                </pic:pic>
              </a:graphicData>
            </a:graphic>
          </wp:inline>
        </w:drawing>
      </w:r>
    </w:p>
    <w:p w14:paraId="58F9BD24" w14:textId="77777777" w:rsidR="0013489C" w:rsidRDefault="0013489C">
      <w:pPr>
        <w:widowControl w:val="0"/>
        <w:pBdr>
          <w:top w:val="nil"/>
          <w:left w:val="nil"/>
          <w:bottom w:val="nil"/>
          <w:right w:val="nil"/>
          <w:between w:val="nil"/>
        </w:pBdr>
        <w:spacing w:line="276" w:lineRule="auto"/>
      </w:pPr>
    </w:p>
    <w:sectPr w:rsidR="0013489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6C95"/>
    <w:multiLevelType w:val="multilevel"/>
    <w:tmpl w:val="A3AC8D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55142D"/>
    <w:multiLevelType w:val="multilevel"/>
    <w:tmpl w:val="4D82E3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E30FF4"/>
    <w:multiLevelType w:val="multilevel"/>
    <w:tmpl w:val="7D386C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6B45059"/>
    <w:multiLevelType w:val="multilevel"/>
    <w:tmpl w:val="4636D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B945602"/>
    <w:multiLevelType w:val="multilevel"/>
    <w:tmpl w:val="A60476B0"/>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D437C53"/>
    <w:multiLevelType w:val="multilevel"/>
    <w:tmpl w:val="BBD0B0E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DF22033"/>
    <w:multiLevelType w:val="multilevel"/>
    <w:tmpl w:val="EB524F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2824769"/>
    <w:multiLevelType w:val="multilevel"/>
    <w:tmpl w:val="91608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4B357B6"/>
    <w:multiLevelType w:val="multilevel"/>
    <w:tmpl w:val="6C4C06D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56036EB"/>
    <w:multiLevelType w:val="multilevel"/>
    <w:tmpl w:val="231E9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61F638B"/>
    <w:multiLevelType w:val="multilevel"/>
    <w:tmpl w:val="4D8ED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5C7FF9"/>
    <w:multiLevelType w:val="multilevel"/>
    <w:tmpl w:val="76C4B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D8F22FE"/>
    <w:multiLevelType w:val="multilevel"/>
    <w:tmpl w:val="6B36652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F01207A"/>
    <w:multiLevelType w:val="multilevel"/>
    <w:tmpl w:val="2C30A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CF154D4"/>
    <w:multiLevelType w:val="multilevel"/>
    <w:tmpl w:val="158874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DD92963"/>
    <w:multiLevelType w:val="multilevel"/>
    <w:tmpl w:val="0D62B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EE965D1"/>
    <w:multiLevelType w:val="multilevel"/>
    <w:tmpl w:val="C010A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70C1018"/>
    <w:multiLevelType w:val="multilevel"/>
    <w:tmpl w:val="5AAE4F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83D3274"/>
    <w:multiLevelType w:val="multilevel"/>
    <w:tmpl w:val="A634827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C9141A4"/>
    <w:multiLevelType w:val="multilevel"/>
    <w:tmpl w:val="F470203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F7828F6"/>
    <w:multiLevelType w:val="multilevel"/>
    <w:tmpl w:val="5D18FC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F9E525F"/>
    <w:multiLevelType w:val="multilevel"/>
    <w:tmpl w:val="829AB3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1FC1DAE"/>
    <w:multiLevelType w:val="multilevel"/>
    <w:tmpl w:val="CA26CF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2A20E05"/>
    <w:multiLevelType w:val="multilevel"/>
    <w:tmpl w:val="053E5E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61322B"/>
    <w:multiLevelType w:val="multilevel"/>
    <w:tmpl w:val="8DF442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4ED098C"/>
    <w:multiLevelType w:val="multilevel"/>
    <w:tmpl w:val="C0F4F2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5AE795F"/>
    <w:multiLevelType w:val="multilevel"/>
    <w:tmpl w:val="F4CE1A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694527F"/>
    <w:multiLevelType w:val="multilevel"/>
    <w:tmpl w:val="1B481B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6D40942"/>
    <w:multiLevelType w:val="multilevel"/>
    <w:tmpl w:val="92483A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48EB2310"/>
    <w:multiLevelType w:val="multilevel"/>
    <w:tmpl w:val="C9ECD86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DB978C9"/>
    <w:multiLevelType w:val="multilevel"/>
    <w:tmpl w:val="26BECC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4F6C1600"/>
    <w:multiLevelType w:val="multilevel"/>
    <w:tmpl w:val="6D5E0E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05F1623"/>
    <w:multiLevelType w:val="multilevel"/>
    <w:tmpl w:val="EEFA9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10F70FA"/>
    <w:multiLevelType w:val="multilevel"/>
    <w:tmpl w:val="F4726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1684256"/>
    <w:multiLevelType w:val="multilevel"/>
    <w:tmpl w:val="4EF45B2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51CE14E7"/>
    <w:multiLevelType w:val="multilevel"/>
    <w:tmpl w:val="385470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6E00D5F"/>
    <w:multiLevelType w:val="multilevel"/>
    <w:tmpl w:val="743A73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0A312DB"/>
    <w:multiLevelType w:val="multilevel"/>
    <w:tmpl w:val="2842B5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10971F2"/>
    <w:multiLevelType w:val="multilevel"/>
    <w:tmpl w:val="45647F90"/>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64351B76"/>
    <w:multiLevelType w:val="multilevel"/>
    <w:tmpl w:val="447E0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5152D96"/>
    <w:multiLevelType w:val="multilevel"/>
    <w:tmpl w:val="08D8A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5972E91"/>
    <w:multiLevelType w:val="multilevel"/>
    <w:tmpl w:val="52004FEC"/>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64B0F9F"/>
    <w:multiLevelType w:val="multilevel"/>
    <w:tmpl w:val="F7BA44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6CE0277A"/>
    <w:multiLevelType w:val="multilevel"/>
    <w:tmpl w:val="7C2AE1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DB205CF"/>
    <w:multiLevelType w:val="multilevel"/>
    <w:tmpl w:val="0B1EC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707D2AF1"/>
    <w:multiLevelType w:val="multilevel"/>
    <w:tmpl w:val="3AF2E9E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71B45CB7"/>
    <w:multiLevelType w:val="multilevel"/>
    <w:tmpl w:val="5928EC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2352832"/>
    <w:multiLevelType w:val="multilevel"/>
    <w:tmpl w:val="8FBEE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75727409"/>
    <w:multiLevelType w:val="multilevel"/>
    <w:tmpl w:val="A71A3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9835F50"/>
    <w:multiLevelType w:val="multilevel"/>
    <w:tmpl w:val="89B42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9D94821"/>
    <w:multiLevelType w:val="multilevel"/>
    <w:tmpl w:val="D09A2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AA42866"/>
    <w:multiLevelType w:val="multilevel"/>
    <w:tmpl w:val="FDD44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BAC59E6"/>
    <w:multiLevelType w:val="multilevel"/>
    <w:tmpl w:val="120801BC"/>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7F65160D"/>
    <w:multiLevelType w:val="multilevel"/>
    <w:tmpl w:val="3AC02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53"/>
  </w:num>
  <w:num w:numId="2">
    <w:abstractNumId w:val="33"/>
  </w:num>
  <w:num w:numId="3">
    <w:abstractNumId w:val="17"/>
  </w:num>
  <w:num w:numId="4">
    <w:abstractNumId w:val="36"/>
  </w:num>
  <w:num w:numId="5">
    <w:abstractNumId w:val="8"/>
  </w:num>
  <w:num w:numId="6">
    <w:abstractNumId w:val="32"/>
  </w:num>
  <w:num w:numId="7">
    <w:abstractNumId w:val="44"/>
  </w:num>
  <w:num w:numId="8">
    <w:abstractNumId w:val="40"/>
  </w:num>
  <w:num w:numId="9">
    <w:abstractNumId w:val="42"/>
  </w:num>
  <w:num w:numId="10">
    <w:abstractNumId w:val="26"/>
  </w:num>
  <w:num w:numId="11">
    <w:abstractNumId w:val="12"/>
  </w:num>
  <w:num w:numId="12">
    <w:abstractNumId w:val="51"/>
  </w:num>
  <w:num w:numId="13">
    <w:abstractNumId w:val="18"/>
  </w:num>
  <w:num w:numId="14">
    <w:abstractNumId w:val="15"/>
  </w:num>
  <w:num w:numId="15">
    <w:abstractNumId w:val="4"/>
  </w:num>
  <w:num w:numId="16">
    <w:abstractNumId w:val="31"/>
  </w:num>
  <w:num w:numId="17">
    <w:abstractNumId w:val="30"/>
  </w:num>
  <w:num w:numId="18">
    <w:abstractNumId w:val="46"/>
  </w:num>
  <w:num w:numId="19">
    <w:abstractNumId w:val="21"/>
  </w:num>
  <w:num w:numId="20">
    <w:abstractNumId w:val="34"/>
  </w:num>
  <w:num w:numId="21">
    <w:abstractNumId w:val="49"/>
  </w:num>
  <w:num w:numId="22">
    <w:abstractNumId w:val="5"/>
  </w:num>
  <w:num w:numId="23">
    <w:abstractNumId w:val="29"/>
  </w:num>
  <w:num w:numId="24">
    <w:abstractNumId w:val="10"/>
  </w:num>
  <w:num w:numId="25">
    <w:abstractNumId w:val="37"/>
  </w:num>
  <w:num w:numId="26">
    <w:abstractNumId w:val="48"/>
  </w:num>
  <w:num w:numId="27">
    <w:abstractNumId w:val="3"/>
  </w:num>
  <w:num w:numId="28">
    <w:abstractNumId w:val="27"/>
  </w:num>
  <w:num w:numId="29">
    <w:abstractNumId w:val="13"/>
  </w:num>
  <w:num w:numId="30">
    <w:abstractNumId w:val="6"/>
  </w:num>
  <w:num w:numId="31">
    <w:abstractNumId w:val="50"/>
  </w:num>
  <w:num w:numId="32">
    <w:abstractNumId w:val="14"/>
  </w:num>
  <w:num w:numId="33">
    <w:abstractNumId w:val="23"/>
  </w:num>
  <w:num w:numId="34">
    <w:abstractNumId w:val="35"/>
  </w:num>
  <w:num w:numId="35">
    <w:abstractNumId w:val="22"/>
  </w:num>
  <w:num w:numId="36">
    <w:abstractNumId w:val="52"/>
  </w:num>
  <w:num w:numId="37">
    <w:abstractNumId w:val="43"/>
  </w:num>
  <w:num w:numId="38">
    <w:abstractNumId w:val="39"/>
  </w:num>
  <w:num w:numId="39">
    <w:abstractNumId w:val="47"/>
  </w:num>
  <w:num w:numId="40">
    <w:abstractNumId w:val="11"/>
  </w:num>
  <w:num w:numId="41">
    <w:abstractNumId w:val="28"/>
  </w:num>
  <w:num w:numId="42">
    <w:abstractNumId w:val="20"/>
  </w:num>
  <w:num w:numId="43">
    <w:abstractNumId w:val="41"/>
  </w:num>
  <w:num w:numId="44">
    <w:abstractNumId w:val="24"/>
  </w:num>
  <w:num w:numId="45">
    <w:abstractNumId w:val="2"/>
  </w:num>
  <w:num w:numId="46">
    <w:abstractNumId w:val="9"/>
  </w:num>
  <w:num w:numId="47">
    <w:abstractNumId w:val="1"/>
  </w:num>
  <w:num w:numId="48">
    <w:abstractNumId w:val="7"/>
  </w:num>
  <w:num w:numId="49">
    <w:abstractNumId w:val="38"/>
  </w:num>
  <w:num w:numId="50">
    <w:abstractNumId w:val="16"/>
  </w:num>
  <w:num w:numId="51">
    <w:abstractNumId w:val="45"/>
  </w:num>
  <w:num w:numId="52">
    <w:abstractNumId w:val="0"/>
  </w:num>
  <w:num w:numId="53">
    <w:abstractNumId w:val="25"/>
  </w:num>
  <w:num w:numId="54">
    <w:abstractNumId w:val="19"/>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 Robert Tarlow Jr.">
    <w15:presenceInfo w15:providerId="Windows Live" w15:userId="ad86c06a5c8e7b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89C"/>
    <w:rsid w:val="00001FAA"/>
    <w:rsid w:val="00125D21"/>
    <w:rsid w:val="0013489C"/>
    <w:rsid w:val="00222617"/>
    <w:rsid w:val="00263A2D"/>
    <w:rsid w:val="002872CB"/>
    <w:rsid w:val="004D3C86"/>
    <w:rsid w:val="004E2DCB"/>
    <w:rsid w:val="00541B77"/>
    <w:rsid w:val="0058633A"/>
    <w:rsid w:val="00592935"/>
    <w:rsid w:val="005A1BED"/>
    <w:rsid w:val="005D5BFE"/>
    <w:rsid w:val="005F0787"/>
    <w:rsid w:val="0062232A"/>
    <w:rsid w:val="0069689E"/>
    <w:rsid w:val="006C3FA8"/>
    <w:rsid w:val="006F42A7"/>
    <w:rsid w:val="007274C8"/>
    <w:rsid w:val="00745DCF"/>
    <w:rsid w:val="00822721"/>
    <w:rsid w:val="008350CD"/>
    <w:rsid w:val="008B52F1"/>
    <w:rsid w:val="008D3E01"/>
    <w:rsid w:val="008F0CE2"/>
    <w:rsid w:val="00994EF0"/>
    <w:rsid w:val="009C17B8"/>
    <w:rsid w:val="009E3F66"/>
    <w:rsid w:val="00AB712B"/>
    <w:rsid w:val="00C11B36"/>
    <w:rsid w:val="00C606FD"/>
    <w:rsid w:val="00CA72EE"/>
    <w:rsid w:val="00CD2317"/>
    <w:rsid w:val="00D27E69"/>
    <w:rsid w:val="00D36690"/>
    <w:rsid w:val="00D833A7"/>
    <w:rsid w:val="00E55D89"/>
    <w:rsid w:val="00F70292"/>
    <w:rsid w:val="00F762CD"/>
    <w:rsid w:val="00FC0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9BA21"/>
  <w15:docId w15:val="{39C5D5B9-BE81-41B4-B885-89ABFC489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OITStyle">
    <w:name w:val="OI&amp;T Style"/>
    <w:qFormat/>
    <w:rsid w:val="002872CB"/>
    <w:rPr>
      <w:rFonts w:asciiTheme="majorHAnsi" w:eastAsiaTheme="majorEastAsia" w:hAnsiTheme="majorHAnsi" w:cstheme="majorBidi"/>
      <w:color w:val="323A45"/>
      <w:spacing w:val="-10"/>
      <w:kern w:val="28"/>
      <w:sz w:val="52"/>
      <w:szCs w:val="56"/>
    </w:rPr>
  </w:style>
  <w:style w:type="paragraph" w:customStyle="1" w:styleId="Details">
    <w:name w:val="Details"/>
    <w:qFormat/>
    <w:rsid w:val="002872CB"/>
    <w:rPr>
      <w:rFonts w:asciiTheme="majorHAnsi" w:eastAsiaTheme="minorEastAsia" w:hAnsiTheme="majorHAnsi" w:cstheme="minorBidi"/>
      <w:color w:val="5B616B"/>
      <w:spacing w:val="15"/>
      <w:sz w:val="32"/>
      <w:szCs w:val="32"/>
    </w:rPr>
  </w:style>
  <w:style w:type="table" w:customStyle="1" w:styleId="OITTable">
    <w:name w:val="OI&amp;T Table"/>
    <w:basedOn w:val="TableNormal"/>
    <w:uiPriority w:val="99"/>
    <w:rsid w:val="00001FAA"/>
    <w:rPr>
      <w:rFonts w:asciiTheme="minorHAnsi" w:eastAsiaTheme="minorHAnsi" w:hAnsiTheme="minorHAnsi" w:cstheme="minorBidi"/>
      <w:sz w:val="22"/>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205594"/>
      </w:tcPr>
    </w:tblStylePr>
    <w:tblStylePr w:type="lastRow">
      <w:rPr>
        <w:b w:val="0"/>
        <w:bCs/>
      </w:rPr>
      <w:tblPr/>
      <w:tcPr>
        <w:tcBorders>
          <w:top w:val="double" w:sz="4" w:space="0" w:color="4F81BD" w:themeColor="accent1"/>
        </w:tcBorders>
      </w:tcPr>
    </w:tblStylePr>
    <w:tblStylePr w:type="firstCol">
      <w:rPr>
        <w:b w:val="0"/>
        <w:bCs/>
      </w:rPr>
    </w:tblStylePr>
    <w:tblStylePr w:type="lastCol">
      <w:rPr>
        <w:b w:val="0"/>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Heading">
    <w:name w:val="Table Heading"/>
    <w:basedOn w:val="Normal"/>
    <w:qFormat/>
    <w:rsid w:val="00001FAA"/>
    <w:pPr>
      <w:jc w:val="center"/>
    </w:pPr>
    <w:rPr>
      <w:rFonts w:cs="Times New Roman"/>
      <w:color w:val="FFFFFF" w:themeColor="background1"/>
      <w:sz w:val="22"/>
      <w:szCs w:val="22"/>
    </w:rPr>
  </w:style>
  <w:style w:type="paragraph" w:customStyle="1" w:styleId="TableCell">
    <w:name w:val="Table Cell"/>
    <w:basedOn w:val="Normal"/>
    <w:qFormat/>
    <w:rsid w:val="00001FAA"/>
    <w:pPr>
      <w:spacing w:before="60" w:after="60"/>
    </w:pPr>
    <w:rPr>
      <w:rFonts w:asciiTheme="minorHAnsi" w:eastAsiaTheme="minorHAnsi" w:hAnsiTheme="minorHAnsi" w:cstheme="minorBidi"/>
      <w:bCs/>
      <w:sz w:val="20"/>
      <w:szCs w:val="20"/>
    </w:rPr>
  </w:style>
  <w:style w:type="paragraph" w:customStyle="1" w:styleId="VersionHistory">
    <w:name w:val="Version History"/>
    <w:basedOn w:val="Heading2"/>
    <w:link w:val="VersionHistoryChar"/>
    <w:qFormat/>
    <w:rsid w:val="00001FAA"/>
    <w:pPr>
      <w:keepNext/>
      <w:keepLines/>
      <w:spacing w:before="120" w:after="120"/>
    </w:pPr>
    <w:rPr>
      <w:rFonts w:asciiTheme="minorHAnsi" w:eastAsiaTheme="majorEastAsia" w:hAnsiTheme="minorHAnsi" w:cstheme="minorHAnsi"/>
      <w:b w:val="0"/>
      <w:color w:val="4F81BD" w:themeColor="accent1"/>
    </w:rPr>
  </w:style>
  <w:style w:type="character" w:customStyle="1" w:styleId="VersionHistoryChar">
    <w:name w:val="Version History Char"/>
    <w:basedOn w:val="DefaultParagraphFont"/>
    <w:link w:val="VersionHistory"/>
    <w:rsid w:val="00001FAA"/>
    <w:rPr>
      <w:rFonts w:asciiTheme="minorHAnsi" w:eastAsiaTheme="majorEastAsia" w:hAnsiTheme="minorHAnsi" w:cstheme="minorHAnsi"/>
      <w:color w:val="4F81BD" w:themeColor="accent1"/>
      <w:sz w:val="36"/>
      <w:szCs w:val="36"/>
    </w:rPr>
  </w:style>
  <w:style w:type="paragraph" w:styleId="Revision">
    <w:name w:val="Revision"/>
    <w:hidden/>
    <w:uiPriority w:val="99"/>
    <w:semiHidden/>
    <w:rsid w:val="00F762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www.va.gov/profile"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hyperlink" Target="https://iris.custhelp.va.gov/app/answers/detail/a_id/3036/~/not-registered-in-deers%2C-or-received-and-error-message-while-trying-to" TargetMode="External"/><Relationship Id="rId138" Type="http://schemas.openxmlformats.org/officeDocument/2006/relationships/hyperlink" Target="https://staging.va.gov/verify/" TargetMode="External"/><Relationship Id="rId107" Type="http://schemas.openxmlformats.org/officeDocument/2006/relationships/hyperlink" Target="https://www.va.gov/change-direct-deposit/" TargetMode="External"/><Relationship Id="rId11" Type="http://schemas.openxmlformats.org/officeDocument/2006/relationships/image" Target="media/image3.png"/><Relationship Id="rId32" Type="http://schemas.openxmlformats.org/officeDocument/2006/relationships/image" Target="media/image17.jpg"/><Relationship Id="rId53" Type="http://schemas.openxmlformats.org/officeDocument/2006/relationships/image" Target="media/image35.png"/><Relationship Id="rId74" Type="http://schemas.openxmlformats.org/officeDocument/2006/relationships/hyperlink" Target="http://www.va.gov/profile" TargetMode="External"/><Relationship Id="rId128" Type="http://schemas.openxmlformats.org/officeDocument/2006/relationships/image" Target="media/image98.png"/><Relationship Id="rId149" Type="http://schemas.openxmlformats.org/officeDocument/2006/relationships/image" Target="media/image114.png"/><Relationship Id="rId5" Type="http://schemas.openxmlformats.org/officeDocument/2006/relationships/image" Target="media/image1.png"/><Relationship Id="rId95" Type="http://schemas.openxmlformats.org/officeDocument/2006/relationships/image" Target="media/image68.jpg"/><Relationship Id="rId22" Type="http://schemas.openxmlformats.org/officeDocument/2006/relationships/hyperlink" Target="https://www.va.gov/" TargetMode="External"/><Relationship Id="rId27" Type="http://schemas.openxmlformats.org/officeDocument/2006/relationships/hyperlink" Target="https://www.va.gov/change-address/"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s://www.accesstocare.va.gov/sign-in-help" TargetMode="External"/><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3.png"/><Relationship Id="rId139" Type="http://schemas.openxmlformats.org/officeDocument/2006/relationships/image" Target="media/image107.png"/><Relationship Id="rId80" Type="http://schemas.openxmlformats.org/officeDocument/2006/relationships/image" Target="media/image56.png"/><Relationship Id="rId85" Type="http://schemas.openxmlformats.org/officeDocument/2006/relationships/image" Target="media/image59.png"/><Relationship Id="rId150" Type="http://schemas.openxmlformats.org/officeDocument/2006/relationships/image" Target="media/image115.png"/><Relationship Id="rId155" Type="http://schemas.microsoft.com/office/2011/relationships/people" Target="people.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s://staging.va.gov/verify/"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6.jpg"/><Relationship Id="rId108" Type="http://schemas.openxmlformats.org/officeDocument/2006/relationships/hyperlink" Target="https://vbaw.vba.va.gov/bl/20/cio/20s5/forms/VBA-24-0296-ARE.pdf" TargetMode="External"/><Relationship Id="rId124" Type="http://schemas.openxmlformats.org/officeDocument/2006/relationships/image" Target="media/image94.png"/><Relationship Id="rId129" Type="http://schemas.openxmlformats.org/officeDocument/2006/relationships/hyperlink" Target="https://staging.va.gov/verify/" TargetMode="External"/><Relationship Id="rId54" Type="http://schemas.openxmlformats.org/officeDocument/2006/relationships/image" Target="media/image36.png"/><Relationship Id="rId70" Type="http://schemas.openxmlformats.org/officeDocument/2006/relationships/image" Target="media/image49.pn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jpg"/><Relationship Id="rId140" Type="http://schemas.openxmlformats.org/officeDocument/2006/relationships/hyperlink" Target="https://va.gov/find-locations/?facilityType=health" TargetMode="External"/><Relationship Id="rId145" Type="http://schemas.openxmlformats.org/officeDocument/2006/relationships/image" Target="media/image110.png"/><Relationship Id="rId1" Type="http://schemas.openxmlformats.org/officeDocument/2006/relationships/numbering" Target="numbering.xml"/><Relationship Id="rId6" Type="http://schemas.openxmlformats.org/officeDocument/2006/relationships/hyperlink" Target="http://www.va.gov/profile" TargetMode="Externa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hyperlink" Target="https://staging.va.gov/verify/" TargetMode="External"/><Relationship Id="rId81" Type="http://schemas.openxmlformats.org/officeDocument/2006/relationships/image" Target="media/image57.png"/><Relationship Id="rId86" Type="http://schemas.openxmlformats.org/officeDocument/2006/relationships/image" Target="media/image60.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6.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21.png"/><Relationship Id="rId109" Type="http://schemas.openxmlformats.org/officeDocument/2006/relationships/hyperlink" Target="https://vbaw.vba.va.gov/bl/20/cio/20s5/forms/VBA-20-572-ARE.pdf" TargetMode="External"/><Relationship Id="rId34" Type="http://schemas.openxmlformats.org/officeDocument/2006/relationships/image" Target="media/image18.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hyperlink" Target="http://www.va.gov/profile" TargetMode="External"/><Relationship Id="rId146" Type="http://schemas.openxmlformats.org/officeDocument/2006/relationships/image" Target="media/image111.png"/><Relationship Id="rId7" Type="http://schemas.openxmlformats.org/officeDocument/2006/relationships/hyperlink" Target="http://www.va.gov/account" TargetMode="External"/><Relationship Id="rId71" Type="http://schemas.openxmlformats.org/officeDocument/2006/relationships/hyperlink" Target="https://va.gov/find-locations/?facilityType=health" TargetMode="External"/><Relationship Id="rId92" Type="http://schemas.openxmlformats.org/officeDocument/2006/relationships/image" Target="media/image65.jpg"/><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1.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3.png"/><Relationship Id="rId82" Type="http://schemas.openxmlformats.org/officeDocument/2006/relationships/image" Target="media/image58.png"/><Relationship Id="rId152" Type="http://schemas.openxmlformats.org/officeDocument/2006/relationships/image" Target="media/image117.jpg"/><Relationship Id="rId19" Type="http://schemas.openxmlformats.org/officeDocument/2006/relationships/hyperlink" Target="https://staging.va.gov/verify/" TargetMode="External"/><Relationship Id="rId14" Type="http://schemas.openxmlformats.org/officeDocument/2006/relationships/hyperlink" Target="https://staging.va.gov/verify/" TargetMode="External"/><Relationship Id="rId30" Type="http://schemas.openxmlformats.org/officeDocument/2006/relationships/hyperlink" Target="https://www.va.gov/?next=%2Fchange-address" TargetMode="External"/><Relationship Id="rId35" Type="http://schemas.openxmlformats.org/officeDocument/2006/relationships/hyperlink" Target="https://va.gov/profile/" TargetMode="External"/><Relationship Id="rId56" Type="http://schemas.openxmlformats.org/officeDocument/2006/relationships/image" Target="media/image38.png"/><Relationship Id="rId77" Type="http://schemas.openxmlformats.org/officeDocument/2006/relationships/hyperlink" Target="https://www.va.gov/"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6.png"/><Relationship Id="rId147" Type="http://schemas.openxmlformats.org/officeDocument/2006/relationships/image" Target="media/image112.png"/><Relationship Id="rId8" Type="http://schemas.openxmlformats.org/officeDocument/2006/relationships/hyperlink" Target="http://www.va.gov/profile" TargetMode="Externa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jpg"/><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hyperlink" Target="https://www.va.gov/"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86.png"/><Relationship Id="rId137" Type="http://schemas.openxmlformats.org/officeDocument/2006/relationships/image" Target="media/image106.png"/><Relationship Id="rId20" Type="http://schemas.openxmlformats.org/officeDocument/2006/relationships/image" Target="media/image10.jp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hyperlink" Target="https://www.va.gov/find-locations" TargetMode="External"/><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image" Target="media/image118.jpg"/><Relationship Id="rId15" Type="http://schemas.openxmlformats.org/officeDocument/2006/relationships/image" Target="media/image6.png"/><Relationship Id="rId36" Type="http://schemas.openxmlformats.org/officeDocument/2006/relationships/hyperlink" Target="https://va.gov/find-locations/?facilityType=health" TargetMode="External"/><Relationship Id="rId57" Type="http://schemas.openxmlformats.org/officeDocument/2006/relationships/image" Target="media/image39.png"/><Relationship Id="rId106" Type="http://schemas.openxmlformats.org/officeDocument/2006/relationships/image" Target="media/image79.png"/><Relationship Id="rId127" Type="http://schemas.openxmlformats.org/officeDocument/2006/relationships/image" Target="media/image97.png"/><Relationship Id="rId10" Type="http://schemas.openxmlformats.org/officeDocument/2006/relationships/image" Target="media/image2.jpg"/><Relationship Id="rId31" Type="http://schemas.openxmlformats.org/officeDocument/2006/relationships/image" Target="media/image16.jp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4.png"/><Relationship Id="rId94" Type="http://schemas.openxmlformats.org/officeDocument/2006/relationships/image" Target="media/image67.jpg"/><Relationship Id="rId99" Type="http://schemas.openxmlformats.org/officeDocument/2006/relationships/image" Target="media/image72.jpg"/><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hyperlink" Target="https://www.va.gov/" TargetMode="External"/><Relationship Id="rId148"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hyperlink" Target="https://staging.va.gov/verify/" TargetMode="Externa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www.myhealth.va.gov/mhv-portal-web/contact-us" TargetMode="External"/><Relationship Id="rId89" Type="http://schemas.openxmlformats.org/officeDocument/2006/relationships/hyperlink" Target="https://www.va.gov/" TargetMode="External"/><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fontTable" Target="fontTable.xml"/><Relationship Id="rId16" Type="http://schemas.openxmlformats.org/officeDocument/2006/relationships/image" Target="media/image7.jp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3.png"/><Relationship Id="rId144" Type="http://schemas.openxmlformats.org/officeDocument/2006/relationships/image" Target="media/image109.png"/><Relationship Id="rId90"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123</Pages>
  <Words>6840</Words>
  <Characters>38989</Characters>
  <Application>Microsoft Office Word</Application>
  <DocSecurity>0</DocSecurity>
  <Lines>324</Lines>
  <Paragraphs>91</Paragraphs>
  <ScaleCrop>false</ScaleCrop>
  <Company/>
  <LinksUpToDate>false</LinksUpToDate>
  <CharactersWithSpaces>45738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 Robert Tarlow Jr.</dc:creator>
  <cp:lastModifiedBy>Ana Jakabcin</cp:lastModifiedBy>
  <cp:revision>2</cp:revision>
  <dcterms:created xsi:type="dcterms:W3CDTF">2021-11-18T20:35:00Z</dcterms:created>
  <dcterms:modified xsi:type="dcterms:W3CDTF">2021-11-18T20:35:00Z</dcterms:modified>
</cp:coreProperties>
</file>